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9DDD52" w14:textId="77777777" w:rsidR="00EC0BD2" w:rsidRDefault="00753B5A">
      <w:pPr>
        <w:tabs>
          <w:tab w:val="left" w:pos="5957"/>
        </w:tabs>
        <w:spacing w:before="178" w:line="228" w:lineRule="auto"/>
        <w:ind w:left="477" w:right="2517"/>
        <w:rPr>
          <w:rFonts w:ascii="Arial"/>
          <w:b/>
          <w:sz w:val="44"/>
        </w:rPr>
      </w:pPr>
      <w:r>
        <w:rPr>
          <w:rFonts w:ascii="Arial"/>
          <w:b/>
          <w:sz w:val="44"/>
        </w:rPr>
        <w:t>Learning</w:t>
      </w:r>
      <w:r>
        <w:rPr>
          <w:rFonts w:ascii="Arial"/>
          <w:b/>
          <w:spacing w:val="-58"/>
          <w:sz w:val="44"/>
        </w:rPr>
        <w:t xml:space="preserve"> </w:t>
      </w:r>
      <w:r>
        <w:rPr>
          <w:rFonts w:ascii="Arial"/>
          <w:b/>
          <w:sz w:val="44"/>
        </w:rPr>
        <w:t>complex</w:t>
      </w:r>
      <w:r>
        <w:rPr>
          <w:rFonts w:ascii="Arial"/>
          <w:b/>
          <w:spacing w:val="-58"/>
          <w:sz w:val="44"/>
        </w:rPr>
        <w:t xml:space="preserve"> </w:t>
      </w:r>
      <w:r>
        <w:rPr>
          <w:rFonts w:ascii="Arial"/>
          <w:b/>
          <w:sz w:val="44"/>
        </w:rPr>
        <w:t>stochastic</w:t>
      </w:r>
      <w:r>
        <w:rPr>
          <w:rFonts w:ascii="Arial"/>
          <w:b/>
          <w:spacing w:val="-57"/>
          <w:sz w:val="44"/>
        </w:rPr>
        <w:t xml:space="preserve"> </w:t>
      </w:r>
      <w:r>
        <w:rPr>
          <w:rFonts w:ascii="Arial"/>
          <w:b/>
          <w:sz w:val="44"/>
        </w:rPr>
        <w:t>models</w:t>
      </w:r>
      <w:r>
        <w:rPr>
          <w:rFonts w:ascii="Arial"/>
          <w:b/>
          <w:spacing w:val="-58"/>
          <w:sz w:val="44"/>
        </w:rPr>
        <w:t xml:space="preserve"> </w:t>
      </w:r>
      <w:r>
        <w:rPr>
          <w:rFonts w:ascii="Arial"/>
          <w:b/>
          <w:sz w:val="44"/>
        </w:rPr>
        <w:t xml:space="preserve">with </w:t>
      </w:r>
      <w:r>
        <w:rPr>
          <w:rFonts w:ascii="Arial"/>
          <w:b/>
          <w:w w:val="95"/>
          <w:sz w:val="44"/>
        </w:rPr>
        <w:t>invertible</w:t>
      </w:r>
      <w:r>
        <w:rPr>
          <w:rFonts w:ascii="Arial"/>
          <w:b/>
          <w:spacing w:val="12"/>
          <w:w w:val="95"/>
          <w:sz w:val="44"/>
        </w:rPr>
        <w:t xml:space="preserve"> </w:t>
      </w:r>
      <w:r>
        <w:rPr>
          <w:rFonts w:ascii="Arial"/>
          <w:b/>
          <w:w w:val="95"/>
          <w:sz w:val="44"/>
        </w:rPr>
        <w:t>neural</w:t>
      </w:r>
      <w:r>
        <w:rPr>
          <w:rFonts w:ascii="Arial"/>
          <w:b/>
          <w:spacing w:val="13"/>
          <w:w w:val="95"/>
          <w:sz w:val="44"/>
        </w:rPr>
        <w:t xml:space="preserve"> </w:t>
      </w:r>
      <w:r>
        <w:rPr>
          <w:rFonts w:ascii="Arial"/>
          <w:b/>
          <w:spacing w:val="-5"/>
          <w:w w:val="95"/>
          <w:sz w:val="44"/>
        </w:rPr>
        <w:t>networks:</w:t>
      </w:r>
      <w:r>
        <w:rPr>
          <w:rFonts w:ascii="Arial"/>
          <w:b/>
          <w:spacing w:val="-5"/>
          <w:w w:val="95"/>
          <w:sz w:val="44"/>
        </w:rPr>
        <w:tab/>
      </w:r>
      <w:r>
        <w:rPr>
          <w:rFonts w:ascii="Arial"/>
          <w:b/>
          <w:w w:val="95"/>
          <w:sz w:val="44"/>
        </w:rPr>
        <w:t>a</w:t>
      </w:r>
      <w:r>
        <w:rPr>
          <w:rFonts w:ascii="Arial"/>
          <w:b/>
          <w:spacing w:val="-4"/>
          <w:w w:val="95"/>
          <w:sz w:val="44"/>
        </w:rPr>
        <w:t xml:space="preserve"> </w:t>
      </w:r>
      <w:r>
        <w:rPr>
          <w:rFonts w:ascii="Arial"/>
          <w:b/>
          <w:w w:val="95"/>
          <w:sz w:val="44"/>
        </w:rPr>
        <w:t xml:space="preserve">likelihood-free </w:t>
      </w:r>
      <w:r>
        <w:rPr>
          <w:rFonts w:ascii="Arial"/>
          <w:b/>
          <w:spacing w:val="-4"/>
          <w:sz w:val="44"/>
        </w:rPr>
        <w:t>Bayesian</w:t>
      </w:r>
      <w:r>
        <w:rPr>
          <w:rFonts w:ascii="Arial"/>
          <w:b/>
          <w:spacing w:val="27"/>
          <w:sz w:val="44"/>
        </w:rPr>
        <w:t xml:space="preserve"> </w:t>
      </w:r>
      <w:r>
        <w:rPr>
          <w:rFonts w:ascii="Arial"/>
          <w:b/>
          <w:sz w:val="44"/>
        </w:rPr>
        <w:t>approach</w:t>
      </w:r>
    </w:p>
    <w:p w14:paraId="44408AD3" w14:textId="77777777" w:rsidR="00EC0BD2" w:rsidRDefault="00753B5A">
      <w:pPr>
        <w:spacing w:before="176"/>
        <w:ind w:left="477"/>
        <w:rPr>
          <w:rFonts w:ascii="Arial Black" w:hAnsi="Arial Black"/>
          <w:sz w:val="17"/>
        </w:rPr>
      </w:pPr>
      <w:r>
        <w:rPr>
          <w:rFonts w:ascii="Arial" w:hAnsi="Arial"/>
          <w:b/>
          <w:sz w:val="17"/>
        </w:rPr>
        <w:t>Stefan T. Radev</w:t>
      </w:r>
      <w:r>
        <w:rPr>
          <w:rFonts w:ascii="Arial Black" w:hAnsi="Arial Black"/>
          <w:sz w:val="17"/>
          <w:vertAlign w:val="superscript"/>
        </w:rPr>
        <w:t>1</w:t>
      </w:r>
      <w:r>
        <w:rPr>
          <w:rFonts w:ascii="Arial" w:hAnsi="Arial"/>
          <w:b/>
          <w:sz w:val="17"/>
        </w:rPr>
        <w:t xml:space="preserve">,Ulf K. </w:t>
      </w:r>
      <w:proofErr w:type="spellStart"/>
      <w:r>
        <w:rPr>
          <w:rFonts w:ascii="Arial" w:hAnsi="Arial"/>
          <w:b/>
          <w:sz w:val="17"/>
        </w:rPr>
        <w:t>Mertens</w:t>
      </w:r>
      <w:proofErr w:type="spellEnd"/>
      <w:r>
        <w:rPr>
          <w:rFonts w:ascii="Arial" w:hAnsi="Arial"/>
          <w:b/>
          <w:sz w:val="17"/>
        </w:rPr>
        <w:t xml:space="preserve"> </w:t>
      </w:r>
      <w:r>
        <w:rPr>
          <w:rFonts w:ascii="Arial Black" w:hAnsi="Arial Black"/>
          <w:sz w:val="17"/>
          <w:vertAlign w:val="superscript"/>
        </w:rPr>
        <w:t>1</w:t>
      </w:r>
      <w:r>
        <w:rPr>
          <w:rFonts w:ascii="Arial" w:hAnsi="Arial"/>
          <w:b/>
          <w:sz w:val="17"/>
        </w:rPr>
        <w:t xml:space="preserve">,Andreas Voss </w:t>
      </w:r>
      <w:r>
        <w:rPr>
          <w:rFonts w:ascii="Arial Black" w:hAnsi="Arial Black"/>
          <w:sz w:val="17"/>
          <w:vertAlign w:val="superscript"/>
        </w:rPr>
        <w:t>1</w:t>
      </w:r>
      <w:r>
        <w:rPr>
          <w:rFonts w:ascii="Arial" w:hAnsi="Arial"/>
          <w:b/>
          <w:sz w:val="17"/>
        </w:rPr>
        <w:t xml:space="preserve">,Lynton </w:t>
      </w:r>
      <w:proofErr w:type="spellStart"/>
      <w:r>
        <w:rPr>
          <w:rFonts w:ascii="Arial" w:hAnsi="Arial"/>
          <w:b/>
          <w:sz w:val="17"/>
        </w:rPr>
        <w:t>Ardizzone</w:t>
      </w:r>
      <w:proofErr w:type="spellEnd"/>
      <w:r>
        <w:rPr>
          <w:rFonts w:ascii="Arial" w:hAnsi="Arial"/>
          <w:b/>
          <w:sz w:val="17"/>
        </w:rPr>
        <w:t xml:space="preserve"> </w:t>
      </w:r>
      <w:r>
        <w:rPr>
          <w:rFonts w:ascii="Arial Black" w:hAnsi="Arial Black"/>
          <w:sz w:val="17"/>
          <w:vertAlign w:val="superscript"/>
        </w:rPr>
        <w:t>2</w:t>
      </w:r>
      <w:r>
        <w:rPr>
          <w:rFonts w:ascii="Arial" w:hAnsi="Arial"/>
          <w:b/>
          <w:sz w:val="17"/>
        </w:rPr>
        <w:t xml:space="preserve">, </w:t>
      </w:r>
      <w:proofErr w:type="spellStart"/>
      <w:r>
        <w:rPr>
          <w:rFonts w:ascii="Arial" w:hAnsi="Arial"/>
          <w:b/>
          <w:sz w:val="17"/>
        </w:rPr>
        <w:t>andUllrich</w:t>
      </w:r>
      <w:proofErr w:type="spellEnd"/>
      <w:r>
        <w:rPr>
          <w:rFonts w:ascii="Arial" w:hAnsi="Arial"/>
          <w:b/>
          <w:sz w:val="17"/>
        </w:rPr>
        <w:t xml:space="preserve"> </w:t>
      </w:r>
      <w:proofErr w:type="spellStart"/>
      <w:r>
        <w:rPr>
          <w:rFonts w:ascii="Arial" w:hAnsi="Arial"/>
          <w:b/>
          <w:sz w:val="17"/>
        </w:rPr>
        <w:t>Köthe</w:t>
      </w:r>
      <w:proofErr w:type="spellEnd"/>
      <w:r>
        <w:rPr>
          <w:rFonts w:ascii="Arial" w:hAnsi="Arial"/>
          <w:b/>
          <w:sz w:val="17"/>
        </w:rPr>
        <w:t xml:space="preserve"> </w:t>
      </w:r>
      <w:r>
        <w:rPr>
          <w:rFonts w:ascii="Arial Black" w:hAnsi="Arial Black"/>
          <w:sz w:val="17"/>
          <w:vertAlign w:val="superscript"/>
        </w:rPr>
        <w:t>2</w:t>
      </w:r>
    </w:p>
    <w:p w14:paraId="7B1A9A30" w14:textId="77777777" w:rsidR="00EC0BD2" w:rsidRDefault="00753B5A">
      <w:pPr>
        <w:spacing w:before="126" w:line="254" w:lineRule="auto"/>
        <w:ind w:left="477" w:right="1073" w:hanging="7"/>
        <w:rPr>
          <w:rFonts w:ascii="Arial"/>
          <w:sz w:val="13"/>
        </w:rPr>
      </w:pPr>
      <w:r>
        <w:rPr>
          <w:rFonts w:ascii="Arial Black"/>
          <w:position w:val="6"/>
          <w:sz w:val="10"/>
        </w:rPr>
        <w:t xml:space="preserve">1 </w:t>
      </w:r>
      <w:r>
        <w:rPr>
          <w:rFonts w:ascii="Arial"/>
          <w:sz w:val="13"/>
        </w:rPr>
        <w:t xml:space="preserve">Institute of Psychology, Heidelberg University, </w:t>
      </w:r>
      <w:proofErr w:type="spellStart"/>
      <w:r>
        <w:rPr>
          <w:rFonts w:ascii="Arial"/>
          <w:sz w:val="13"/>
        </w:rPr>
        <w:t>Hauptstr</w:t>
      </w:r>
      <w:proofErr w:type="spellEnd"/>
      <w:r>
        <w:rPr>
          <w:rFonts w:ascii="Arial"/>
          <w:sz w:val="13"/>
        </w:rPr>
        <w:t xml:space="preserve">. 47-51, 69117 Heidelberg, Germany; </w:t>
      </w:r>
      <w:r>
        <w:rPr>
          <w:rFonts w:ascii="Arial Black"/>
          <w:position w:val="6"/>
          <w:sz w:val="10"/>
        </w:rPr>
        <w:t xml:space="preserve">2 </w:t>
      </w:r>
      <w:r>
        <w:rPr>
          <w:rFonts w:ascii="Arial"/>
          <w:sz w:val="13"/>
        </w:rPr>
        <w:t xml:space="preserve">Heidelberg </w:t>
      </w:r>
      <w:proofErr w:type="spellStart"/>
      <w:r>
        <w:rPr>
          <w:rFonts w:ascii="Arial"/>
          <w:sz w:val="13"/>
        </w:rPr>
        <w:t>Collaboratory</w:t>
      </w:r>
      <w:proofErr w:type="spellEnd"/>
      <w:r>
        <w:rPr>
          <w:rFonts w:ascii="Arial"/>
          <w:sz w:val="13"/>
        </w:rPr>
        <w:t xml:space="preserve"> for Image Processing (HCI), Interdisciplinary Center for Scientific Computing (IWR), Heidelberg University, </w:t>
      </w:r>
      <w:proofErr w:type="spellStart"/>
      <w:r>
        <w:rPr>
          <w:rFonts w:ascii="Arial"/>
          <w:sz w:val="13"/>
        </w:rPr>
        <w:t>Im</w:t>
      </w:r>
      <w:proofErr w:type="spellEnd"/>
      <w:r>
        <w:rPr>
          <w:rFonts w:ascii="Arial"/>
          <w:sz w:val="13"/>
        </w:rPr>
        <w:t xml:space="preserve"> </w:t>
      </w:r>
      <w:proofErr w:type="spellStart"/>
      <w:r>
        <w:rPr>
          <w:rFonts w:ascii="Arial"/>
          <w:sz w:val="13"/>
        </w:rPr>
        <w:t>Neuenheimer</w:t>
      </w:r>
      <w:proofErr w:type="spellEnd"/>
      <w:r>
        <w:rPr>
          <w:rFonts w:ascii="Arial"/>
          <w:sz w:val="13"/>
        </w:rPr>
        <w:t xml:space="preserve"> Feld 205, 69120 Heidelberg, Germany</w:t>
      </w:r>
    </w:p>
    <w:p w14:paraId="469A25F6" w14:textId="77777777" w:rsidR="00EC0BD2" w:rsidRDefault="00EC0BD2">
      <w:pPr>
        <w:pStyle w:val="Textkrper"/>
        <w:rPr>
          <w:rFonts w:ascii="Arial"/>
          <w:sz w:val="14"/>
        </w:rPr>
      </w:pPr>
    </w:p>
    <w:p w14:paraId="22AF3865" w14:textId="77777777" w:rsidR="00EC0BD2" w:rsidRDefault="00753B5A">
      <w:pPr>
        <w:ind w:left="473"/>
        <w:rPr>
          <w:rFonts w:ascii="Arial"/>
          <w:sz w:val="13"/>
        </w:rPr>
      </w:pPr>
      <w:r>
        <w:rPr>
          <w:rFonts w:ascii="Arial"/>
          <w:sz w:val="13"/>
        </w:rPr>
        <w:t>This manuscript was compiled on July 8, 2019</w:t>
      </w:r>
    </w:p>
    <w:p w14:paraId="37132EFE" w14:textId="77777777" w:rsidR="00EC0BD2" w:rsidRDefault="00EC0BD2">
      <w:pPr>
        <w:pStyle w:val="Textkrper"/>
        <w:spacing w:before="2"/>
        <w:rPr>
          <w:rFonts w:ascii="Arial"/>
          <w:sz w:val="16"/>
        </w:rPr>
      </w:pPr>
    </w:p>
    <w:p w14:paraId="75FE97DE" w14:textId="77777777" w:rsidR="00EC0BD2" w:rsidRDefault="00753B5A">
      <w:pPr>
        <w:spacing w:before="103"/>
        <w:ind w:left="225"/>
        <w:rPr>
          <w:rFonts w:ascii="Arial"/>
          <w:b/>
          <w:sz w:val="15"/>
        </w:rPr>
      </w:pPr>
      <w:r>
        <w:rPr>
          <w:rFonts w:ascii="Arial"/>
          <w:sz w:val="9"/>
        </w:rPr>
        <w:t xml:space="preserve">1       </w:t>
      </w:r>
      <w:r>
        <w:rPr>
          <w:rFonts w:ascii="Arial"/>
          <w:spacing w:val="9"/>
          <w:sz w:val="9"/>
        </w:rPr>
        <w:t xml:space="preserve"> </w:t>
      </w:r>
      <w:r>
        <w:rPr>
          <w:rFonts w:ascii="Arial"/>
          <w:b/>
          <w:sz w:val="15"/>
        </w:rPr>
        <w:t>Mathematical</w:t>
      </w:r>
      <w:r>
        <w:rPr>
          <w:rFonts w:ascii="Arial"/>
          <w:b/>
          <w:spacing w:val="22"/>
          <w:sz w:val="15"/>
        </w:rPr>
        <w:t xml:space="preserve"> </w:t>
      </w:r>
      <w:r>
        <w:rPr>
          <w:rFonts w:ascii="Arial"/>
          <w:b/>
          <w:sz w:val="15"/>
        </w:rPr>
        <w:t>models</w:t>
      </w:r>
      <w:r>
        <w:rPr>
          <w:rFonts w:ascii="Arial"/>
          <w:b/>
          <w:spacing w:val="22"/>
          <w:sz w:val="15"/>
        </w:rPr>
        <w:t xml:space="preserve"> </w:t>
      </w:r>
      <w:r>
        <w:rPr>
          <w:rFonts w:ascii="Arial"/>
          <w:b/>
          <w:sz w:val="15"/>
        </w:rPr>
        <w:t>of</w:t>
      </w:r>
      <w:r>
        <w:rPr>
          <w:rFonts w:ascii="Arial"/>
          <w:b/>
          <w:spacing w:val="22"/>
          <w:sz w:val="15"/>
        </w:rPr>
        <w:t xml:space="preserve"> </w:t>
      </w:r>
      <w:r>
        <w:rPr>
          <w:rFonts w:ascii="Arial"/>
          <w:b/>
          <w:sz w:val="15"/>
        </w:rPr>
        <w:t>complex</w:t>
      </w:r>
      <w:r>
        <w:rPr>
          <w:rFonts w:ascii="Arial"/>
          <w:b/>
          <w:spacing w:val="22"/>
          <w:sz w:val="15"/>
        </w:rPr>
        <w:t xml:space="preserve"> </w:t>
      </w:r>
      <w:r>
        <w:rPr>
          <w:rFonts w:ascii="Arial"/>
          <w:b/>
          <w:sz w:val="15"/>
        </w:rPr>
        <w:t>processes</w:t>
      </w:r>
      <w:r>
        <w:rPr>
          <w:rFonts w:ascii="Arial"/>
          <w:b/>
          <w:spacing w:val="22"/>
          <w:sz w:val="15"/>
        </w:rPr>
        <w:t xml:space="preserve"> </w:t>
      </w:r>
      <w:r>
        <w:rPr>
          <w:rFonts w:ascii="Arial"/>
          <w:b/>
          <w:sz w:val="15"/>
        </w:rPr>
        <w:t>are</w:t>
      </w:r>
      <w:r>
        <w:rPr>
          <w:rFonts w:ascii="Arial"/>
          <w:b/>
          <w:spacing w:val="23"/>
          <w:sz w:val="15"/>
        </w:rPr>
        <w:t xml:space="preserve"> </w:t>
      </w:r>
      <w:r>
        <w:rPr>
          <w:rFonts w:ascii="Arial"/>
          <w:b/>
          <w:sz w:val="15"/>
        </w:rPr>
        <w:t>ubiquitous</w:t>
      </w:r>
      <w:r>
        <w:rPr>
          <w:rFonts w:ascii="Arial"/>
          <w:b/>
          <w:spacing w:val="22"/>
          <w:sz w:val="15"/>
        </w:rPr>
        <w:t xml:space="preserve"> </w:t>
      </w:r>
      <w:r>
        <w:rPr>
          <w:rFonts w:ascii="Arial"/>
          <w:b/>
          <w:sz w:val="15"/>
        </w:rPr>
        <w:t>throughout</w:t>
      </w:r>
      <w:r>
        <w:rPr>
          <w:rFonts w:ascii="Arial"/>
          <w:b/>
          <w:spacing w:val="22"/>
          <w:sz w:val="15"/>
        </w:rPr>
        <w:t xml:space="preserve"> </w:t>
      </w:r>
      <w:r>
        <w:rPr>
          <w:rFonts w:ascii="Arial"/>
          <w:b/>
          <w:sz w:val="15"/>
        </w:rPr>
        <w:t>the</w:t>
      </w:r>
      <w:r>
        <w:rPr>
          <w:rFonts w:ascii="Arial"/>
          <w:b/>
          <w:spacing w:val="22"/>
          <w:sz w:val="15"/>
        </w:rPr>
        <w:t xml:space="preserve"> </w:t>
      </w:r>
      <w:r>
        <w:rPr>
          <w:rFonts w:ascii="Arial"/>
          <w:b/>
          <w:sz w:val="15"/>
        </w:rPr>
        <w:t xml:space="preserve">sciences. </w:t>
      </w:r>
      <w:r>
        <w:rPr>
          <w:rFonts w:ascii="Arial"/>
          <w:b/>
          <w:spacing w:val="31"/>
          <w:sz w:val="15"/>
        </w:rPr>
        <w:t xml:space="preserve"> </w:t>
      </w:r>
      <w:r>
        <w:rPr>
          <w:rFonts w:ascii="Arial"/>
          <w:b/>
          <w:sz w:val="15"/>
        </w:rPr>
        <w:t>As</w:t>
      </w:r>
      <w:r>
        <w:rPr>
          <w:rFonts w:ascii="Arial"/>
          <w:b/>
          <w:spacing w:val="22"/>
          <w:sz w:val="15"/>
        </w:rPr>
        <w:t xml:space="preserve"> </w:t>
      </w:r>
      <w:r>
        <w:rPr>
          <w:rFonts w:ascii="Arial"/>
          <w:b/>
          <w:sz w:val="15"/>
        </w:rPr>
        <w:t>the</w:t>
      </w:r>
      <w:r>
        <w:rPr>
          <w:rFonts w:ascii="Arial"/>
          <w:b/>
          <w:spacing w:val="23"/>
          <w:sz w:val="15"/>
        </w:rPr>
        <w:t xml:space="preserve"> </w:t>
      </w:r>
      <w:r>
        <w:rPr>
          <w:rFonts w:ascii="Arial"/>
          <w:b/>
          <w:sz w:val="15"/>
        </w:rPr>
        <w:t>processes</w:t>
      </w:r>
      <w:r>
        <w:rPr>
          <w:rFonts w:ascii="Arial"/>
          <w:b/>
          <w:spacing w:val="22"/>
          <w:sz w:val="15"/>
        </w:rPr>
        <w:t xml:space="preserve"> </w:t>
      </w:r>
      <w:r>
        <w:rPr>
          <w:rFonts w:ascii="Arial"/>
          <w:b/>
          <w:sz w:val="15"/>
        </w:rPr>
        <w:t>under</w:t>
      </w:r>
      <w:r>
        <w:rPr>
          <w:rFonts w:ascii="Arial"/>
          <w:b/>
          <w:spacing w:val="22"/>
          <w:sz w:val="15"/>
        </w:rPr>
        <w:t xml:space="preserve"> </w:t>
      </w:r>
      <w:r>
        <w:rPr>
          <w:rFonts w:ascii="Arial"/>
          <w:b/>
          <w:sz w:val="15"/>
        </w:rPr>
        <w:t>study</w:t>
      </w:r>
      <w:r>
        <w:rPr>
          <w:rFonts w:ascii="Arial"/>
          <w:b/>
          <w:spacing w:val="22"/>
          <w:sz w:val="15"/>
        </w:rPr>
        <w:t xml:space="preserve"> </w:t>
      </w:r>
      <w:r>
        <w:rPr>
          <w:rFonts w:ascii="Arial"/>
          <w:b/>
          <w:sz w:val="15"/>
        </w:rPr>
        <w:t>and</w:t>
      </w:r>
      <w:r>
        <w:rPr>
          <w:rFonts w:ascii="Arial"/>
          <w:b/>
          <w:spacing w:val="22"/>
          <w:sz w:val="15"/>
        </w:rPr>
        <w:t xml:space="preserve"> </w:t>
      </w:r>
      <w:r>
        <w:rPr>
          <w:rFonts w:ascii="Arial"/>
          <w:b/>
          <w:sz w:val="15"/>
        </w:rPr>
        <w:t>the</w:t>
      </w:r>
      <w:r>
        <w:rPr>
          <w:rFonts w:ascii="Arial"/>
          <w:b/>
          <w:spacing w:val="22"/>
          <w:sz w:val="15"/>
        </w:rPr>
        <w:t xml:space="preserve"> </w:t>
      </w:r>
      <w:r>
        <w:rPr>
          <w:rFonts w:ascii="Arial"/>
          <w:b/>
          <w:sz w:val="15"/>
        </w:rPr>
        <w:t>models</w:t>
      </w:r>
      <w:r>
        <w:rPr>
          <w:rFonts w:ascii="Arial"/>
          <w:b/>
          <w:spacing w:val="22"/>
          <w:sz w:val="15"/>
        </w:rPr>
        <w:t xml:space="preserve"> </w:t>
      </w:r>
      <w:r>
        <w:rPr>
          <w:rFonts w:ascii="Arial"/>
          <w:b/>
          <w:sz w:val="15"/>
        </w:rPr>
        <w:t>de-</w:t>
      </w:r>
    </w:p>
    <w:p w14:paraId="4315186F" w14:textId="77777777" w:rsidR="00EC0BD2" w:rsidRDefault="00753B5A">
      <w:pPr>
        <w:spacing w:before="47"/>
        <w:ind w:left="225"/>
        <w:rPr>
          <w:rFonts w:ascii="Arial"/>
          <w:b/>
          <w:sz w:val="15"/>
        </w:rPr>
      </w:pPr>
      <w:r>
        <w:rPr>
          <w:rFonts w:ascii="Arial"/>
          <w:sz w:val="9"/>
        </w:rPr>
        <w:t xml:space="preserve">2       </w:t>
      </w:r>
      <w:r>
        <w:rPr>
          <w:rFonts w:ascii="Arial"/>
          <w:spacing w:val="11"/>
          <w:sz w:val="9"/>
        </w:rPr>
        <w:t xml:space="preserve"> </w:t>
      </w:r>
      <w:r>
        <w:rPr>
          <w:rFonts w:ascii="Arial"/>
          <w:b/>
          <w:sz w:val="15"/>
        </w:rPr>
        <w:t>scribing</w:t>
      </w:r>
      <w:r>
        <w:rPr>
          <w:rFonts w:ascii="Arial"/>
          <w:b/>
          <w:spacing w:val="20"/>
          <w:sz w:val="15"/>
        </w:rPr>
        <w:t xml:space="preserve"> </w:t>
      </w:r>
      <w:r>
        <w:rPr>
          <w:rFonts w:ascii="Arial"/>
          <w:b/>
          <w:sz w:val="15"/>
        </w:rPr>
        <w:t>them</w:t>
      </w:r>
      <w:r>
        <w:rPr>
          <w:rFonts w:ascii="Arial"/>
          <w:b/>
          <w:spacing w:val="21"/>
          <w:sz w:val="15"/>
        </w:rPr>
        <w:t xml:space="preserve"> </w:t>
      </w:r>
      <w:r>
        <w:rPr>
          <w:rFonts w:ascii="Arial"/>
          <w:b/>
          <w:sz w:val="15"/>
        </w:rPr>
        <w:t>become</w:t>
      </w:r>
      <w:r>
        <w:rPr>
          <w:rFonts w:ascii="Arial"/>
          <w:b/>
          <w:spacing w:val="20"/>
          <w:sz w:val="15"/>
        </w:rPr>
        <w:t xml:space="preserve"> </w:t>
      </w:r>
      <w:r>
        <w:rPr>
          <w:rFonts w:ascii="Arial"/>
          <w:b/>
          <w:sz w:val="15"/>
        </w:rPr>
        <w:t>increasingly</w:t>
      </w:r>
      <w:r>
        <w:rPr>
          <w:rFonts w:ascii="Arial"/>
          <w:b/>
          <w:spacing w:val="21"/>
          <w:sz w:val="15"/>
        </w:rPr>
        <w:t xml:space="preserve"> </w:t>
      </w:r>
      <w:r>
        <w:rPr>
          <w:rFonts w:ascii="Arial"/>
          <w:b/>
          <w:sz w:val="15"/>
        </w:rPr>
        <w:t>complex,</w:t>
      </w:r>
      <w:r>
        <w:rPr>
          <w:rFonts w:ascii="Arial"/>
          <w:b/>
          <w:spacing w:val="26"/>
          <w:sz w:val="15"/>
        </w:rPr>
        <w:t xml:space="preserve"> </w:t>
      </w:r>
      <w:r>
        <w:rPr>
          <w:rFonts w:ascii="Arial"/>
          <w:b/>
          <w:sz w:val="15"/>
        </w:rPr>
        <w:t>parameter</w:t>
      </w:r>
      <w:r>
        <w:rPr>
          <w:rFonts w:ascii="Arial"/>
          <w:b/>
          <w:spacing w:val="20"/>
          <w:sz w:val="15"/>
        </w:rPr>
        <w:t xml:space="preserve"> </w:t>
      </w:r>
      <w:r>
        <w:rPr>
          <w:rFonts w:ascii="Arial"/>
          <w:b/>
          <w:sz w:val="15"/>
        </w:rPr>
        <w:t>estimation</w:t>
      </w:r>
      <w:r>
        <w:rPr>
          <w:rFonts w:ascii="Arial"/>
          <w:b/>
          <w:spacing w:val="21"/>
          <w:sz w:val="15"/>
        </w:rPr>
        <w:t xml:space="preserve"> </w:t>
      </w:r>
      <w:r>
        <w:rPr>
          <w:rFonts w:ascii="Arial"/>
          <w:b/>
          <w:sz w:val="15"/>
        </w:rPr>
        <w:t>with</w:t>
      </w:r>
      <w:r>
        <w:rPr>
          <w:rFonts w:ascii="Arial"/>
          <w:b/>
          <w:spacing w:val="20"/>
          <w:sz w:val="15"/>
        </w:rPr>
        <w:t xml:space="preserve"> </w:t>
      </w:r>
      <w:r>
        <w:rPr>
          <w:rFonts w:ascii="Arial"/>
          <w:b/>
          <w:sz w:val="15"/>
        </w:rPr>
        <w:t>standard</w:t>
      </w:r>
      <w:r>
        <w:rPr>
          <w:rFonts w:ascii="Arial"/>
          <w:b/>
          <w:spacing w:val="21"/>
          <w:sz w:val="15"/>
        </w:rPr>
        <w:t xml:space="preserve"> </w:t>
      </w:r>
      <w:r>
        <w:rPr>
          <w:rFonts w:ascii="Arial"/>
          <w:b/>
          <w:sz w:val="15"/>
        </w:rPr>
        <w:t>Bayesian</w:t>
      </w:r>
      <w:r>
        <w:rPr>
          <w:rFonts w:ascii="Arial"/>
          <w:b/>
          <w:spacing w:val="21"/>
          <w:sz w:val="15"/>
        </w:rPr>
        <w:t xml:space="preserve"> </w:t>
      </w:r>
      <w:r>
        <w:rPr>
          <w:rFonts w:ascii="Arial"/>
          <w:b/>
          <w:sz w:val="15"/>
        </w:rPr>
        <w:t>and</w:t>
      </w:r>
      <w:r>
        <w:rPr>
          <w:rFonts w:ascii="Arial"/>
          <w:b/>
          <w:spacing w:val="20"/>
          <w:sz w:val="15"/>
        </w:rPr>
        <w:t xml:space="preserve"> </w:t>
      </w:r>
      <w:r>
        <w:rPr>
          <w:rFonts w:ascii="Arial"/>
          <w:b/>
          <w:sz w:val="15"/>
        </w:rPr>
        <w:t>frequentist</w:t>
      </w:r>
      <w:r>
        <w:rPr>
          <w:rFonts w:ascii="Arial"/>
          <w:b/>
          <w:spacing w:val="21"/>
          <w:sz w:val="15"/>
        </w:rPr>
        <w:t xml:space="preserve"> </w:t>
      </w:r>
      <w:r>
        <w:rPr>
          <w:rFonts w:ascii="Arial"/>
          <w:b/>
          <w:sz w:val="15"/>
        </w:rPr>
        <w:t>methods</w:t>
      </w:r>
      <w:r>
        <w:rPr>
          <w:rFonts w:ascii="Arial"/>
          <w:b/>
          <w:spacing w:val="20"/>
          <w:sz w:val="15"/>
        </w:rPr>
        <w:t xml:space="preserve"> </w:t>
      </w:r>
      <w:r>
        <w:rPr>
          <w:rFonts w:ascii="Arial"/>
          <w:b/>
          <w:sz w:val="15"/>
        </w:rPr>
        <w:t>can</w:t>
      </w:r>
      <w:r>
        <w:rPr>
          <w:rFonts w:ascii="Arial"/>
          <w:b/>
          <w:spacing w:val="21"/>
          <w:sz w:val="15"/>
        </w:rPr>
        <w:t xml:space="preserve"> </w:t>
      </w:r>
      <w:r>
        <w:rPr>
          <w:rFonts w:ascii="Arial"/>
          <w:b/>
          <w:sz w:val="15"/>
        </w:rPr>
        <w:t>quickly</w:t>
      </w:r>
      <w:r>
        <w:rPr>
          <w:rFonts w:ascii="Arial"/>
          <w:b/>
          <w:spacing w:val="21"/>
          <w:sz w:val="15"/>
        </w:rPr>
        <w:t xml:space="preserve"> </w:t>
      </w:r>
      <w:r>
        <w:rPr>
          <w:rFonts w:ascii="Arial"/>
          <w:b/>
          <w:sz w:val="15"/>
        </w:rPr>
        <w:t>become</w:t>
      </w:r>
    </w:p>
    <w:p w14:paraId="1B572CAC" w14:textId="77777777" w:rsidR="00EC0BD2" w:rsidRDefault="00753B5A">
      <w:pPr>
        <w:spacing w:before="47"/>
        <w:ind w:left="225"/>
        <w:rPr>
          <w:rFonts w:ascii="Arial"/>
          <w:b/>
          <w:sz w:val="15"/>
        </w:rPr>
      </w:pPr>
      <w:r>
        <w:rPr>
          <w:rFonts w:ascii="Arial"/>
          <w:sz w:val="9"/>
        </w:rPr>
        <w:t xml:space="preserve">3       </w:t>
      </w:r>
      <w:r>
        <w:rPr>
          <w:rFonts w:ascii="Arial"/>
          <w:spacing w:val="8"/>
          <w:sz w:val="9"/>
        </w:rPr>
        <w:t xml:space="preserve"> </w:t>
      </w:r>
      <w:r>
        <w:rPr>
          <w:rFonts w:ascii="Arial"/>
          <w:b/>
          <w:sz w:val="15"/>
        </w:rPr>
        <w:t xml:space="preserve">intractable. </w:t>
      </w:r>
      <w:r>
        <w:rPr>
          <w:rFonts w:ascii="Arial"/>
          <w:b/>
          <w:spacing w:val="7"/>
          <w:sz w:val="15"/>
        </w:rPr>
        <w:t xml:space="preserve"> </w:t>
      </w:r>
      <w:r>
        <w:rPr>
          <w:rFonts w:ascii="Arial"/>
          <w:b/>
          <w:spacing w:val="-7"/>
          <w:sz w:val="15"/>
        </w:rPr>
        <w:t>To</w:t>
      </w:r>
      <w:r>
        <w:rPr>
          <w:rFonts w:ascii="Arial"/>
          <w:b/>
          <w:spacing w:val="13"/>
          <w:sz w:val="15"/>
        </w:rPr>
        <w:t xml:space="preserve"> </w:t>
      </w:r>
      <w:r>
        <w:rPr>
          <w:rFonts w:ascii="Arial"/>
          <w:b/>
          <w:sz w:val="15"/>
        </w:rPr>
        <w:t>address</w:t>
      </w:r>
      <w:r>
        <w:rPr>
          <w:rFonts w:ascii="Arial"/>
          <w:b/>
          <w:spacing w:val="14"/>
          <w:sz w:val="15"/>
        </w:rPr>
        <w:t xml:space="preserve"> </w:t>
      </w:r>
      <w:r>
        <w:rPr>
          <w:rFonts w:ascii="Arial"/>
          <w:b/>
          <w:sz w:val="15"/>
        </w:rPr>
        <w:t>this</w:t>
      </w:r>
      <w:ins w:id="0" w:author="Andreas Voß" w:date="2019-07-09T08:26:00Z">
        <w:r w:rsidR="00225D83">
          <w:rPr>
            <w:rFonts w:ascii="Arial"/>
            <w:b/>
            <w:sz w:val="15"/>
          </w:rPr>
          <w:t xml:space="preserve"> issue</w:t>
        </w:r>
      </w:ins>
      <w:r>
        <w:rPr>
          <w:rFonts w:ascii="Arial"/>
          <w:b/>
          <w:sz w:val="15"/>
        </w:rPr>
        <w:t>,</w:t>
      </w:r>
      <w:r>
        <w:rPr>
          <w:rFonts w:ascii="Arial"/>
          <w:b/>
          <w:spacing w:val="17"/>
          <w:sz w:val="15"/>
        </w:rPr>
        <w:t xml:space="preserve"> </w:t>
      </w:r>
      <w:r>
        <w:rPr>
          <w:rFonts w:ascii="Arial"/>
          <w:b/>
          <w:sz w:val="15"/>
        </w:rPr>
        <w:t>we</w:t>
      </w:r>
      <w:r>
        <w:rPr>
          <w:rFonts w:ascii="Arial"/>
          <w:b/>
          <w:spacing w:val="13"/>
          <w:sz w:val="15"/>
        </w:rPr>
        <w:t xml:space="preserve"> </w:t>
      </w:r>
      <w:r>
        <w:rPr>
          <w:rFonts w:ascii="Arial"/>
          <w:b/>
          <w:sz w:val="15"/>
        </w:rPr>
        <w:t>propose</w:t>
      </w:r>
      <w:r>
        <w:rPr>
          <w:rFonts w:ascii="Arial"/>
          <w:b/>
          <w:spacing w:val="14"/>
          <w:sz w:val="15"/>
        </w:rPr>
        <w:t xml:space="preserve"> </w:t>
      </w:r>
      <w:r>
        <w:rPr>
          <w:rFonts w:ascii="Arial"/>
          <w:b/>
          <w:sz w:val="15"/>
        </w:rPr>
        <w:t>a</w:t>
      </w:r>
      <w:r>
        <w:rPr>
          <w:rFonts w:ascii="Arial"/>
          <w:b/>
          <w:spacing w:val="13"/>
          <w:sz w:val="15"/>
        </w:rPr>
        <w:t xml:space="preserve"> </w:t>
      </w:r>
      <w:r>
        <w:rPr>
          <w:rFonts w:ascii="Arial"/>
          <w:b/>
          <w:sz w:val="15"/>
        </w:rPr>
        <w:t>novel</w:t>
      </w:r>
      <w:r>
        <w:rPr>
          <w:rFonts w:ascii="Arial"/>
          <w:b/>
          <w:spacing w:val="14"/>
          <w:sz w:val="15"/>
        </w:rPr>
        <w:t xml:space="preserve"> </w:t>
      </w:r>
      <w:r>
        <w:rPr>
          <w:rFonts w:ascii="Arial"/>
          <w:b/>
          <w:sz w:val="15"/>
        </w:rPr>
        <w:t>method</w:t>
      </w:r>
      <w:r>
        <w:rPr>
          <w:rFonts w:ascii="Arial"/>
          <w:b/>
          <w:spacing w:val="14"/>
          <w:sz w:val="15"/>
        </w:rPr>
        <w:t xml:space="preserve"> </w:t>
      </w:r>
      <w:r>
        <w:rPr>
          <w:rFonts w:ascii="Arial"/>
          <w:b/>
          <w:sz w:val="15"/>
        </w:rPr>
        <w:t>for</w:t>
      </w:r>
      <w:r>
        <w:rPr>
          <w:rFonts w:ascii="Arial"/>
          <w:b/>
          <w:spacing w:val="13"/>
          <w:sz w:val="15"/>
        </w:rPr>
        <w:t xml:space="preserve"> </w:t>
      </w:r>
      <w:r>
        <w:rPr>
          <w:rFonts w:ascii="Arial"/>
          <w:b/>
          <w:sz w:val="15"/>
        </w:rPr>
        <w:t>likelihood-free</w:t>
      </w:r>
      <w:r>
        <w:rPr>
          <w:rFonts w:ascii="Arial"/>
          <w:b/>
          <w:spacing w:val="14"/>
          <w:sz w:val="15"/>
        </w:rPr>
        <w:t xml:space="preserve"> </w:t>
      </w:r>
      <w:r>
        <w:rPr>
          <w:rFonts w:ascii="Arial"/>
          <w:b/>
          <w:sz w:val="15"/>
        </w:rPr>
        <w:t>inference</w:t>
      </w:r>
      <w:r>
        <w:rPr>
          <w:rFonts w:ascii="Arial"/>
          <w:b/>
          <w:spacing w:val="14"/>
          <w:sz w:val="15"/>
        </w:rPr>
        <w:t xml:space="preserve"> </w:t>
      </w:r>
      <w:r>
        <w:rPr>
          <w:rFonts w:ascii="Arial"/>
          <w:b/>
          <w:sz w:val="15"/>
        </w:rPr>
        <w:t>based</w:t>
      </w:r>
      <w:r>
        <w:rPr>
          <w:rFonts w:ascii="Arial"/>
          <w:b/>
          <w:spacing w:val="13"/>
          <w:sz w:val="15"/>
        </w:rPr>
        <w:t xml:space="preserve"> </w:t>
      </w:r>
      <w:r>
        <w:rPr>
          <w:rFonts w:ascii="Arial"/>
          <w:b/>
          <w:sz w:val="15"/>
        </w:rPr>
        <w:t>on</w:t>
      </w:r>
      <w:r>
        <w:rPr>
          <w:rFonts w:ascii="Arial"/>
          <w:b/>
          <w:spacing w:val="14"/>
          <w:sz w:val="15"/>
        </w:rPr>
        <w:t xml:space="preserve"> </w:t>
      </w:r>
      <w:r>
        <w:rPr>
          <w:rFonts w:ascii="Arial"/>
          <w:b/>
          <w:sz w:val="15"/>
        </w:rPr>
        <w:t>invertible</w:t>
      </w:r>
      <w:r>
        <w:rPr>
          <w:rFonts w:ascii="Arial"/>
          <w:b/>
          <w:spacing w:val="13"/>
          <w:sz w:val="15"/>
        </w:rPr>
        <w:t xml:space="preserve"> </w:t>
      </w:r>
      <w:r>
        <w:rPr>
          <w:rFonts w:ascii="Arial"/>
          <w:b/>
          <w:sz w:val="15"/>
        </w:rPr>
        <w:t>neural</w:t>
      </w:r>
      <w:r>
        <w:rPr>
          <w:rFonts w:ascii="Arial"/>
          <w:b/>
          <w:spacing w:val="14"/>
          <w:sz w:val="15"/>
        </w:rPr>
        <w:t xml:space="preserve"> </w:t>
      </w:r>
      <w:r>
        <w:rPr>
          <w:rFonts w:ascii="Arial"/>
          <w:b/>
          <w:sz w:val="15"/>
        </w:rPr>
        <w:t xml:space="preserve">networks. </w:t>
      </w:r>
      <w:r>
        <w:rPr>
          <w:rFonts w:ascii="Arial"/>
          <w:b/>
          <w:spacing w:val="7"/>
          <w:sz w:val="15"/>
        </w:rPr>
        <w:t xml:space="preserve"> </w:t>
      </w:r>
      <w:r>
        <w:rPr>
          <w:rFonts w:ascii="Arial"/>
          <w:b/>
          <w:sz w:val="15"/>
        </w:rPr>
        <w:t>The</w:t>
      </w:r>
      <w:r>
        <w:rPr>
          <w:rFonts w:ascii="Arial"/>
          <w:b/>
          <w:spacing w:val="14"/>
          <w:sz w:val="15"/>
        </w:rPr>
        <w:t xml:space="preserve"> </w:t>
      </w:r>
      <w:r>
        <w:rPr>
          <w:rFonts w:ascii="Arial"/>
          <w:b/>
          <w:sz w:val="15"/>
        </w:rPr>
        <w:t>method</w:t>
      </w:r>
      <w:r>
        <w:rPr>
          <w:rFonts w:ascii="Arial"/>
          <w:b/>
          <w:spacing w:val="14"/>
          <w:sz w:val="15"/>
        </w:rPr>
        <w:t xml:space="preserve"> </w:t>
      </w:r>
      <w:r>
        <w:rPr>
          <w:rFonts w:ascii="Arial"/>
          <w:b/>
          <w:sz w:val="15"/>
        </w:rPr>
        <w:t>is</w:t>
      </w:r>
    </w:p>
    <w:p w14:paraId="7A598DDC" w14:textId="77777777" w:rsidR="00EC0BD2" w:rsidRDefault="00753B5A">
      <w:pPr>
        <w:spacing w:before="46"/>
        <w:ind w:left="225"/>
        <w:rPr>
          <w:rFonts w:ascii="Arial"/>
          <w:b/>
          <w:sz w:val="15"/>
        </w:rPr>
      </w:pPr>
      <w:r>
        <w:rPr>
          <w:rFonts w:ascii="Arial"/>
          <w:sz w:val="9"/>
        </w:rPr>
        <w:t xml:space="preserve">4        </w:t>
      </w:r>
      <w:r>
        <w:rPr>
          <w:rFonts w:ascii="Arial"/>
          <w:b/>
          <w:sz w:val="15"/>
        </w:rPr>
        <w:t xml:space="preserve">capable of performing </w:t>
      </w:r>
      <w:del w:id="1" w:author="Andreas Voß" w:date="2019-07-09T08:26:00Z">
        <w:r w:rsidDel="00225D83">
          <w:rPr>
            <w:rFonts w:ascii="Arial"/>
            <w:b/>
            <w:sz w:val="15"/>
          </w:rPr>
          <w:delText xml:space="preserve">fast and </w:delText>
        </w:r>
      </w:del>
      <w:ins w:id="2" w:author="Andreas Voß" w:date="2019-07-09T08:26:00Z">
        <w:r w:rsidR="00225D83">
          <w:rPr>
            <w:rFonts w:ascii="Arial"/>
            <w:b/>
            <w:sz w:val="15"/>
          </w:rPr>
          <w:t xml:space="preserve">a </w:t>
        </w:r>
      </w:ins>
      <w:r>
        <w:rPr>
          <w:rFonts w:ascii="Arial"/>
          <w:b/>
          <w:sz w:val="15"/>
        </w:rPr>
        <w:t xml:space="preserve">full Bayesian inference </w:t>
      </w:r>
      <w:del w:id="3" w:author="Andreas Voß" w:date="2019-07-09T08:26:00Z">
        <w:r w:rsidDel="00225D83">
          <w:rPr>
            <w:rFonts w:ascii="Arial"/>
            <w:b/>
            <w:sz w:val="15"/>
          </w:rPr>
          <w:delText xml:space="preserve">on large datasets </w:delText>
        </w:r>
      </w:del>
      <w:r>
        <w:rPr>
          <w:rFonts w:ascii="Arial"/>
          <w:b/>
          <w:sz w:val="15"/>
        </w:rPr>
        <w:t xml:space="preserve">by training the networks on simulated data </w:t>
      </w:r>
      <w:del w:id="4" w:author="Andreas Voß" w:date="2019-07-09T08:27:00Z">
        <w:r w:rsidDel="00225D83">
          <w:rPr>
            <w:rFonts w:ascii="Arial"/>
            <w:b/>
            <w:sz w:val="15"/>
          </w:rPr>
          <w:delText xml:space="preserve">and </w:delText>
        </w:r>
      </w:del>
      <w:ins w:id="5" w:author="Andreas Voß" w:date="2019-07-09T08:27:00Z">
        <w:r w:rsidR="00225D83">
          <w:rPr>
            <w:rFonts w:ascii="Arial"/>
            <w:b/>
            <w:sz w:val="15"/>
          </w:rPr>
          <w:t xml:space="preserve">to </w:t>
        </w:r>
      </w:ins>
      <w:r>
        <w:rPr>
          <w:rFonts w:ascii="Arial"/>
          <w:b/>
          <w:sz w:val="15"/>
        </w:rPr>
        <w:t>learn</w:t>
      </w:r>
      <w:del w:id="6" w:author="Andreas Voß" w:date="2019-07-09T08:27:00Z">
        <w:r w:rsidDel="00225D83">
          <w:rPr>
            <w:rFonts w:ascii="Arial"/>
            <w:b/>
            <w:sz w:val="15"/>
          </w:rPr>
          <w:delText>ing</w:delText>
        </w:r>
      </w:del>
      <w:r>
        <w:rPr>
          <w:rFonts w:ascii="Arial"/>
          <w:b/>
          <w:sz w:val="15"/>
        </w:rPr>
        <w:t xml:space="preserve"> a</w:t>
      </w:r>
      <w:r>
        <w:rPr>
          <w:rFonts w:ascii="Arial"/>
          <w:b/>
          <w:spacing w:val="-27"/>
          <w:sz w:val="15"/>
        </w:rPr>
        <w:t xml:space="preserve"> </w:t>
      </w:r>
      <w:proofErr w:type="spellStart"/>
      <w:r>
        <w:rPr>
          <w:rFonts w:ascii="Arial"/>
          <w:b/>
          <w:sz w:val="15"/>
        </w:rPr>
        <w:t>probabilis</w:t>
      </w:r>
      <w:proofErr w:type="spellEnd"/>
      <w:r>
        <w:rPr>
          <w:rFonts w:ascii="Arial"/>
          <w:b/>
          <w:sz w:val="15"/>
        </w:rPr>
        <w:t>-</w:t>
      </w:r>
    </w:p>
    <w:p w14:paraId="58A426C8" w14:textId="77777777" w:rsidR="00EC0BD2" w:rsidRDefault="00753B5A">
      <w:pPr>
        <w:spacing w:before="47"/>
        <w:ind w:left="225"/>
        <w:rPr>
          <w:rFonts w:ascii="Arial"/>
          <w:b/>
          <w:sz w:val="15"/>
        </w:rPr>
      </w:pPr>
      <w:r>
        <w:rPr>
          <w:rFonts w:ascii="Arial"/>
          <w:sz w:val="9"/>
        </w:rPr>
        <w:t xml:space="preserve">5       </w:t>
      </w:r>
      <w:r>
        <w:rPr>
          <w:rFonts w:ascii="Arial"/>
          <w:spacing w:val="13"/>
          <w:sz w:val="9"/>
        </w:rPr>
        <w:t xml:space="preserve"> </w:t>
      </w:r>
      <w:r>
        <w:rPr>
          <w:rFonts w:ascii="Arial"/>
          <w:b/>
          <w:sz w:val="15"/>
        </w:rPr>
        <w:t>tic</w:t>
      </w:r>
      <w:r>
        <w:rPr>
          <w:rFonts w:ascii="Arial"/>
          <w:b/>
          <w:spacing w:val="11"/>
          <w:sz w:val="15"/>
        </w:rPr>
        <w:t xml:space="preserve"> </w:t>
      </w:r>
      <w:r>
        <w:rPr>
          <w:rFonts w:ascii="Arial"/>
          <w:b/>
          <w:sz w:val="15"/>
        </w:rPr>
        <w:t>mapping</w:t>
      </w:r>
      <w:r>
        <w:rPr>
          <w:rFonts w:ascii="Arial"/>
          <w:b/>
          <w:spacing w:val="10"/>
          <w:sz w:val="15"/>
        </w:rPr>
        <w:t xml:space="preserve"> </w:t>
      </w:r>
      <w:r>
        <w:rPr>
          <w:rFonts w:ascii="Arial"/>
          <w:b/>
          <w:sz w:val="15"/>
        </w:rPr>
        <w:t>between</w:t>
      </w:r>
      <w:r>
        <w:rPr>
          <w:rFonts w:ascii="Arial"/>
          <w:b/>
          <w:spacing w:val="11"/>
          <w:sz w:val="15"/>
        </w:rPr>
        <w:t xml:space="preserve"> </w:t>
      </w:r>
      <w:r>
        <w:rPr>
          <w:rFonts w:ascii="Arial"/>
          <w:b/>
          <w:sz w:val="15"/>
        </w:rPr>
        <w:t>parameters</w:t>
      </w:r>
      <w:r>
        <w:rPr>
          <w:rFonts w:ascii="Arial"/>
          <w:b/>
          <w:spacing w:val="10"/>
          <w:sz w:val="15"/>
        </w:rPr>
        <w:t xml:space="preserve"> </w:t>
      </w:r>
      <w:r>
        <w:rPr>
          <w:rFonts w:ascii="Arial"/>
          <w:b/>
          <w:sz w:val="15"/>
        </w:rPr>
        <w:t>and</w:t>
      </w:r>
      <w:r>
        <w:rPr>
          <w:rFonts w:ascii="Arial"/>
          <w:b/>
          <w:spacing w:val="10"/>
          <w:sz w:val="15"/>
        </w:rPr>
        <w:t xml:space="preserve"> </w:t>
      </w:r>
      <w:r>
        <w:rPr>
          <w:rFonts w:ascii="Arial"/>
          <w:b/>
          <w:sz w:val="15"/>
        </w:rPr>
        <w:t>data.</w:t>
      </w:r>
      <w:r>
        <w:rPr>
          <w:rFonts w:ascii="Arial"/>
          <w:b/>
          <w:spacing w:val="35"/>
          <w:sz w:val="15"/>
        </w:rPr>
        <w:t xml:space="preserve"> </w:t>
      </w:r>
      <w:r>
        <w:rPr>
          <w:rFonts w:ascii="Arial"/>
          <w:b/>
          <w:sz w:val="15"/>
        </w:rPr>
        <w:t>The</w:t>
      </w:r>
      <w:r>
        <w:rPr>
          <w:rFonts w:ascii="Arial"/>
          <w:b/>
          <w:spacing w:val="11"/>
          <w:sz w:val="15"/>
        </w:rPr>
        <w:t xml:space="preserve"> </w:t>
      </w:r>
      <w:r>
        <w:rPr>
          <w:rFonts w:ascii="Arial"/>
          <w:b/>
          <w:sz w:val="15"/>
        </w:rPr>
        <w:t>method</w:t>
      </w:r>
      <w:r>
        <w:rPr>
          <w:rFonts w:ascii="Arial"/>
          <w:b/>
          <w:spacing w:val="10"/>
          <w:sz w:val="15"/>
        </w:rPr>
        <w:t xml:space="preserve"> </w:t>
      </w:r>
      <w:r>
        <w:rPr>
          <w:rFonts w:ascii="Arial"/>
          <w:b/>
          <w:sz w:val="15"/>
        </w:rPr>
        <w:t>is</w:t>
      </w:r>
      <w:r>
        <w:rPr>
          <w:rFonts w:ascii="Arial"/>
          <w:b/>
          <w:spacing w:val="10"/>
          <w:sz w:val="15"/>
        </w:rPr>
        <w:t xml:space="preserve"> </w:t>
      </w:r>
      <w:r>
        <w:rPr>
          <w:rFonts w:ascii="Arial"/>
          <w:b/>
          <w:sz w:val="15"/>
        </w:rPr>
        <w:t>independent</w:t>
      </w:r>
      <w:r>
        <w:rPr>
          <w:rFonts w:ascii="Arial"/>
          <w:b/>
          <w:spacing w:val="10"/>
          <w:sz w:val="15"/>
        </w:rPr>
        <w:t xml:space="preserve"> </w:t>
      </w:r>
      <w:r>
        <w:rPr>
          <w:rFonts w:ascii="Arial"/>
          <w:b/>
          <w:sz w:val="15"/>
        </w:rPr>
        <w:t>of</w:t>
      </w:r>
      <w:r>
        <w:rPr>
          <w:rFonts w:ascii="Arial"/>
          <w:b/>
          <w:spacing w:val="11"/>
          <w:sz w:val="15"/>
        </w:rPr>
        <w:t xml:space="preserve"> </w:t>
      </w:r>
      <w:r>
        <w:rPr>
          <w:rFonts w:ascii="Arial"/>
          <w:b/>
          <w:sz w:val="15"/>
        </w:rPr>
        <w:t>any</w:t>
      </w:r>
      <w:r>
        <w:rPr>
          <w:rFonts w:ascii="Arial"/>
          <w:b/>
          <w:spacing w:val="11"/>
          <w:sz w:val="15"/>
        </w:rPr>
        <w:t xml:space="preserve"> </w:t>
      </w:r>
      <w:r>
        <w:rPr>
          <w:rFonts w:ascii="Arial"/>
          <w:b/>
          <w:sz w:val="15"/>
        </w:rPr>
        <w:t>particular</w:t>
      </w:r>
      <w:r>
        <w:rPr>
          <w:rFonts w:ascii="Arial"/>
          <w:b/>
          <w:spacing w:val="10"/>
          <w:sz w:val="15"/>
        </w:rPr>
        <w:t xml:space="preserve"> </w:t>
      </w:r>
      <w:r>
        <w:rPr>
          <w:rFonts w:ascii="Arial"/>
          <w:b/>
          <w:sz w:val="15"/>
        </w:rPr>
        <w:t>data</w:t>
      </w:r>
      <w:r>
        <w:rPr>
          <w:rFonts w:ascii="Arial"/>
          <w:b/>
          <w:spacing w:val="11"/>
          <w:sz w:val="15"/>
        </w:rPr>
        <w:t xml:space="preserve"> </w:t>
      </w:r>
      <w:r>
        <w:rPr>
          <w:rFonts w:ascii="Arial"/>
          <w:b/>
          <w:sz w:val="15"/>
        </w:rPr>
        <w:t>representation,</w:t>
      </w:r>
      <w:r>
        <w:rPr>
          <w:rFonts w:ascii="Arial"/>
          <w:b/>
          <w:spacing w:val="12"/>
          <w:sz w:val="15"/>
        </w:rPr>
        <w:t xml:space="preserve"> </w:t>
      </w:r>
      <w:r>
        <w:rPr>
          <w:rFonts w:ascii="Arial"/>
          <w:b/>
          <w:sz w:val="15"/>
        </w:rPr>
        <w:t>as</w:t>
      </w:r>
      <w:r>
        <w:rPr>
          <w:rFonts w:ascii="Arial"/>
          <w:b/>
          <w:spacing w:val="10"/>
          <w:sz w:val="15"/>
        </w:rPr>
        <w:t xml:space="preserve"> </w:t>
      </w:r>
      <w:r>
        <w:rPr>
          <w:rFonts w:ascii="Arial"/>
          <w:b/>
          <w:sz w:val="15"/>
        </w:rPr>
        <w:t>it</w:t>
      </w:r>
      <w:r>
        <w:rPr>
          <w:rFonts w:ascii="Arial"/>
          <w:b/>
          <w:spacing w:val="11"/>
          <w:sz w:val="15"/>
        </w:rPr>
        <w:t xml:space="preserve"> </w:t>
      </w:r>
      <w:r>
        <w:rPr>
          <w:rFonts w:ascii="Arial"/>
          <w:b/>
          <w:sz w:val="15"/>
        </w:rPr>
        <w:t>incorporates</w:t>
      </w:r>
      <w:r>
        <w:rPr>
          <w:rFonts w:ascii="Arial"/>
          <w:b/>
          <w:spacing w:val="10"/>
          <w:sz w:val="15"/>
        </w:rPr>
        <w:t xml:space="preserve"> </w:t>
      </w:r>
      <w:r>
        <w:rPr>
          <w:rFonts w:ascii="Arial"/>
          <w:b/>
          <w:sz w:val="15"/>
        </w:rPr>
        <w:t>a</w:t>
      </w:r>
      <w:r>
        <w:rPr>
          <w:rFonts w:ascii="Arial"/>
          <w:b/>
          <w:spacing w:val="11"/>
          <w:sz w:val="15"/>
        </w:rPr>
        <w:t xml:space="preserve"> </w:t>
      </w:r>
      <w:r>
        <w:rPr>
          <w:rFonts w:ascii="Arial"/>
          <w:b/>
          <w:sz w:val="15"/>
        </w:rPr>
        <w:t>summary</w:t>
      </w:r>
    </w:p>
    <w:p w14:paraId="2C70BC38" w14:textId="77777777" w:rsidR="00EC0BD2" w:rsidRDefault="00753B5A">
      <w:pPr>
        <w:spacing w:before="47"/>
        <w:ind w:left="225"/>
        <w:rPr>
          <w:rFonts w:ascii="Arial"/>
          <w:b/>
          <w:sz w:val="15"/>
        </w:rPr>
      </w:pPr>
      <w:r>
        <w:rPr>
          <w:rFonts w:ascii="Arial"/>
          <w:sz w:val="9"/>
        </w:rPr>
        <w:t xml:space="preserve">6       </w:t>
      </w:r>
      <w:r>
        <w:rPr>
          <w:rFonts w:ascii="Arial"/>
          <w:spacing w:val="11"/>
          <w:sz w:val="9"/>
        </w:rPr>
        <w:t xml:space="preserve"> </w:t>
      </w:r>
      <w:r>
        <w:rPr>
          <w:rFonts w:ascii="Arial"/>
          <w:b/>
          <w:sz w:val="15"/>
        </w:rPr>
        <w:t>network</w:t>
      </w:r>
      <w:r>
        <w:rPr>
          <w:rFonts w:ascii="Arial"/>
          <w:b/>
          <w:spacing w:val="9"/>
          <w:sz w:val="15"/>
        </w:rPr>
        <w:t xml:space="preserve"> </w:t>
      </w:r>
      <w:r>
        <w:rPr>
          <w:rFonts w:ascii="Arial"/>
          <w:b/>
          <w:sz w:val="15"/>
        </w:rPr>
        <w:t>trained</w:t>
      </w:r>
      <w:r>
        <w:rPr>
          <w:rFonts w:ascii="Arial"/>
          <w:b/>
          <w:spacing w:val="10"/>
          <w:sz w:val="15"/>
        </w:rPr>
        <w:t xml:space="preserve"> </w:t>
      </w:r>
      <w:r>
        <w:rPr>
          <w:rFonts w:ascii="Arial"/>
          <w:b/>
          <w:sz w:val="15"/>
        </w:rPr>
        <w:t>to</w:t>
      </w:r>
      <w:r>
        <w:rPr>
          <w:rFonts w:ascii="Arial"/>
          <w:b/>
          <w:spacing w:val="9"/>
          <w:sz w:val="15"/>
        </w:rPr>
        <w:t xml:space="preserve"> </w:t>
      </w:r>
      <w:r>
        <w:rPr>
          <w:rFonts w:ascii="Arial"/>
          <w:b/>
          <w:sz w:val="15"/>
        </w:rPr>
        <w:t>embed</w:t>
      </w:r>
      <w:r>
        <w:rPr>
          <w:rFonts w:ascii="Arial"/>
          <w:b/>
          <w:spacing w:val="9"/>
          <w:sz w:val="15"/>
        </w:rPr>
        <w:t xml:space="preserve"> </w:t>
      </w:r>
      <w:r>
        <w:rPr>
          <w:rFonts w:ascii="Arial"/>
          <w:b/>
          <w:sz w:val="15"/>
        </w:rPr>
        <w:t>the</w:t>
      </w:r>
      <w:r>
        <w:rPr>
          <w:rFonts w:ascii="Arial"/>
          <w:b/>
          <w:spacing w:val="10"/>
          <w:sz w:val="15"/>
        </w:rPr>
        <w:t xml:space="preserve"> </w:t>
      </w:r>
      <w:r>
        <w:rPr>
          <w:rFonts w:ascii="Arial"/>
          <w:b/>
          <w:sz w:val="15"/>
        </w:rPr>
        <w:t>observed</w:t>
      </w:r>
      <w:r>
        <w:rPr>
          <w:rFonts w:ascii="Arial"/>
          <w:b/>
          <w:spacing w:val="11"/>
          <w:sz w:val="15"/>
        </w:rPr>
        <w:t xml:space="preserve"> </w:t>
      </w:r>
      <w:r>
        <w:rPr>
          <w:rFonts w:ascii="Arial"/>
          <w:b/>
          <w:sz w:val="15"/>
        </w:rPr>
        <w:t>data</w:t>
      </w:r>
      <w:r>
        <w:rPr>
          <w:rFonts w:ascii="Arial"/>
          <w:b/>
          <w:spacing w:val="9"/>
          <w:sz w:val="15"/>
        </w:rPr>
        <w:t xml:space="preserve"> </w:t>
      </w:r>
      <w:r>
        <w:rPr>
          <w:rFonts w:ascii="Arial"/>
          <w:b/>
          <w:sz w:val="15"/>
        </w:rPr>
        <w:t>into</w:t>
      </w:r>
      <w:r>
        <w:rPr>
          <w:rFonts w:ascii="Arial"/>
          <w:b/>
          <w:spacing w:val="9"/>
          <w:sz w:val="15"/>
        </w:rPr>
        <w:t xml:space="preserve"> </w:t>
      </w:r>
      <w:r>
        <w:rPr>
          <w:rFonts w:ascii="Arial"/>
          <w:b/>
          <w:sz w:val="15"/>
        </w:rPr>
        <w:t>fixed-size</w:t>
      </w:r>
      <w:r>
        <w:rPr>
          <w:rFonts w:ascii="Arial"/>
          <w:b/>
          <w:spacing w:val="10"/>
          <w:sz w:val="15"/>
        </w:rPr>
        <w:t xml:space="preserve"> </w:t>
      </w:r>
      <w:r>
        <w:rPr>
          <w:rFonts w:ascii="Arial"/>
          <w:b/>
          <w:sz w:val="15"/>
        </w:rPr>
        <w:t>vectors</w:t>
      </w:r>
      <w:r>
        <w:rPr>
          <w:rFonts w:ascii="Arial"/>
          <w:b/>
          <w:spacing w:val="9"/>
          <w:sz w:val="15"/>
        </w:rPr>
        <w:t xml:space="preserve"> </w:t>
      </w:r>
      <w:r>
        <w:rPr>
          <w:rFonts w:ascii="Arial"/>
          <w:b/>
          <w:sz w:val="15"/>
        </w:rPr>
        <w:t>in</w:t>
      </w:r>
      <w:r>
        <w:rPr>
          <w:rFonts w:ascii="Arial"/>
          <w:b/>
          <w:spacing w:val="9"/>
          <w:sz w:val="15"/>
        </w:rPr>
        <w:t xml:space="preserve"> </w:t>
      </w:r>
      <w:r>
        <w:rPr>
          <w:rFonts w:ascii="Arial"/>
          <w:b/>
          <w:sz w:val="15"/>
        </w:rPr>
        <w:t>a</w:t>
      </w:r>
      <w:r>
        <w:rPr>
          <w:rFonts w:ascii="Arial"/>
          <w:b/>
          <w:spacing w:val="10"/>
          <w:sz w:val="15"/>
        </w:rPr>
        <w:t xml:space="preserve"> </w:t>
      </w:r>
      <w:r>
        <w:rPr>
          <w:rFonts w:ascii="Arial"/>
          <w:b/>
          <w:sz w:val="15"/>
        </w:rPr>
        <w:t>data-driven</w:t>
      </w:r>
      <w:r>
        <w:rPr>
          <w:rFonts w:ascii="Arial"/>
          <w:b/>
          <w:spacing w:val="9"/>
          <w:sz w:val="15"/>
        </w:rPr>
        <w:t xml:space="preserve"> </w:t>
      </w:r>
      <w:r>
        <w:rPr>
          <w:rFonts w:ascii="Arial"/>
          <w:b/>
          <w:spacing w:val="-5"/>
          <w:sz w:val="15"/>
        </w:rPr>
        <w:t xml:space="preserve">way. </w:t>
      </w:r>
      <w:r>
        <w:rPr>
          <w:rFonts w:ascii="Arial"/>
          <w:b/>
          <w:spacing w:val="-3"/>
          <w:sz w:val="15"/>
        </w:rPr>
        <w:t xml:space="preserve"> </w:t>
      </w:r>
      <w:r>
        <w:rPr>
          <w:rFonts w:ascii="Arial"/>
          <w:b/>
          <w:sz w:val="15"/>
        </w:rPr>
        <w:t>This</w:t>
      </w:r>
      <w:r>
        <w:rPr>
          <w:rFonts w:ascii="Arial"/>
          <w:b/>
          <w:spacing w:val="9"/>
          <w:sz w:val="15"/>
        </w:rPr>
        <w:t xml:space="preserve"> </w:t>
      </w:r>
      <w:r>
        <w:rPr>
          <w:rFonts w:ascii="Arial"/>
          <w:b/>
          <w:sz w:val="15"/>
        </w:rPr>
        <w:t>makes</w:t>
      </w:r>
      <w:r>
        <w:rPr>
          <w:rFonts w:ascii="Arial"/>
          <w:b/>
          <w:spacing w:val="10"/>
          <w:sz w:val="15"/>
        </w:rPr>
        <w:t xml:space="preserve"> </w:t>
      </w:r>
      <w:r>
        <w:rPr>
          <w:rFonts w:ascii="Arial"/>
          <w:b/>
          <w:sz w:val="15"/>
        </w:rPr>
        <w:t>the</w:t>
      </w:r>
      <w:r>
        <w:rPr>
          <w:rFonts w:ascii="Arial"/>
          <w:b/>
          <w:spacing w:val="10"/>
          <w:sz w:val="15"/>
        </w:rPr>
        <w:t xml:space="preserve"> </w:t>
      </w:r>
      <w:r>
        <w:rPr>
          <w:rFonts w:ascii="Arial"/>
          <w:b/>
          <w:sz w:val="15"/>
        </w:rPr>
        <w:t>method</w:t>
      </w:r>
      <w:r>
        <w:rPr>
          <w:rFonts w:ascii="Arial"/>
          <w:b/>
          <w:spacing w:val="9"/>
          <w:sz w:val="15"/>
        </w:rPr>
        <w:t xml:space="preserve"> </w:t>
      </w:r>
      <w:r>
        <w:rPr>
          <w:rFonts w:ascii="Arial"/>
          <w:b/>
          <w:sz w:val="15"/>
        </w:rPr>
        <w:t>applicable</w:t>
      </w:r>
      <w:r>
        <w:rPr>
          <w:rFonts w:ascii="Arial"/>
          <w:b/>
          <w:spacing w:val="9"/>
          <w:sz w:val="15"/>
        </w:rPr>
        <w:t xml:space="preserve"> </w:t>
      </w:r>
      <w:r>
        <w:rPr>
          <w:rFonts w:ascii="Arial"/>
          <w:b/>
          <w:sz w:val="15"/>
        </w:rPr>
        <w:t>to</w:t>
      </w:r>
      <w:r>
        <w:rPr>
          <w:rFonts w:ascii="Arial"/>
          <w:b/>
          <w:spacing w:val="10"/>
          <w:sz w:val="15"/>
        </w:rPr>
        <w:t xml:space="preserve"> </w:t>
      </w:r>
      <w:r>
        <w:rPr>
          <w:rFonts w:ascii="Arial"/>
          <w:b/>
          <w:sz w:val="15"/>
        </w:rPr>
        <w:t>various</w:t>
      </w:r>
      <w:r>
        <w:rPr>
          <w:rFonts w:ascii="Arial"/>
          <w:b/>
          <w:spacing w:val="9"/>
          <w:sz w:val="15"/>
        </w:rPr>
        <w:t xml:space="preserve"> </w:t>
      </w:r>
      <w:proofErr w:type="spellStart"/>
      <w:r>
        <w:rPr>
          <w:rFonts w:ascii="Arial"/>
          <w:b/>
          <w:sz w:val="15"/>
        </w:rPr>
        <w:t>sce</w:t>
      </w:r>
      <w:proofErr w:type="spellEnd"/>
      <w:r>
        <w:rPr>
          <w:rFonts w:ascii="Arial"/>
          <w:b/>
          <w:sz w:val="15"/>
        </w:rPr>
        <w:t>-</w:t>
      </w:r>
    </w:p>
    <w:p w14:paraId="7BF189F4" w14:textId="77777777" w:rsidR="00EC0BD2" w:rsidRDefault="00753B5A">
      <w:pPr>
        <w:spacing w:before="46"/>
        <w:ind w:left="225"/>
        <w:rPr>
          <w:rFonts w:ascii="Arial"/>
          <w:b/>
          <w:sz w:val="15"/>
        </w:rPr>
      </w:pPr>
      <w:r>
        <w:rPr>
          <w:rFonts w:ascii="Arial"/>
          <w:sz w:val="9"/>
        </w:rPr>
        <w:t xml:space="preserve">7       </w:t>
      </w:r>
      <w:r>
        <w:rPr>
          <w:rFonts w:ascii="Arial"/>
          <w:spacing w:val="11"/>
          <w:sz w:val="9"/>
        </w:rPr>
        <w:t xml:space="preserve"> </w:t>
      </w:r>
      <w:proofErr w:type="spellStart"/>
      <w:r>
        <w:rPr>
          <w:rFonts w:ascii="Arial"/>
          <w:b/>
          <w:sz w:val="15"/>
        </w:rPr>
        <w:t>narios</w:t>
      </w:r>
      <w:proofErr w:type="spellEnd"/>
      <w:r>
        <w:rPr>
          <w:rFonts w:ascii="Arial"/>
          <w:b/>
          <w:spacing w:val="5"/>
          <w:sz w:val="15"/>
        </w:rPr>
        <w:t xml:space="preserve"> </w:t>
      </w:r>
      <w:r>
        <w:rPr>
          <w:rFonts w:ascii="Arial"/>
          <w:b/>
          <w:sz w:val="15"/>
        </w:rPr>
        <w:t>where</w:t>
      </w:r>
      <w:r>
        <w:rPr>
          <w:rFonts w:ascii="Arial"/>
          <w:b/>
          <w:spacing w:val="5"/>
          <w:sz w:val="15"/>
        </w:rPr>
        <w:t xml:space="preserve"> </w:t>
      </w:r>
      <w:r>
        <w:rPr>
          <w:rFonts w:ascii="Arial"/>
          <w:b/>
          <w:sz w:val="15"/>
        </w:rPr>
        <w:t>standard</w:t>
      </w:r>
      <w:r>
        <w:rPr>
          <w:rFonts w:ascii="Arial"/>
          <w:b/>
          <w:spacing w:val="3"/>
          <w:sz w:val="15"/>
        </w:rPr>
        <w:t xml:space="preserve"> </w:t>
      </w:r>
      <w:r>
        <w:rPr>
          <w:rFonts w:ascii="Arial"/>
          <w:b/>
          <w:sz w:val="15"/>
        </w:rPr>
        <w:t>inference</w:t>
      </w:r>
      <w:r>
        <w:rPr>
          <w:rFonts w:ascii="Arial"/>
          <w:b/>
          <w:spacing w:val="5"/>
          <w:sz w:val="15"/>
        </w:rPr>
        <w:t xml:space="preserve"> </w:t>
      </w:r>
      <w:r>
        <w:rPr>
          <w:rFonts w:ascii="Arial"/>
          <w:b/>
          <w:sz w:val="15"/>
        </w:rPr>
        <w:t>techniques</w:t>
      </w:r>
      <w:r>
        <w:rPr>
          <w:rFonts w:ascii="Arial"/>
          <w:b/>
          <w:spacing w:val="5"/>
          <w:sz w:val="15"/>
        </w:rPr>
        <w:t xml:space="preserve"> </w:t>
      </w:r>
      <w:r>
        <w:rPr>
          <w:rFonts w:ascii="Arial"/>
          <w:b/>
          <w:sz w:val="15"/>
        </w:rPr>
        <w:t>fail.</w:t>
      </w:r>
      <w:r>
        <w:rPr>
          <w:rFonts w:ascii="Arial"/>
          <w:b/>
          <w:spacing w:val="19"/>
          <w:sz w:val="15"/>
        </w:rPr>
        <w:t xml:space="preserve"> </w:t>
      </w:r>
      <w:r>
        <w:rPr>
          <w:rFonts w:ascii="Arial"/>
          <w:b/>
          <w:spacing w:val="-3"/>
          <w:sz w:val="15"/>
        </w:rPr>
        <w:t>We</w:t>
      </w:r>
      <w:r>
        <w:rPr>
          <w:rFonts w:ascii="Arial"/>
          <w:b/>
          <w:spacing w:val="3"/>
          <w:sz w:val="15"/>
        </w:rPr>
        <w:t xml:space="preserve"> </w:t>
      </w:r>
      <w:r>
        <w:rPr>
          <w:rFonts w:ascii="Arial"/>
          <w:b/>
          <w:sz w:val="15"/>
        </w:rPr>
        <w:t>demonstrate</w:t>
      </w:r>
      <w:r>
        <w:rPr>
          <w:rFonts w:ascii="Arial"/>
          <w:b/>
          <w:spacing w:val="5"/>
          <w:sz w:val="15"/>
        </w:rPr>
        <w:t xml:space="preserve"> </w:t>
      </w:r>
      <w:r>
        <w:rPr>
          <w:rFonts w:ascii="Arial"/>
          <w:b/>
          <w:sz w:val="15"/>
        </w:rPr>
        <w:t>the</w:t>
      </w:r>
      <w:r>
        <w:rPr>
          <w:rFonts w:ascii="Arial"/>
          <w:b/>
          <w:spacing w:val="5"/>
          <w:sz w:val="15"/>
        </w:rPr>
        <w:t xml:space="preserve"> </w:t>
      </w:r>
      <w:r>
        <w:rPr>
          <w:rFonts w:ascii="Arial"/>
          <w:b/>
          <w:sz w:val="15"/>
        </w:rPr>
        <w:t>utility</w:t>
      </w:r>
      <w:r>
        <w:rPr>
          <w:rFonts w:ascii="Arial"/>
          <w:b/>
          <w:spacing w:val="5"/>
          <w:sz w:val="15"/>
        </w:rPr>
        <w:t xml:space="preserve"> </w:t>
      </w:r>
      <w:r>
        <w:rPr>
          <w:rFonts w:ascii="Arial"/>
          <w:b/>
          <w:sz w:val="15"/>
        </w:rPr>
        <w:t>of</w:t>
      </w:r>
      <w:r>
        <w:rPr>
          <w:rFonts w:ascii="Arial"/>
          <w:b/>
          <w:spacing w:val="4"/>
          <w:sz w:val="15"/>
        </w:rPr>
        <w:t xml:space="preserve"> </w:t>
      </w:r>
      <w:r>
        <w:rPr>
          <w:rFonts w:ascii="Arial"/>
          <w:b/>
          <w:sz w:val="15"/>
        </w:rPr>
        <w:t>the</w:t>
      </w:r>
      <w:r>
        <w:rPr>
          <w:rFonts w:ascii="Arial"/>
          <w:b/>
          <w:spacing w:val="4"/>
          <w:sz w:val="15"/>
        </w:rPr>
        <w:t xml:space="preserve"> </w:t>
      </w:r>
      <w:r>
        <w:rPr>
          <w:rFonts w:ascii="Arial"/>
          <w:b/>
          <w:sz w:val="15"/>
        </w:rPr>
        <w:t>method</w:t>
      </w:r>
      <w:r>
        <w:rPr>
          <w:rFonts w:ascii="Arial"/>
          <w:b/>
          <w:spacing w:val="5"/>
          <w:sz w:val="15"/>
        </w:rPr>
        <w:t xml:space="preserve"> </w:t>
      </w:r>
      <w:r>
        <w:rPr>
          <w:rFonts w:ascii="Arial"/>
          <w:b/>
          <w:sz w:val="15"/>
        </w:rPr>
        <w:t>on</w:t>
      </w:r>
      <w:r>
        <w:rPr>
          <w:rFonts w:ascii="Arial"/>
          <w:b/>
          <w:spacing w:val="5"/>
          <w:sz w:val="15"/>
        </w:rPr>
        <w:t xml:space="preserve"> </w:t>
      </w:r>
      <w:r>
        <w:rPr>
          <w:rFonts w:ascii="Arial"/>
          <w:b/>
          <w:sz w:val="15"/>
        </w:rPr>
        <w:t>a</w:t>
      </w:r>
      <w:r>
        <w:rPr>
          <w:rFonts w:ascii="Arial"/>
          <w:b/>
          <w:spacing w:val="4"/>
          <w:sz w:val="15"/>
        </w:rPr>
        <w:t xml:space="preserve"> </w:t>
      </w:r>
      <w:r>
        <w:rPr>
          <w:rFonts w:ascii="Arial"/>
          <w:b/>
          <w:sz w:val="15"/>
        </w:rPr>
        <w:t>toy</w:t>
      </w:r>
      <w:r>
        <w:rPr>
          <w:rFonts w:ascii="Arial"/>
          <w:b/>
          <w:spacing w:val="5"/>
          <w:sz w:val="15"/>
        </w:rPr>
        <w:t xml:space="preserve"> </w:t>
      </w:r>
      <w:r>
        <w:rPr>
          <w:rFonts w:ascii="Arial"/>
          <w:b/>
          <w:sz w:val="15"/>
        </w:rPr>
        <w:t>model</w:t>
      </w:r>
      <w:r>
        <w:rPr>
          <w:rFonts w:ascii="Arial"/>
          <w:b/>
          <w:spacing w:val="5"/>
          <w:sz w:val="15"/>
        </w:rPr>
        <w:t xml:space="preserve"> </w:t>
      </w:r>
      <w:r>
        <w:rPr>
          <w:rFonts w:ascii="Arial"/>
          <w:b/>
          <w:sz w:val="15"/>
        </w:rPr>
        <w:t>with</w:t>
      </w:r>
      <w:r>
        <w:rPr>
          <w:rFonts w:ascii="Arial"/>
          <w:b/>
          <w:spacing w:val="4"/>
          <w:sz w:val="15"/>
        </w:rPr>
        <w:t xml:space="preserve"> </w:t>
      </w:r>
      <w:r>
        <w:rPr>
          <w:rFonts w:ascii="Arial"/>
          <w:b/>
          <w:sz w:val="15"/>
        </w:rPr>
        <w:t>known</w:t>
      </w:r>
      <w:r>
        <w:rPr>
          <w:rFonts w:ascii="Arial"/>
          <w:b/>
          <w:spacing w:val="4"/>
          <w:sz w:val="15"/>
        </w:rPr>
        <w:t xml:space="preserve"> </w:t>
      </w:r>
      <w:r>
        <w:rPr>
          <w:rFonts w:ascii="Arial"/>
          <w:b/>
          <w:sz w:val="15"/>
        </w:rPr>
        <w:t>analytic</w:t>
      </w:r>
      <w:r>
        <w:rPr>
          <w:rFonts w:ascii="Arial"/>
          <w:b/>
          <w:spacing w:val="5"/>
          <w:sz w:val="15"/>
        </w:rPr>
        <w:t xml:space="preserve"> </w:t>
      </w:r>
      <w:r>
        <w:rPr>
          <w:rFonts w:ascii="Arial"/>
          <w:b/>
          <w:sz w:val="15"/>
        </w:rPr>
        <w:t>posterior</w:t>
      </w:r>
      <w:r>
        <w:rPr>
          <w:rFonts w:ascii="Arial"/>
          <w:b/>
          <w:spacing w:val="5"/>
          <w:sz w:val="15"/>
        </w:rPr>
        <w:t xml:space="preserve"> </w:t>
      </w:r>
      <w:r>
        <w:rPr>
          <w:rFonts w:ascii="Arial"/>
          <w:b/>
          <w:sz w:val="15"/>
        </w:rPr>
        <w:t>and</w:t>
      </w:r>
    </w:p>
    <w:p w14:paraId="7C465F21" w14:textId="77777777" w:rsidR="00EC0BD2" w:rsidRDefault="00753B5A">
      <w:pPr>
        <w:spacing w:before="47"/>
        <w:ind w:left="225"/>
        <w:rPr>
          <w:rFonts w:ascii="Arial"/>
          <w:b/>
          <w:sz w:val="15"/>
        </w:rPr>
      </w:pPr>
      <w:r>
        <w:rPr>
          <w:rFonts w:ascii="Arial"/>
          <w:sz w:val="9"/>
        </w:rPr>
        <w:t xml:space="preserve">8         </w:t>
      </w:r>
      <w:r>
        <w:rPr>
          <w:rFonts w:ascii="Arial"/>
          <w:b/>
          <w:sz w:val="15"/>
        </w:rPr>
        <w:t xml:space="preserve">on </w:t>
      </w:r>
      <w:del w:id="7" w:author="Andreas Voß" w:date="2019-07-09T08:28:00Z">
        <w:r w:rsidDel="00225D83">
          <w:rPr>
            <w:rFonts w:ascii="Arial"/>
            <w:b/>
            <w:sz w:val="15"/>
          </w:rPr>
          <w:delText xml:space="preserve">example </w:delText>
        </w:r>
      </w:del>
      <w:r>
        <w:rPr>
          <w:rFonts w:ascii="Arial"/>
          <w:b/>
          <w:sz w:val="15"/>
        </w:rPr>
        <w:t xml:space="preserve">models from population dynamics, epidemiology, cognitive science and genetics.  </w:t>
      </w:r>
      <w:r>
        <w:rPr>
          <w:rFonts w:ascii="Arial"/>
          <w:b/>
          <w:spacing w:val="-3"/>
          <w:sz w:val="15"/>
        </w:rPr>
        <w:t xml:space="preserve">We </w:t>
      </w:r>
      <w:r>
        <w:rPr>
          <w:rFonts w:ascii="Arial"/>
          <w:b/>
          <w:sz w:val="15"/>
        </w:rPr>
        <w:t xml:space="preserve">argue </w:t>
      </w:r>
      <w:ins w:id="8" w:author="Andreas Voß" w:date="2019-07-09T08:28:00Z">
        <w:r w:rsidR="00225D83">
          <w:rPr>
            <w:rFonts w:ascii="Arial"/>
            <w:b/>
            <w:sz w:val="15"/>
          </w:rPr>
          <w:t xml:space="preserve">that our approach </w:t>
        </w:r>
      </w:ins>
      <w:del w:id="9" w:author="Andreas Voß" w:date="2019-07-09T08:28:00Z">
        <w:r w:rsidDel="00225D83">
          <w:rPr>
            <w:rFonts w:ascii="Arial"/>
            <w:b/>
            <w:sz w:val="15"/>
          </w:rPr>
          <w:delText xml:space="preserve">for </w:delText>
        </w:r>
      </w:del>
      <w:ins w:id="10" w:author="Andreas Voß" w:date="2019-07-09T08:28:00Z">
        <w:r w:rsidR="00225D83">
          <w:rPr>
            <w:rFonts w:ascii="Arial"/>
            <w:b/>
            <w:sz w:val="15"/>
          </w:rPr>
          <w:t xml:space="preserve">provides </w:t>
        </w:r>
      </w:ins>
      <w:r>
        <w:rPr>
          <w:rFonts w:ascii="Arial"/>
          <w:b/>
          <w:sz w:val="15"/>
        </w:rPr>
        <w:t>a general framework for</w:t>
      </w:r>
      <w:r>
        <w:rPr>
          <w:rFonts w:ascii="Arial"/>
          <w:b/>
          <w:spacing w:val="-24"/>
          <w:sz w:val="15"/>
        </w:rPr>
        <w:t xml:space="preserve"> </w:t>
      </w:r>
      <w:r>
        <w:rPr>
          <w:rFonts w:ascii="Arial"/>
          <w:b/>
          <w:sz w:val="15"/>
        </w:rPr>
        <w:t>building</w:t>
      </w:r>
    </w:p>
    <w:p w14:paraId="32BC812E" w14:textId="77777777" w:rsidR="00EC0BD2" w:rsidRDefault="00753B5A">
      <w:pPr>
        <w:spacing w:before="47"/>
        <w:ind w:left="225"/>
        <w:rPr>
          <w:rFonts w:ascii="Arial"/>
          <w:b/>
          <w:sz w:val="15"/>
        </w:rPr>
      </w:pPr>
      <w:r>
        <w:rPr>
          <w:rFonts w:ascii="Arial"/>
          <w:sz w:val="9"/>
        </w:rPr>
        <w:t xml:space="preserve">9 </w:t>
      </w:r>
      <w:r>
        <w:rPr>
          <w:rFonts w:ascii="Arial"/>
          <w:b/>
          <w:sz w:val="15"/>
        </w:rPr>
        <w:t xml:space="preserve">reusable parameter estimation machines for </w:t>
      </w:r>
      <w:del w:id="11" w:author="Andreas Voß" w:date="2019-07-09T08:29:00Z">
        <w:r w:rsidDel="00225D83">
          <w:rPr>
            <w:rFonts w:ascii="Arial"/>
            <w:b/>
            <w:sz w:val="15"/>
          </w:rPr>
          <w:delText xml:space="preserve">potentially </w:delText>
        </w:r>
      </w:del>
      <w:r>
        <w:rPr>
          <w:rFonts w:ascii="Arial"/>
          <w:b/>
          <w:sz w:val="15"/>
        </w:rPr>
        <w:t xml:space="preserve">any process model from which </w:t>
      </w:r>
      <w:del w:id="12" w:author="Andreas Voß" w:date="2019-07-09T08:29:00Z">
        <w:r w:rsidDel="00225D83">
          <w:rPr>
            <w:rFonts w:ascii="Arial"/>
            <w:b/>
            <w:sz w:val="15"/>
          </w:rPr>
          <w:delText>simulations can be obtained</w:delText>
        </w:r>
      </w:del>
      <w:ins w:id="13" w:author="Andreas Voß" w:date="2019-07-09T08:29:00Z">
        <w:r w:rsidR="00225D83">
          <w:rPr>
            <w:rFonts w:ascii="Arial"/>
            <w:b/>
            <w:sz w:val="15"/>
          </w:rPr>
          <w:t>data can be simulated</w:t>
        </w:r>
      </w:ins>
      <w:r>
        <w:rPr>
          <w:rFonts w:ascii="Arial"/>
          <w:b/>
          <w:sz w:val="15"/>
        </w:rPr>
        <w:t>.</w:t>
      </w:r>
    </w:p>
    <w:p w14:paraId="04B495DC" w14:textId="77777777" w:rsidR="00EC0BD2" w:rsidRDefault="00EC0BD2">
      <w:pPr>
        <w:pStyle w:val="Textkrper"/>
        <w:spacing w:before="8"/>
        <w:rPr>
          <w:rFonts w:ascii="Arial"/>
          <w:b/>
          <w:sz w:val="16"/>
        </w:rPr>
      </w:pPr>
    </w:p>
    <w:p w14:paraId="1EE5CBBA" w14:textId="77777777" w:rsidR="00EC0BD2" w:rsidRDefault="00753B5A">
      <w:pPr>
        <w:ind w:left="477"/>
        <w:rPr>
          <w:sz w:val="14"/>
        </w:rPr>
      </w:pPr>
      <w:r>
        <w:rPr>
          <w:w w:val="125"/>
          <w:sz w:val="14"/>
        </w:rPr>
        <w:t xml:space="preserve">Deep learning </w:t>
      </w:r>
      <w:r>
        <w:rPr>
          <w:rFonts w:ascii="Arial"/>
          <w:i/>
          <w:w w:val="125"/>
          <w:sz w:val="14"/>
        </w:rPr>
        <w:t xml:space="preserve">| </w:t>
      </w:r>
      <w:r>
        <w:rPr>
          <w:w w:val="125"/>
          <w:sz w:val="14"/>
        </w:rPr>
        <w:t xml:space="preserve">Invertible networks </w:t>
      </w:r>
      <w:r>
        <w:rPr>
          <w:rFonts w:ascii="Arial"/>
          <w:i/>
          <w:w w:val="125"/>
          <w:sz w:val="14"/>
        </w:rPr>
        <w:t xml:space="preserve">| </w:t>
      </w:r>
      <w:r>
        <w:rPr>
          <w:w w:val="125"/>
          <w:sz w:val="14"/>
        </w:rPr>
        <w:t xml:space="preserve">Bayesian inference </w:t>
      </w:r>
      <w:r>
        <w:rPr>
          <w:rFonts w:ascii="Arial"/>
          <w:i/>
          <w:w w:val="125"/>
          <w:sz w:val="14"/>
        </w:rPr>
        <w:t xml:space="preserve">| </w:t>
      </w:r>
      <w:r>
        <w:rPr>
          <w:w w:val="125"/>
          <w:sz w:val="14"/>
        </w:rPr>
        <w:t xml:space="preserve">Parameter estimation </w:t>
      </w:r>
      <w:r>
        <w:rPr>
          <w:rFonts w:ascii="Arial"/>
          <w:i/>
          <w:w w:val="125"/>
          <w:sz w:val="14"/>
        </w:rPr>
        <w:t xml:space="preserve">| </w:t>
      </w:r>
      <w:r>
        <w:rPr>
          <w:w w:val="125"/>
          <w:sz w:val="14"/>
        </w:rPr>
        <w:t>Stochastic models</w:t>
      </w:r>
    </w:p>
    <w:p w14:paraId="70C557E3" w14:textId="77777777" w:rsidR="00EC0BD2" w:rsidRDefault="00EC0BD2">
      <w:pPr>
        <w:pStyle w:val="Textkrper"/>
        <w:rPr>
          <w:sz w:val="28"/>
        </w:rPr>
      </w:pPr>
    </w:p>
    <w:p w14:paraId="5DC99DF1" w14:textId="77777777" w:rsidR="00EC0BD2" w:rsidRDefault="00EC0BD2">
      <w:pPr>
        <w:pStyle w:val="Textkrper"/>
        <w:rPr>
          <w:sz w:val="28"/>
        </w:rPr>
      </w:pPr>
    </w:p>
    <w:p w14:paraId="1ABD17C5" w14:textId="77777777" w:rsidR="00EC0BD2" w:rsidRDefault="0043734F">
      <w:pPr>
        <w:pStyle w:val="Textkrper"/>
        <w:spacing w:before="186" w:line="252" w:lineRule="auto"/>
        <w:ind w:left="1002" w:right="1174"/>
      </w:pPr>
      <w:r>
        <w:rPr>
          <w:noProof/>
          <w:lang w:val="de-DE" w:eastAsia="de-DE"/>
        </w:rPr>
        <mc:AlternateContent>
          <mc:Choice Requires="wps">
            <w:drawing>
              <wp:anchor distT="0" distB="0" distL="114300" distR="114300" simplePos="0" relativeHeight="251628544" behindDoc="1" locked="0" layoutInCell="1" allowOverlap="1" wp14:anchorId="357A188A" wp14:editId="280C3615">
                <wp:simplePos x="0" y="0"/>
                <wp:positionH relativeFrom="page">
                  <wp:posOffset>2156460</wp:posOffset>
                </wp:positionH>
                <wp:positionV relativeFrom="paragraph">
                  <wp:posOffset>55245</wp:posOffset>
                </wp:positionV>
                <wp:extent cx="3448685" cy="1080135"/>
                <wp:effectExtent l="0" t="988695" r="0" b="864870"/>
                <wp:wrapNone/>
                <wp:docPr id="127" name="WordArt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448685" cy="10801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CE956C6"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357A188A" id="_x0000_t202" coordsize="21600,21600" o:spt="202" path="m,l,21600r21600,l21600,xe">
                <v:stroke joinstyle="miter"/>
                <v:path gradientshapeok="t" o:connecttype="rect"/>
              </v:shapetype>
              <v:shape id="WordArt 98" o:spid="_x0000_s1026" type="#_x0000_t202" style="position:absolute;left:0;text-align:left;margin-left:169.8pt;margin-top:4.35pt;width:271.55pt;height:85.05pt;rotation:-45;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" filled="f" stroked="f">
                <v:stroke joinstyle="round"/>
                <o:lock v:ext="edit" shapetype="t"/>
                <v:textbox style="mso-fit-shape-to-text:t">
                  <w:txbxContent>
                    <w:p w14:paraId="4CE956C6"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DRAFT</w:t>
                      </w:r>
                    </w:p>
                  </w:txbxContent>
                </v:textbox>
                <w10:wrap anchorx="page"/>
              </v:shape>
            </w:pict>
          </mc:Fallback>
        </mc:AlternateContent>
      </w:r>
      <w:r>
        <w:rPr>
          <w:noProof/>
          <w:lang w:val="de-DE" w:eastAsia="de-DE"/>
        </w:rPr>
        <mc:AlternateContent>
          <mc:Choice Requires="wps">
            <w:drawing>
              <wp:anchor distT="0" distB="0" distL="114300" distR="114300" simplePos="0" relativeHeight="251629568" behindDoc="1" locked="0" layoutInCell="1" allowOverlap="1" wp14:anchorId="77839632" wp14:editId="0E2602D0">
                <wp:simplePos x="0" y="0"/>
                <wp:positionH relativeFrom="page">
                  <wp:posOffset>658495</wp:posOffset>
                </wp:positionH>
                <wp:positionV relativeFrom="paragraph">
                  <wp:posOffset>-19685</wp:posOffset>
                </wp:positionV>
                <wp:extent cx="321945" cy="471170"/>
                <wp:effectExtent l="1270" t="0" r="635" b="0"/>
                <wp:wrapNone/>
                <wp:docPr id="126"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 cy="471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1AAF0" w14:textId="77777777" w:rsidR="00785F08" w:rsidRDefault="00785F08">
                            <w:pPr>
                              <w:spacing w:before="99"/>
                              <w:rPr>
                                <w:rFonts w:ascii="Arial"/>
                                <w:b/>
                                <w:sz w:val="52"/>
                              </w:rPr>
                            </w:pPr>
                            <w:r>
                              <w:rPr>
                                <w:rFonts w:ascii="Arial"/>
                                <w:b/>
                                <w:w w:val="116"/>
                                <w:sz w:val="52"/>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39632" id="Text Box 97" o:spid="_x0000_s1027" type="#_x0000_t202" style="position:absolute;left:0;text-align:left;margin-left:51.85pt;margin-top:-1.55pt;width:25.35pt;height:37.1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" filled="f" stroked="f">
                <v:textbox inset="0,0,0,0">
                  <w:txbxContent>
                    <w:p w14:paraId="3831AAF0" w14:textId="77777777" w:rsidR="00785F08" w:rsidRDefault="00785F08">
                      <w:pPr>
                        <w:spacing w:before="99"/>
                        <w:rPr>
                          <w:rFonts w:ascii="Arial"/>
                          <w:b/>
                          <w:sz w:val="52"/>
                        </w:rPr>
                      </w:pPr>
                      <w:r>
                        <w:rPr>
                          <w:rFonts w:ascii="Arial"/>
                          <w:b/>
                          <w:w w:val="116"/>
                          <w:sz w:val="52"/>
                        </w:rPr>
                        <w:t>M</w:t>
                      </w:r>
                    </w:p>
                  </w:txbxContent>
                </v:textbox>
                <w10:wrap anchorx="page"/>
              </v:shape>
            </w:pict>
          </mc:Fallback>
        </mc:AlternateContent>
      </w:r>
      <w:proofErr w:type="spellStart"/>
      <w:r w:rsidR="00753B5A">
        <w:rPr>
          <w:w w:val="110"/>
        </w:rPr>
        <w:t>athematical</w:t>
      </w:r>
      <w:proofErr w:type="spellEnd"/>
      <w:r w:rsidR="00753B5A">
        <w:rPr>
          <w:w w:val="110"/>
        </w:rPr>
        <w:t xml:space="preserve"> models are formal descriptions of scientific theories allowing a clear and unambiguous </w:t>
      </w:r>
      <w:r w:rsidR="00753B5A">
        <w:rPr>
          <w:spacing w:val="-4"/>
          <w:w w:val="110"/>
        </w:rPr>
        <w:t xml:space="preserve">way </w:t>
      </w:r>
      <w:r w:rsidR="00753B5A">
        <w:rPr>
          <w:w w:val="110"/>
        </w:rPr>
        <w:t>to formulate and test scientific hypotheses about deterministic or probabilistic phenomena. In its most abstract form, a</w:t>
      </w:r>
      <w:r w:rsidR="00753B5A">
        <w:rPr>
          <w:spacing w:val="14"/>
          <w:w w:val="110"/>
        </w:rPr>
        <w:t xml:space="preserve"> </w:t>
      </w:r>
      <w:r w:rsidR="00753B5A">
        <w:rPr>
          <w:w w:val="110"/>
        </w:rPr>
        <w:t>mathematical</w:t>
      </w:r>
    </w:p>
    <w:p w14:paraId="6345A5A6" w14:textId="77777777" w:rsidR="00EC0BD2" w:rsidRDefault="00753B5A">
      <w:pPr>
        <w:pStyle w:val="Textkrper"/>
        <w:spacing w:before="1" w:line="252" w:lineRule="auto"/>
        <w:ind w:left="477" w:right="1073"/>
      </w:pPr>
      <w:r>
        <w:rPr>
          <w:w w:val="110"/>
        </w:rPr>
        <w:t xml:space="preserve">model is specified by a set of parameters </w:t>
      </w:r>
      <w:r>
        <w:rPr>
          <w:b/>
          <w:i/>
          <w:w w:val="110"/>
        </w:rPr>
        <w:t xml:space="preserve">θ </w:t>
      </w:r>
      <w:r>
        <w:rPr>
          <w:w w:val="110"/>
        </w:rPr>
        <w:t xml:space="preserve">and a forward model </w:t>
      </w:r>
      <w:r>
        <w:rPr>
          <w:i/>
          <w:w w:val="110"/>
        </w:rPr>
        <w:t xml:space="preserve">q </w:t>
      </w:r>
      <w:r>
        <w:rPr>
          <w:w w:val="110"/>
        </w:rPr>
        <w:t xml:space="preserve">mimicking the process by which manifest data </w:t>
      </w:r>
      <w:r>
        <w:rPr>
          <w:b/>
          <w:i/>
          <w:w w:val="110"/>
        </w:rPr>
        <w:t xml:space="preserve">x </w:t>
      </w:r>
      <w:r>
        <w:rPr>
          <w:w w:val="110"/>
        </w:rPr>
        <w:t>arise from latent parameters:</w:t>
      </w:r>
    </w:p>
    <w:p w14:paraId="01F0BD48" w14:textId="77777777" w:rsidR="00EC0BD2" w:rsidRDefault="00753B5A">
      <w:pPr>
        <w:tabs>
          <w:tab w:val="left" w:pos="10358"/>
        </w:tabs>
        <w:spacing w:before="137"/>
        <w:ind w:left="5163"/>
        <w:rPr>
          <w:sz w:val="18"/>
        </w:rPr>
      </w:pPr>
      <w:r>
        <w:rPr>
          <w:b/>
          <w:i/>
          <w:w w:val="120"/>
          <w:sz w:val="18"/>
        </w:rPr>
        <w:t>x</w:t>
      </w:r>
      <w:r>
        <w:rPr>
          <w:b/>
          <w:i/>
          <w:spacing w:val="-1"/>
          <w:w w:val="120"/>
          <w:sz w:val="18"/>
        </w:rPr>
        <w:t xml:space="preserve"> </w:t>
      </w:r>
      <w:r>
        <w:rPr>
          <w:w w:val="120"/>
          <w:sz w:val="18"/>
        </w:rPr>
        <w:t xml:space="preserve">= </w:t>
      </w:r>
      <w:r>
        <w:rPr>
          <w:i/>
          <w:spacing w:val="2"/>
          <w:w w:val="115"/>
          <w:sz w:val="18"/>
        </w:rPr>
        <w:t>q</w:t>
      </w:r>
      <w:r>
        <w:rPr>
          <w:spacing w:val="2"/>
          <w:w w:val="115"/>
          <w:sz w:val="18"/>
        </w:rPr>
        <w:t>(</w:t>
      </w:r>
      <w:r>
        <w:rPr>
          <w:b/>
          <w:i/>
          <w:spacing w:val="2"/>
          <w:w w:val="115"/>
          <w:sz w:val="18"/>
        </w:rPr>
        <w:t>θ</w:t>
      </w:r>
      <w:r>
        <w:rPr>
          <w:spacing w:val="2"/>
          <w:w w:val="115"/>
          <w:sz w:val="18"/>
        </w:rPr>
        <w:t>)</w:t>
      </w:r>
      <w:r>
        <w:rPr>
          <w:spacing w:val="2"/>
          <w:w w:val="115"/>
          <w:sz w:val="18"/>
        </w:rPr>
        <w:tab/>
      </w:r>
      <w:r>
        <w:rPr>
          <w:w w:val="115"/>
          <w:sz w:val="18"/>
        </w:rPr>
        <w:t>[1]</w:t>
      </w:r>
    </w:p>
    <w:p w14:paraId="0B9A1CD2" w14:textId="77777777" w:rsidR="00EC0BD2" w:rsidRDefault="00753B5A">
      <w:pPr>
        <w:pStyle w:val="Textkrper"/>
        <w:spacing w:before="146"/>
        <w:ind w:left="225"/>
      </w:pPr>
      <w:r>
        <w:rPr>
          <w:rFonts w:ascii="Arial"/>
          <w:w w:val="110"/>
          <w:sz w:val="9"/>
        </w:rPr>
        <w:t xml:space="preserve">1      </w:t>
      </w:r>
      <w:r>
        <w:rPr>
          <w:rFonts w:ascii="Arial"/>
          <w:spacing w:val="9"/>
          <w:w w:val="110"/>
          <w:sz w:val="9"/>
        </w:rPr>
        <w:t xml:space="preserve"> </w:t>
      </w:r>
      <w:r>
        <w:rPr>
          <w:w w:val="110"/>
        </w:rPr>
        <w:t>The</w:t>
      </w:r>
      <w:r>
        <w:rPr>
          <w:spacing w:val="26"/>
          <w:w w:val="110"/>
        </w:rPr>
        <w:t xml:space="preserve"> </w:t>
      </w:r>
      <w:r>
        <w:rPr>
          <w:w w:val="110"/>
        </w:rPr>
        <w:t>functional</w:t>
      </w:r>
      <w:r>
        <w:rPr>
          <w:spacing w:val="26"/>
          <w:w w:val="110"/>
        </w:rPr>
        <w:t xml:space="preserve"> </w:t>
      </w:r>
      <w:r>
        <w:rPr>
          <w:w w:val="110"/>
        </w:rPr>
        <w:t>form</w:t>
      </w:r>
      <w:r>
        <w:rPr>
          <w:spacing w:val="26"/>
          <w:w w:val="110"/>
        </w:rPr>
        <w:t xml:space="preserve"> </w:t>
      </w:r>
      <w:r>
        <w:rPr>
          <w:w w:val="110"/>
        </w:rPr>
        <w:t>of</w:t>
      </w:r>
      <w:r>
        <w:rPr>
          <w:spacing w:val="26"/>
          <w:w w:val="110"/>
        </w:rPr>
        <w:t xml:space="preserve"> </w:t>
      </w:r>
      <w:r>
        <w:rPr>
          <w:i/>
          <w:spacing w:val="3"/>
          <w:w w:val="110"/>
        </w:rPr>
        <w:t>q</w:t>
      </w:r>
      <w:r>
        <w:rPr>
          <w:spacing w:val="3"/>
          <w:w w:val="110"/>
        </w:rPr>
        <w:t>,</w:t>
      </w:r>
      <w:r>
        <w:rPr>
          <w:spacing w:val="29"/>
          <w:w w:val="110"/>
        </w:rPr>
        <w:t xml:space="preserve"> </w:t>
      </w:r>
      <w:r>
        <w:rPr>
          <w:w w:val="110"/>
        </w:rPr>
        <w:t>which</w:t>
      </w:r>
      <w:r>
        <w:rPr>
          <w:spacing w:val="26"/>
          <w:w w:val="110"/>
        </w:rPr>
        <w:t xml:space="preserve"> </w:t>
      </w:r>
      <w:r>
        <w:rPr>
          <w:w w:val="110"/>
        </w:rPr>
        <w:t>can</w:t>
      </w:r>
      <w:r>
        <w:rPr>
          <w:spacing w:val="26"/>
          <w:w w:val="110"/>
        </w:rPr>
        <w:t xml:space="preserve"> </w:t>
      </w:r>
      <w:r>
        <w:rPr>
          <w:w w:val="110"/>
        </w:rPr>
        <w:t>represent</w:t>
      </w:r>
      <w:r>
        <w:rPr>
          <w:spacing w:val="26"/>
          <w:w w:val="110"/>
        </w:rPr>
        <w:t xml:space="preserve"> </w:t>
      </w:r>
      <w:r>
        <w:rPr>
          <w:w w:val="110"/>
        </w:rPr>
        <w:t>an</w:t>
      </w:r>
      <w:r>
        <w:rPr>
          <w:spacing w:val="25"/>
          <w:w w:val="110"/>
        </w:rPr>
        <w:t xml:space="preserve"> </w:t>
      </w:r>
      <w:r>
        <w:rPr>
          <w:w w:val="110"/>
        </w:rPr>
        <w:t>arbitrarily</w:t>
      </w:r>
      <w:r>
        <w:rPr>
          <w:spacing w:val="26"/>
          <w:w w:val="110"/>
        </w:rPr>
        <w:t xml:space="preserve"> </w:t>
      </w:r>
      <w:r>
        <w:rPr>
          <w:w w:val="110"/>
        </w:rPr>
        <w:t>complex</w:t>
      </w:r>
      <w:r>
        <w:rPr>
          <w:spacing w:val="27"/>
          <w:w w:val="110"/>
        </w:rPr>
        <w:t xml:space="preserve"> </w:t>
      </w:r>
      <w:r>
        <w:rPr>
          <w:w w:val="110"/>
        </w:rPr>
        <w:t>process</w:t>
      </w:r>
      <w:r>
        <w:rPr>
          <w:spacing w:val="26"/>
          <w:w w:val="110"/>
        </w:rPr>
        <w:t xml:space="preserve"> </w:t>
      </w:r>
      <w:r>
        <w:rPr>
          <w:spacing w:val="-3"/>
          <w:w w:val="110"/>
        </w:rPr>
        <w:t>by</w:t>
      </w:r>
      <w:r>
        <w:rPr>
          <w:spacing w:val="26"/>
          <w:w w:val="110"/>
        </w:rPr>
        <w:t xml:space="preserve"> </w:t>
      </w:r>
      <w:r>
        <w:rPr>
          <w:w w:val="110"/>
        </w:rPr>
        <w:t>an</w:t>
      </w:r>
      <w:r>
        <w:rPr>
          <w:spacing w:val="26"/>
          <w:w w:val="110"/>
        </w:rPr>
        <w:t xml:space="preserve"> </w:t>
      </w:r>
      <w:r>
        <w:rPr>
          <w:w w:val="110"/>
        </w:rPr>
        <w:t>arbitrarily</w:t>
      </w:r>
      <w:r>
        <w:rPr>
          <w:spacing w:val="26"/>
          <w:w w:val="110"/>
        </w:rPr>
        <w:t xml:space="preserve"> </w:t>
      </w:r>
      <w:r>
        <w:rPr>
          <w:w w:val="110"/>
        </w:rPr>
        <w:t>complicated</w:t>
      </w:r>
      <w:r>
        <w:rPr>
          <w:spacing w:val="26"/>
          <w:w w:val="110"/>
        </w:rPr>
        <w:t xml:space="preserve"> </w:t>
      </w:r>
      <w:r>
        <w:rPr>
          <w:w w:val="110"/>
        </w:rPr>
        <w:t>expression,</w:t>
      </w:r>
      <w:r>
        <w:rPr>
          <w:spacing w:val="29"/>
          <w:w w:val="110"/>
        </w:rPr>
        <w:t xml:space="preserve"> </w:t>
      </w:r>
      <w:r>
        <w:rPr>
          <w:w w:val="110"/>
        </w:rPr>
        <w:t>is</w:t>
      </w:r>
    </w:p>
    <w:p w14:paraId="32505778" w14:textId="77777777" w:rsidR="00EC0BD2" w:rsidRDefault="00753B5A">
      <w:pPr>
        <w:pStyle w:val="Textkrper"/>
        <w:spacing w:before="11"/>
        <w:ind w:left="225"/>
      </w:pPr>
      <w:r>
        <w:rPr>
          <w:rFonts w:ascii="Arial"/>
          <w:w w:val="105"/>
          <w:sz w:val="9"/>
        </w:rPr>
        <w:t xml:space="preserve">2       </w:t>
      </w:r>
      <w:r>
        <w:rPr>
          <w:rFonts w:ascii="Arial"/>
          <w:spacing w:val="14"/>
          <w:w w:val="105"/>
          <w:sz w:val="9"/>
        </w:rPr>
        <w:t xml:space="preserve"> </w:t>
      </w:r>
      <w:r>
        <w:rPr>
          <w:w w:val="105"/>
        </w:rPr>
        <w:t>usually</w:t>
      </w:r>
      <w:r>
        <w:rPr>
          <w:spacing w:val="21"/>
          <w:w w:val="105"/>
        </w:rPr>
        <w:t xml:space="preserve"> </w:t>
      </w:r>
      <w:r>
        <w:rPr>
          <w:w w:val="105"/>
        </w:rPr>
        <w:t>guided</w:t>
      </w:r>
      <w:r>
        <w:rPr>
          <w:spacing w:val="22"/>
          <w:w w:val="105"/>
        </w:rPr>
        <w:t xml:space="preserve"> </w:t>
      </w:r>
      <w:r>
        <w:rPr>
          <w:spacing w:val="-3"/>
          <w:w w:val="105"/>
        </w:rPr>
        <w:t>by</w:t>
      </w:r>
      <w:r>
        <w:rPr>
          <w:spacing w:val="21"/>
          <w:w w:val="105"/>
        </w:rPr>
        <w:t xml:space="preserve"> </w:t>
      </w:r>
      <w:r>
        <w:rPr>
          <w:w w:val="105"/>
        </w:rPr>
        <w:t>a</w:t>
      </w:r>
      <w:r>
        <w:rPr>
          <w:spacing w:val="22"/>
          <w:w w:val="105"/>
        </w:rPr>
        <w:t xml:space="preserve"> </w:t>
      </w:r>
      <w:r>
        <w:rPr>
          <w:w w:val="105"/>
        </w:rPr>
        <w:t>well-founded</w:t>
      </w:r>
      <w:r>
        <w:rPr>
          <w:spacing w:val="21"/>
          <w:w w:val="105"/>
        </w:rPr>
        <w:t xml:space="preserve"> </w:t>
      </w:r>
      <w:r>
        <w:rPr>
          <w:w w:val="105"/>
        </w:rPr>
        <w:t>theoretical</w:t>
      </w:r>
      <w:r>
        <w:rPr>
          <w:spacing w:val="22"/>
          <w:w w:val="105"/>
        </w:rPr>
        <w:t xml:space="preserve"> </w:t>
      </w:r>
      <w:r>
        <w:rPr>
          <w:w w:val="105"/>
        </w:rPr>
        <w:t>framework.</w:t>
      </w:r>
      <w:r>
        <w:rPr>
          <w:spacing w:val="45"/>
          <w:w w:val="105"/>
        </w:rPr>
        <w:t xml:space="preserve"> </w:t>
      </w:r>
      <w:r>
        <w:rPr>
          <w:spacing w:val="-6"/>
          <w:w w:val="105"/>
        </w:rPr>
        <w:t>For</w:t>
      </w:r>
      <w:r>
        <w:rPr>
          <w:spacing w:val="21"/>
          <w:w w:val="105"/>
        </w:rPr>
        <w:t xml:space="preserve"> </w:t>
      </w:r>
      <w:r>
        <w:rPr>
          <w:w w:val="105"/>
        </w:rPr>
        <w:t>instance,</w:t>
      </w:r>
      <w:r>
        <w:rPr>
          <w:spacing w:val="22"/>
          <w:w w:val="105"/>
        </w:rPr>
        <w:t xml:space="preserve"> </w:t>
      </w:r>
      <w:r>
        <w:rPr>
          <w:i/>
          <w:w w:val="105"/>
        </w:rPr>
        <w:t>q</w:t>
      </w:r>
      <w:r>
        <w:rPr>
          <w:i/>
          <w:spacing w:val="29"/>
          <w:w w:val="105"/>
        </w:rPr>
        <w:t xml:space="preserve"> </w:t>
      </w:r>
      <w:r>
        <w:rPr>
          <w:w w:val="105"/>
        </w:rPr>
        <w:t>can</w:t>
      </w:r>
      <w:r>
        <w:rPr>
          <w:spacing w:val="21"/>
          <w:w w:val="105"/>
        </w:rPr>
        <w:t xml:space="preserve"> </w:t>
      </w:r>
      <w:r>
        <w:rPr>
          <w:spacing w:val="2"/>
          <w:w w:val="105"/>
        </w:rPr>
        <w:t>be</w:t>
      </w:r>
      <w:r>
        <w:rPr>
          <w:spacing w:val="22"/>
          <w:w w:val="105"/>
        </w:rPr>
        <w:t xml:space="preserve"> </w:t>
      </w:r>
      <w:r>
        <w:rPr>
          <w:w w:val="105"/>
        </w:rPr>
        <w:t>a</w:t>
      </w:r>
      <w:r>
        <w:rPr>
          <w:spacing w:val="21"/>
          <w:w w:val="105"/>
        </w:rPr>
        <w:t xml:space="preserve"> </w:t>
      </w:r>
      <w:r>
        <w:rPr>
          <w:w w:val="105"/>
        </w:rPr>
        <w:t>stochastic</w:t>
      </w:r>
      <w:r>
        <w:rPr>
          <w:spacing w:val="22"/>
          <w:w w:val="105"/>
        </w:rPr>
        <w:t xml:space="preserve"> </w:t>
      </w:r>
      <w:r>
        <w:rPr>
          <w:w w:val="105"/>
        </w:rPr>
        <w:t>differential</w:t>
      </w:r>
      <w:r>
        <w:rPr>
          <w:spacing w:val="21"/>
          <w:w w:val="105"/>
        </w:rPr>
        <w:t xml:space="preserve"> </w:t>
      </w:r>
      <w:r>
        <w:rPr>
          <w:w w:val="105"/>
        </w:rPr>
        <w:t>equation</w:t>
      </w:r>
      <w:r>
        <w:rPr>
          <w:spacing w:val="22"/>
          <w:w w:val="105"/>
        </w:rPr>
        <w:t xml:space="preserve"> </w:t>
      </w:r>
      <w:r>
        <w:rPr>
          <w:w w:val="105"/>
        </w:rPr>
        <w:t>describing</w:t>
      </w:r>
      <w:r>
        <w:rPr>
          <w:spacing w:val="21"/>
          <w:w w:val="105"/>
        </w:rPr>
        <w:t xml:space="preserve"> </w:t>
      </w:r>
      <w:r>
        <w:rPr>
          <w:w w:val="105"/>
        </w:rPr>
        <w:t>the</w:t>
      </w:r>
    </w:p>
    <w:p w14:paraId="4F386363" w14:textId="77777777" w:rsidR="00EC0BD2" w:rsidRDefault="00753B5A">
      <w:pPr>
        <w:pStyle w:val="Textkrper"/>
        <w:spacing w:before="11"/>
        <w:ind w:left="225"/>
      </w:pPr>
      <w:r>
        <w:rPr>
          <w:rFonts w:ascii="Arial"/>
          <w:w w:val="110"/>
          <w:sz w:val="9"/>
        </w:rPr>
        <w:t xml:space="preserve">3     </w:t>
      </w:r>
      <w:r>
        <w:rPr>
          <w:rFonts w:ascii="Arial"/>
          <w:spacing w:val="20"/>
          <w:w w:val="110"/>
          <w:sz w:val="9"/>
        </w:rPr>
        <w:t xml:space="preserve"> </w:t>
      </w:r>
      <w:r>
        <w:rPr>
          <w:w w:val="110"/>
        </w:rPr>
        <w:t>dynamics</w:t>
      </w:r>
      <w:r>
        <w:rPr>
          <w:spacing w:val="8"/>
          <w:w w:val="110"/>
        </w:rPr>
        <w:t xml:space="preserve"> </w:t>
      </w:r>
      <w:r>
        <w:rPr>
          <w:w w:val="110"/>
        </w:rPr>
        <w:t>of</w:t>
      </w:r>
      <w:r>
        <w:rPr>
          <w:spacing w:val="7"/>
          <w:w w:val="110"/>
        </w:rPr>
        <w:t xml:space="preserve"> </w:t>
      </w:r>
      <w:r>
        <w:rPr>
          <w:w w:val="110"/>
        </w:rPr>
        <w:t>single</w:t>
      </w:r>
      <w:r>
        <w:rPr>
          <w:spacing w:val="8"/>
          <w:w w:val="110"/>
        </w:rPr>
        <w:t xml:space="preserve"> </w:t>
      </w:r>
      <w:r>
        <w:rPr>
          <w:w w:val="110"/>
        </w:rPr>
        <w:t>neurons</w:t>
      </w:r>
      <w:r>
        <w:rPr>
          <w:spacing w:val="7"/>
          <w:w w:val="110"/>
        </w:rPr>
        <w:t xml:space="preserve"> </w:t>
      </w:r>
      <w:r>
        <w:rPr>
          <w:w w:val="110"/>
        </w:rPr>
        <w:t>in</w:t>
      </w:r>
      <w:r>
        <w:rPr>
          <w:spacing w:val="8"/>
          <w:w w:val="110"/>
        </w:rPr>
        <w:t xml:space="preserve"> </w:t>
      </w:r>
      <w:r>
        <w:rPr>
          <w:w w:val="110"/>
        </w:rPr>
        <w:t>the</w:t>
      </w:r>
      <w:r>
        <w:rPr>
          <w:spacing w:val="7"/>
          <w:w w:val="110"/>
        </w:rPr>
        <w:t xml:space="preserve"> </w:t>
      </w:r>
      <w:r>
        <w:rPr>
          <w:w w:val="110"/>
        </w:rPr>
        <w:t>brain,</w:t>
      </w:r>
      <w:r>
        <w:rPr>
          <w:spacing w:val="7"/>
          <w:w w:val="110"/>
        </w:rPr>
        <w:t xml:space="preserve"> </w:t>
      </w:r>
      <w:r>
        <w:rPr>
          <w:w w:val="110"/>
        </w:rPr>
        <w:t>or</w:t>
      </w:r>
      <w:r>
        <w:rPr>
          <w:spacing w:val="8"/>
          <w:w w:val="110"/>
        </w:rPr>
        <w:t xml:space="preserve"> </w:t>
      </w:r>
      <w:r>
        <w:rPr>
          <w:w w:val="110"/>
        </w:rPr>
        <w:t>a</w:t>
      </w:r>
      <w:r>
        <w:rPr>
          <w:spacing w:val="7"/>
          <w:w w:val="110"/>
        </w:rPr>
        <w:t xml:space="preserve"> </w:t>
      </w:r>
      <w:r>
        <w:rPr>
          <w:w w:val="110"/>
        </w:rPr>
        <w:t>step-by-step</w:t>
      </w:r>
      <w:r>
        <w:rPr>
          <w:spacing w:val="8"/>
          <w:w w:val="110"/>
        </w:rPr>
        <w:t xml:space="preserve"> </w:t>
      </w:r>
      <w:r>
        <w:rPr>
          <w:w w:val="110"/>
        </w:rPr>
        <w:t>biological</w:t>
      </w:r>
      <w:r>
        <w:rPr>
          <w:spacing w:val="7"/>
          <w:w w:val="110"/>
        </w:rPr>
        <w:t xml:space="preserve"> </w:t>
      </w:r>
      <w:r>
        <w:rPr>
          <w:w w:val="110"/>
        </w:rPr>
        <w:t>algorithm</w:t>
      </w:r>
      <w:r>
        <w:rPr>
          <w:spacing w:val="8"/>
          <w:w w:val="110"/>
        </w:rPr>
        <w:t xml:space="preserve"> </w:t>
      </w:r>
      <w:del w:id="14" w:author="Andreas Voß" w:date="2019-07-09T08:30:00Z">
        <w:r w:rsidDel="00225D83">
          <w:rPr>
            <w:w w:val="110"/>
          </w:rPr>
          <w:delText>dictating</w:delText>
        </w:r>
        <w:r w:rsidDel="00225D83">
          <w:rPr>
            <w:spacing w:val="7"/>
            <w:w w:val="110"/>
          </w:rPr>
          <w:delText xml:space="preserve"> </w:delText>
        </w:r>
      </w:del>
      <w:ins w:id="15" w:author="Andreas Voß" w:date="2019-07-09T08:30:00Z">
        <w:r w:rsidR="00225D83">
          <w:rPr>
            <w:w w:val="110"/>
          </w:rPr>
          <w:t>controlling</w:t>
        </w:r>
        <w:r w:rsidR="00225D83">
          <w:rPr>
            <w:spacing w:val="7"/>
            <w:w w:val="110"/>
          </w:rPr>
          <w:t xml:space="preserve"> </w:t>
        </w:r>
      </w:ins>
      <w:r>
        <w:rPr>
          <w:w w:val="110"/>
        </w:rPr>
        <w:t>the</w:t>
      </w:r>
      <w:r>
        <w:rPr>
          <w:spacing w:val="8"/>
          <w:w w:val="110"/>
        </w:rPr>
        <w:t xml:space="preserve"> </w:t>
      </w:r>
      <w:r>
        <w:rPr>
          <w:w w:val="110"/>
        </w:rPr>
        <w:t>rate</w:t>
      </w:r>
      <w:r>
        <w:rPr>
          <w:spacing w:val="7"/>
          <w:w w:val="110"/>
        </w:rPr>
        <w:t xml:space="preserve"> </w:t>
      </w:r>
      <w:r>
        <w:rPr>
          <w:w w:val="110"/>
        </w:rPr>
        <w:t>of</w:t>
      </w:r>
      <w:r>
        <w:rPr>
          <w:spacing w:val="8"/>
          <w:w w:val="110"/>
        </w:rPr>
        <w:t xml:space="preserve"> </w:t>
      </w:r>
      <w:r>
        <w:rPr>
          <w:w w:val="110"/>
        </w:rPr>
        <w:t>gene</w:t>
      </w:r>
      <w:r>
        <w:rPr>
          <w:spacing w:val="7"/>
          <w:w w:val="110"/>
        </w:rPr>
        <w:t xml:space="preserve"> </w:t>
      </w:r>
      <w:r>
        <w:rPr>
          <w:w w:val="110"/>
        </w:rPr>
        <w:t>expression</w:t>
      </w:r>
      <w:r>
        <w:rPr>
          <w:spacing w:val="7"/>
          <w:w w:val="110"/>
        </w:rPr>
        <w:t xml:space="preserve"> </w:t>
      </w:r>
      <w:r>
        <w:rPr>
          <w:w w:val="110"/>
        </w:rPr>
        <w:t>in</w:t>
      </w:r>
      <w:r>
        <w:rPr>
          <w:spacing w:val="8"/>
          <w:w w:val="110"/>
        </w:rPr>
        <w:t xml:space="preserve"> </w:t>
      </w:r>
      <w:r>
        <w:rPr>
          <w:w w:val="110"/>
        </w:rPr>
        <w:t>certain</w:t>
      </w:r>
    </w:p>
    <w:p w14:paraId="41499E86" w14:textId="77777777" w:rsidR="00EC0BD2" w:rsidRDefault="00753B5A">
      <w:pPr>
        <w:pStyle w:val="Textkrper"/>
        <w:spacing w:before="11"/>
        <w:ind w:left="225"/>
      </w:pPr>
      <w:r>
        <w:rPr>
          <w:rFonts w:ascii="Arial"/>
          <w:w w:val="115"/>
          <w:sz w:val="9"/>
        </w:rPr>
        <w:t xml:space="preserve">4    </w:t>
      </w:r>
      <w:r>
        <w:rPr>
          <w:rFonts w:ascii="Arial"/>
          <w:spacing w:val="25"/>
          <w:w w:val="115"/>
          <w:sz w:val="9"/>
        </w:rPr>
        <w:t xml:space="preserve"> </w:t>
      </w:r>
      <w:r>
        <w:rPr>
          <w:w w:val="115"/>
        </w:rPr>
        <w:t>cells.</w:t>
      </w:r>
      <w:r>
        <w:rPr>
          <w:spacing w:val="31"/>
          <w:w w:val="115"/>
        </w:rPr>
        <w:t xml:space="preserve"> </w:t>
      </w:r>
      <w:r>
        <w:rPr>
          <w:w w:val="115"/>
        </w:rPr>
        <w:t>Thus,</w:t>
      </w:r>
      <w:r>
        <w:rPr>
          <w:spacing w:val="5"/>
          <w:w w:val="115"/>
        </w:rPr>
        <w:t xml:space="preserve"> </w:t>
      </w:r>
      <w:r>
        <w:rPr>
          <w:w w:val="115"/>
        </w:rPr>
        <w:t>it</w:t>
      </w:r>
      <w:r>
        <w:rPr>
          <w:spacing w:val="5"/>
          <w:w w:val="115"/>
        </w:rPr>
        <w:t xml:space="preserve"> </w:t>
      </w:r>
      <w:r>
        <w:rPr>
          <w:w w:val="115"/>
        </w:rPr>
        <w:t>is</w:t>
      </w:r>
      <w:r>
        <w:rPr>
          <w:spacing w:val="5"/>
          <w:w w:val="115"/>
        </w:rPr>
        <w:t xml:space="preserve"> </w:t>
      </w:r>
      <w:r>
        <w:rPr>
          <w:w w:val="115"/>
        </w:rPr>
        <w:t>only</w:t>
      </w:r>
      <w:r>
        <w:rPr>
          <w:spacing w:val="5"/>
          <w:w w:val="115"/>
        </w:rPr>
        <w:t xml:space="preserve"> </w:t>
      </w:r>
      <w:r>
        <w:rPr>
          <w:w w:val="115"/>
        </w:rPr>
        <w:t>within</w:t>
      </w:r>
      <w:r>
        <w:rPr>
          <w:spacing w:val="5"/>
          <w:w w:val="115"/>
        </w:rPr>
        <w:t xml:space="preserve"> </w:t>
      </w:r>
      <w:r>
        <w:rPr>
          <w:w w:val="115"/>
        </w:rPr>
        <w:t>the</w:t>
      </w:r>
      <w:r>
        <w:rPr>
          <w:spacing w:val="5"/>
          <w:w w:val="115"/>
        </w:rPr>
        <w:t xml:space="preserve"> </w:t>
      </w:r>
      <w:r>
        <w:rPr>
          <w:w w:val="115"/>
        </w:rPr>
        <w:t>context</w:t>
      </w:r>
      <w:r>
        <w:rPr>
          <w:spacing w:val="5"/>
          <w:w w:val="115"/>
        </w:rPr>
        <w:t xml:space="preserve"> </w:t>
      </w:r>
      <w:r>
        <w:rPr>
          <w:w w:val="115"/>
        </w:rPr>
        <w:t>of</w:t>
      </w:r>
      <w:r>
        <w:rPr>
          <w:spacing w:val="4"/>
          <w:w w:val="115"/>
        </w:rPr>
        <w:t xml:space="preserve"> </w:t>
      </w:r>
      <w:r>
        <w:rPr>
          <w:w w:val="115"/>
        </w:rPr>
        <w:t>a</w:t>
      </w:r>
      <w:r>
        <w:rPr>
          <w:spacing w:val="6"/>
          <w:w w:val="115"/>
        </w:rPr>
        <w:t xml:space="preserve"> </w:t>
      </w:r>
      <w:r>
        <w:rPr>
          <w:w w:val="115"/>
        </w:rPr>
        <w:t>theory</w:t>
      </w:r>
      <w:r>
        <w:rPr>
          <w:spacing w:val="5"/>
          <w:w w:val="115"/>
        </w:rPr>
        <w:t xml:space="preserve"> </w:t>
      </w:r>
      <w:r>
        <w:rPr>
          <w:w w:val="115"/>
        </w:rPr>
        <w:t>that</w:t>
      </w:r>
      <w:r>
        <w:rPr>
          <w:spacing w:val="5"/>
          <w:w w:val="115"/>
        </w:rPr>
        <w:t xml:space="preserve"> </w:t>
      </w:r>
      <w:r>
        <w:rPr>
          <w:w w:val="115"/>
        </w:rPr>
        <w:t>a</w:t>
      </w:r>
      <w:r>
        <w:rPr>
          <w:spacing w:val="5"/>
          <w:w w:val="115"/>
        </w:rPr>
        <w:t xml:space="preserve"> </w:t>
      </w:r>
      <w:r>
        <w:rPr>
          <w:w w:val="115"/>
        </w:rPr>
        <w:t>meaningful</w:t>
      </w:r>
      <w:r>
        <w:rPr>
          <w:spacing w:val="5"/>
          <w:w w:val="115"/>
        </w:rPr>
        <w:t xml:space="preserve"> </w:t>
      </w:r>
      <w:r>
        <w:rPr>
          <w:w w:val="115"/>
        </w:rPr>
        <w:t>interpretation</w:t>
      </w:r>
      <w:r>
        <w:rPr>
          <w:spacing w:val="4"/>
          <w:w w:val="115"/>
        </w:rPr>
        <w:t xml:space="preserve"> </w:t>
      </w:r>
      <w:r>
        <w:rPr>
          <w:w w:val="115"/>
        </w:rPr>
        <w:t>in</w:t>
      </w:r>
      <w:r>
        <w:rPr>
          <w:spacing w:val="5"/>
          <w:w w:val="115"/>
        </w:rPr>
        <w:t xml:space="preserve"> </w:t>
      </w:r>
      <w:r>
        <w:rPr>
          <w:w w:val="115"/>
        </w:rPr>
        <w:t>terms</w:t>
      </w:r>
      <w:r>
        <w:rPr>
          <w:spacing w:val="5"/>
          <w:w w:val="115"/>
        </w:rPr>
        <w:t xml:space="preserve"> </w:t>
      </w:r>
      <w:r>
        <w:rPr>
          <w:w w:val="115"/>
        </w:rPr>
        <w:t>of</w:t>
      </w:r>
      <w:r>
        <w:rPr>
          <w:spacing w:val="4"/>
          <w:w w:val="115"/>
        </w:rPr>
        <w:t xml:space="preserve"> </w:t>
      </w:r>
      <w:r>
        <w:rPr>
          <w:w w:val="115"/>
        </w:rPr>
        <w:t>some</w:t>
      </w:r>
      <w:r>
        <w:rPr>
          <w:spacing w:val="5"/>
          <w:w w:val="115"/>
        </w:rPr>
        <w:t xml:space="preserve"> </w:t>
      </w:r>
      <w:r>
        <w:rPr>
          <w:w w:val="115"/>
        </w:rPr>
        <w:t>mechanism</w:t>
      </w:r>
      <w:r>
        <w:rPr>
          <w:spacing w:val="5"/>
          <w:w w:val="115"/>
        </w:rPr>
        <w:t xml:space="preserve"> </w:t>
      </w:r>
      <w:r>
        <w:rPr>
          <w:w w:val="115"/>
        </w:rPr>
        <w:t>can</w:t>
      </w:r>
      <w:r>
        <w:rPr>
          <w:spacing w:val="5"/>
          <w:w w:val="115"/>
        </w:rPr>
        <w:t xml:space="preserve"> </w:t>
      </w:r>
      <w:r>
        <w:rPr>
          <w:spacing w:val="2"/>
          <w:w w:val="115"/>
        </w:rPr>
        <w:t>be</w:t>
      </w:r>
    </w:p>
    <w:p w14:paraId="40535CD6" w14:textId="77777777" w:rsidR="00EC0BD2" w:rsidRDefault="00753B5A">
      <w:pPr>
        <w:pStyle w:val="Textkrper"/>
        <w:spacing w:before="12"/>
        <w:ind w:left="225"/>
      </w:pPr>
      <w:r>
        <w:rPr>
          <w:rFonts w:ascii="Arial"/>
          <w:w w:val="115"/>
          <w:sz w:val="9"/>
        </w:rPr>
        <w:t xml:space="preserve">5      </w:t>
      </w:r>
      <w:r>
        <w:rPr>
          <w:w w:val="115"/>
        </w:rPr>
        <w:t xml:space="preserve">attached to the parameters of a mathematical model.  Examples of mathematical models can </w:t>
      </w:r>
      <w:r>
        <w:rPr>
          <w:spacing w:val="2"/>
          <w:w w:val="115"/>
        </w:rPr>
        <w:t xml:space="preserve">be </w:t>
      </w:r>
      <w:r>
        <w:rPr>
          <w:w w:val="115"/>
        </w:rPr>
        <w:t xml:space="preserve">found in </w:t>
      </w:r>
      <w:r>
        <w:rPr>
          <w:spacing w:val="-3"/>
          <w:w w:val="115"/>
        </w:rPr>
        <w:t>various</w:t>
      </w:r>
      <w:r>
        <w:rPr>
          <w:spacing w:val="-13"/>
          <w:w w:val="115"/>
        </w:rPr>
        <w:t xml:space="preserve"> </w:t>
      </w:r>
      <w:r>
        <w:rPr>
          <w:w w:val="115"/>
        </w:rPr>
        <w:t>scientific</w:t>
      </w:r>
    </w:p>
    <w:p w14:paraId="591D55A2" w14:textId="77777777" w:rsidR="00EC0BD2" w:rsidRDefault="00753B5A">
      <w:pPr>
        <w:pStyle w:val="Textkrper"/>
        <w:spacing w:before="11"/>
        <w:ind w:left="225"/>
      </w:pPr>
      <w:r>
        <w:rPr>
          <w:rFonts w:ascii="Arial"/>
          <w:w w:val="110"/>
          <w:sz w:val="9"/>
        </w:rPr>
        <w:t xml:space="preserve">6     </w:t>
      </w:r>
      <w:r>
        <w:rPr>
          <w:rFonts w:ascii="Arial"/>
          <w:spacing w:val="24"/>
          <w:w w:val="110"/>
          <w:sz w:val="9"/>
        </w:rPr>
        <w:t xml:space="preserve"> </w:t>
      </w:r>
      <w:r>
        <w:rPr>
          <w:w w:val="110"/>
        </w:rPr>
        <w:t>domains,</w:t>
      </w:r>
      <w:r>
        <w:rPr>
          <w:spacing w:val="9"/>
          <w:w w:val="110"/>
        </w:rPr>
        <w:t xml:space="preserve"> </w:t>
      </w:r>
      <w:commentRangeStart w:id="16"/>
      <w:del w:id="17" w:author="Andreas Voß" w:date="2019-07-09T08:31:00Z">
        <w:r w:rsidDel="00225D83">
          <w:rPr>
            <w:w w:val="110"/>
          </w:rPr>
          <w:delText>e.g.</w:delText>
        </w:r>
      </w:del>
      <w:commentRangeEnd w:id="16"/>
      <w:r w:rsidR="00225D83">
        <w:rPr>
          <w:rStyle w:val="Kommentarzeichen"/>
        </w:rPr>
        <w:commentReference w:id="16"/>
      </w:r>
      <w:ins w:id="18" w:author="Andreas Voß" w:date="2019-07-09T08:31:00Z">
        <w:r w:rsidR="00225D83">
          <w:rPr>
            <w:w w:val="110"/>
          </w:rPr>
          <w:t>like, for example</w:t>
        </w:r>
      </w:ins>
      <w:r>
        <w:rPr>
          <w:w w:val="110"/>
        </w:rPr>
        <w:t>,</w:t>
      </w:r>
      <w:r>
        <w:rPr>
          <w:spacing w:val="9"/>
          <w:w w:val="110"/>
        </w:rPr>
        <w:t xml:space="preserve"> </w:t>
      </w:r>
      <w:r>
        <w:rPr>
          <w:w w:val="110"/>
        </w:rPr>
        <w:t>genetics</w:t>
      </w:r>
      <w:r>
        <w:rPr>
          <w:spacing w:val="10"/>
          <w:w w:val="110"/>
        </w:rPr>
        <w:t xml:space="preserve"> </w:t>
      </w:r>
      <w:r>
        <w:rPr>
          <w:w w:val="110"/>
        </w:rPr>
        <w:t>(</w:t>
      </w:r>
      <w:hyperlink w:anchor="_bookmark14" w:history="1">
        <w:r>
          <w:rPr>
            <w:color w:val="0000FF"/>
            <w:w w:val="110"/>
          </w:rPr>
          <w:t>1</w:t>
        </w:r>
      </w:hyperlink>
      <w:r>
        <w:rPr>
          <w:w w:val="110"/>
        </w:rPr>
        <w:t>,</w:t>
      </w:r>
      <w:r>
        <w:rPr>
          <w:spacing w:val="9"/>
          <w:w w:val="110"/>
        </w:rPr>
        <w:t xml:space="preserve"> </w:t>
      </w:r>
      <w:hyperlink w:anchor="_bookmark15" w:history="1">
        <w:r>
          <w:rPr>
            <w:color w:val="0000FF"/>
            <w:w w:val="110"/>
          </w:rPr>
          <w:t>2</w:t>
        </w:r>
      </w:hyperlink>
      <w:r>
        <w:rPr>
          <w:w w:val="110"/>
        </w:rPr>
        <w:t>),</w:t>
      </w:r>
      <w:r>
        <w:rPr>
          <w:spacing w:val="9"/>
          <w:w w:val="110"/>
        </w:rPr>
        <w:t xml:space="preserve"> </w:t>
      </w:r>
      <w:r>
        <w:rPr>
          <w:w w:val="110"/>
        </w:rPr>
        <w:t>cognitive</w:t>
      </w:r>
      <w:r>
        <w:rPr>
          <w:spacing w:val="10"/>
          <w:w w:val="110"/>
        </w:rPr>
        <w:t xml:space="preserve"> </w:t>
      </w:r>
      <w:r>
        <w:rPr>
          <w:w w:val="110"/>
        </w:rPr>
        <w:t>science</w:t>
      </w:r>
      <w:r>
        <w:rPr>
          <w:spacing w:val="9"/>
          <w:w w:val="110"/>
        </w:rPr>
        <w:t xml:space="preserve"> </w:t>
      </w:r>
      <w:r>
        <w:rPr>
          <w:w w:val="110"/>
        </w:rPr>
        <w:t>(</w:t>
      </w:r>
      <w:hyperlink w:anchor="_bookmark16" w:history="1">
        <w:r>
          <w:rPr>
            <w:color w:val="0000FF"/>
            <w:w w:val="110"/>
          </w:rPr>
          <w:t>3</w:t>
        </w:r>
      </w:hyperlink>
      <w:r>
        <w:rPr>
          <w:w w:val="110"/>
        </w:rPr>
        <w:t>,</w:t>
      </w:r>
      <w:r>
        <w:rPr>
          <w:spacing w:val="9"/>
          <w:w w:val="110"/>
        </w:rPr>
        <w:t xml:space="preserve"> </w:t>
      </w:r>
      <w:hyperlink w:anchor="_bookmark17" w:history="1">
        <w:r>
          <w:rPr>
            <w:color w:val="0000FF"/>
            <w:w w:val="110"/>
          </w:rPr>
          <w:t>4</w:t>
        </w:r>
      </w:hyperlink>
      <w:r>
        <w:rPr>
          <w:w w:val="110"/>
        </w:rPr>
        <w:t>),</w:t>
      </w:r>
      <w:r>
        <w:rPr>
          <w:spacing w:val="10"/>
          <w:w w:val="110"/>
        </w:rPr>
        <w:t xml:space="preserve"> </w:t>
      </w:r>
      <w:r>
        <w:rPr>
          <w:w w:val="110"/>
        </w:rPr>
        <w:t>neuroscience</w:t>
      </w:r>
      <w:r>
        <w:rPr>
          <w:spacing w:val="9"/>
          <w:w w:val="110"/>
        </w:rPr>
        <w:t xml:space="preserve"> </w:t>
      </w:r>
      <w:r>
        <w:rPr>
          <w:w w:val="110"/>
        </w:rPr>
        <w:t>(</w:t>
      </w:r>
      <w:hyperlink w:anchor="_bookmark18" w:history="1">
        <w:r>
          <w:rPr>
            <w:color w:val="0000FF"/>
            <w:w w:val="110"/>
          </w:rPr>
          <w:t>5</w:t>
        </w:r>
      </w:hyperlink>
      <w:r>
        <w:rPr>
          <w:w w:val="110"/>
        </w:rPr>
        <w:t>,</w:t>
      </w:r>
      <w:r>
        <w:rPr>
          <w:spacing w:val="9"/>
          <w:w w:val="110"/>
        </w:rPr>
        <w:t xml:space="preserve"> </w:t>
      </w:r>
      <w:hyperlink w:anchor="_bookmark19" w:history="1">
        <w:r>
          <w:rPr>
            <w:color w:val="0000FF"/>
            <w:w w:val="110"/>
          </w:rPr>
          <w:t>6</w:t>
        </w:r>
      </w:hyperlink>
      <w:r>
        <w:rPr>
          <w:w w:val="110"/>
        </w:rPr>
        <w:t>),</w:t>
      </w:r>
      <w:r>
        <w:rPr>
          <w:spacing w:val="10"/>
          <w:w w:val="110"/>
        </w:rPr>
        <w:t xml:space="preserve"> </w:t>
      </w:r>
      <w:r>
        <w:rPr>
          <w:w w:val="110"/>
        </w:rPr>
        <w:t>population</w:t>
      </w:r>
      <w:r>
        <w:rPr>
          <w:spacing w:val="9"/>
          <w:w w:val="110"/>
        </w:rPr>
        <w:t xml:space="preserve"> </w:t>
      </w:r>
      <w:r>
        <w:rPr>
          <w:w w:val="110"/>
        </w:rPr>
        <w:t>dynamics</w:t>
      </w:r>
      <w:r>
        <w:rPr>
          <w:spacing w:val="9"/>
          <w:w w:val="110"/>
        </w:rPr>
        <w:t xml:space="preserve"> </w:t>
      </w:r>
      <w:r>
        <w:rPr>
          <w:w w:val="110"/>
        </w:rPr>
        <w:t>(</w:t>
      </w:r>
      <w:hyperlink w:anchor="_bookmark20" w:history="1">
        <w:r>
          <w:rPr>
            <w:color w:val="0000FF"/>
            <w:w w:val="110"/>
          </w:rPr>
          <w:t>7</w:t>
        </w:r>
      </w:hyperlink>
      <w:r>
        <w:rPr>
          <w:w w:val="110"/>
        </w:rPr>
        <w:t>,</w:t>
      </w:r>
      <w:r>
        <w:rPr>
          <w:spacing w:val="10"/>
          <w:w w:val="110"/>
        </w:rPr>
        <w:t xml:space="preserve"> </w:t>
      </w:r>
      <w:hyperlink w:anchor="_bookmark21" w:history="1">
        <w:r>
          <w:rPr>
            <w:color w:val="0000FF"/>
            <w:w w:val="110"/>
          </w:rPr>
          <w:t>8</w:t>
        </w:r>
      </w:hyperlink>
      <w:r>
        <w:rPr>
          <w:w w:val="110"/>
        </w:rPr>
        <w:t>),</w:t>
      </w:r>
      <w:r>
        <w:rPr>
          <w:spacing w:val="9"/>
          <w:w w:val="110"/>
        </w:rPr>
        <w:t xml:space="preserve"> </w:t>
      </w:r>
      <w:r>
        <w:rPr>
          <w:w w:val="110"/>
        </w:rPr>
        <w:t>epidemiology</w:t>
      </w:r>
      <w:r>
        <w:rPr>
          <w:spacing w:val="9"/>
          <w:w w:val="110"/>
        </w:rPr>
        <w:t xml:space="preserve"> </w:t>
      </w:r>
      <w:r>
        <w:rPr>
          <w:w w:val="110"/>
        </w:rPr>
        <w:t>(</w:t>
      </w:r>
      <w:hyperlink w:anchor="_bookmark22" w:history="1">
        <w:r>
          <w:rPr>
            <w:color w:val="0000FF"/>
            <w:w w:val="110"/>
          </w:rPr>
          <w:t>9</w:t>
        </w:r>
      </w:hyperlink>
      <w:r>
        <w:rPr>
          <w:w w:val="110"/>
        </w:rPr>
        <w:t>,</w:t>
      </w:r>
      <w:r>
        <w:rPr>
          <w:spacing w:val="10"/>
          <w:w w:val="110"/>
        </w:rPr>
        <w:t xml:space="preserve"> </w:t>
      </w:r>
      <w:hyperlink w:anchor="_bookmark23" w:history="1">
        <w:r>
          <w:rPr>
            <w:color w:val="0000FF"/>
            <w:w w:val="110"/>
          </w:rPr>
          <w:t>10</w:t>
        </w:r>
      </w:hyperlink>
      <w:r>
        <w:rPr>
          <w:w w:val="110"/>
        </w:rPr>
        <w:t>),</w:t>
      </w:r>
    </w:p>
    <w:p w14:paraId="556B042A" w14:textId="15E3E9D3" w:rsidR="00EC0BD2" w:rsidRDefault="00753B5A">
      <w:pPr>
        <w:pStyle w:val="Textkrper"/>
        <w:spacing w:before="11"/>
        <w:ind w:left="225"/>
      </w:pPr>
      <w:r>
        <w:rPr>
          <w:rFonts w:ascii="Arial"/>
          <w:w w:val="110"/>
          <w:sz w:val="9"/>
        </w:rPr>
        <w:t xml:space="preserve">7 </w:t>
      </w:r>
      <w:del w:id="19" w:author="Andreas Voß" w:date="2019-07-09T08:32:00Z">
        <w:r w:rsidDel="00753B5A">
          <w:rPr>
            <w:w w:val="110"/>
          </w:rPr>
          <w:delText xml:space="preserve">just </w:delText>
        </w:r>
      </w:del>
      <w:r>
        <w:rPr>
          <w:w w:val="110"/>
        </w:rPr>
        <w:t xml:space="preserve">to name </w:t>
      </w:r>
      <w:ins w:id="20" w:author="Andreas Voß" w:date="2019-07-09T08:32:00Z">
        <w:r>
          <w:rPr>
            <w:w w:val="110"/>
          </w:rPr>
          <w:t xml:space="preserve">just </w:t>
        </w:r>
      </w:ins>
      <w:r>
        <w:rPr>
          <w:w w:val="110"/>
        </w:rPr>
        <w:t>a few.</w:t>
      </w:r>
    </w:p>
    <w:p w14:paraId="058B90B5" w14:textId="04ED4326" w:rsidR="00EC0BD2" w:rsidRDefault="00753B5A">
      <w:pPr>
        <w:pStyle w:val="Textkrper"/>
        <w:tabs>
          <w:tab w:val="left" w:pos="716"/>
        </w:tabs>
        <w:spacing w:before="11"/>
        <w:ind w:left="225"/>
      </w:pPr>
      <w:r>
        <w:rPr>
          <w:rFonts w:ascii="Arial"/>
          <w:w w:val="110"/>
          <w:sz w:val="9"/>
        </w:rPr>
        <w:t>8</w:t>
      </w:r>
      <w:r>
        <w:rPr>
          <w:rFonts w:ascii="Arial"/>
          <w:w w:val="110"/>
          <w:sz w:val="9"/>
        </w:rPr>
        <w:tab/>
      </w:r>
      <w:r>
        <w:rPr>
          <w:w w:val="110"/>
        </w:rPr>
        <w:t>Once</w:t>
      </w:r>
      <w:r>
        <w:rPr>
          <w:spacing w:val="-3"/>
          <w:w w:val="110"/>
        </w:rPr>
        <w:t xml:space="preserve"> </w:t>
      </w:r>
      <w:r>
        <w:rPr>
          <w:w w:val="110"/>
        </w:rPr>
        <w:t>a</w:t>
      </w:r>
      <w:r>
        <w:rPr>
          <w:spacing w:val="-2"/>
          <w:w w:val="110"/>
        </w:rPr>
        <w:t xml:space="preserve"> </w:t>
      </w:r>
      <w:del w:id="21" w:author="Andreas Voß" w:date="2019-07-09T08:32:00Z">
        <w:r w:rsidDel="00753B5A">
          <w:rPr>
            <w:w w:val="110"/>
          </w:rPr>
          <w:delText>mathematical</w:delText>
        </w:r>
        <w:r w:rsidDel="00753B5A">
          <w:rPr>
            <w:spacing w:val="-3"/>
            <w:w w:val="110"/>
          </w:rPr>
          <w:delText xml:space="preserve"> </w:delText>
        </w:r>
      </w:del>
      <w:ins w:id="22" w:author="Andreas Voß" w:date="2019-07-09T08:32:00Z">
        <w:r>
          <w:rPr>
            <w:w w:val="110"/>
          </w:rPr>
          <w:t xml:space="preserve">theoretical </w:t>
        </w:r>
      </w:ins>
      <w:r>
        <w:rPr>
          <w:w w:val="110"/>
        </w:rPr>
        <w:t>model</w:t>
      </w:r>
      <w:r>
        <w:rPr>
          <w:spacing w:val="-2"/>
          <w:w w:val="110"/>
        </w:rPr>
        <w:t xml:space="preserve"> </w:t>
      </w:r>
      <w:r>
        <w:rPr>
          <w:w w:val="110"/>
        </w:rPr>
        <w:t>has</w:t>
      </w:r>
      <w:r>
        <w:rPr>
          <w:spacing w:val="-3"/>
          <w:w w:val="110"/>
        </w:rPr>
        <w:t xml:space="preserve"> </w:t>
      </w:r>
      <w:r>
        <w:rPr>
          <w:w w:val="110"/>
        </w:rPr>
        <w:t>been</w:t>
      </w:r>
      <w:r>
        <w:rPr>
          <w:spacing w:val="-2"/>
          <w:w w:val="110"/>
        </w:rPr>
        <w:t xml:space="preserve"> </w:t>
      </w:r>
      <w:del w:id="23" w:author="Andreas Voß" w:date="2019-07-09T08:32:00Z">
        <w:r w:rsidDel="00753B5A">
          <w:rPr>
            <w:w w:val="110"/>
          </w:rPr>
          <w:delText>formulated</w:delText>
        </w:r>
      </w:del>
      <w:ins w:id="24" w:author="Andreas Voß" w:date="2019-07-09T08:32:00Z">
        <w:r>
          <w:rPr>
            <w:w w:val="110"/>
          </w:rPr>
          <w:t>translated to an exact mathematical formulation</w:t>
        </w:r>
      </w:ins>
      <w:r>
        <w:rPr>
          <w:w w:val="110"/>
        </w:rPr>
        <w:t>,</w:t>
      </w:r>
      <w:r>
        <w:rPr>
          <w:spacing w:val="-2"/>
          <w:w w:val="110"/>
        </w:rPr>
        <w:t xml:space="preserve"> </w:t>
      </w:r>
      <w:del w:id="25" w:author="Andreas Voß" w:date="2019-07-09T08:33:00Z">
        <w:r w:rsidDel="00753B5A">
          <w:rPr>
            <w:w w:val="110"/>
          </w:rPr>
          <w:delText>the</w:delText>
        </w:r>
        <w:r w:rsidDel="00753B5A">
          <w:rPr>
            <w:spacing w:val="-2"/>
            <w:w w:val="110"/>
          </w:rPr>
          <w:delText xml:space="preserve"> </w:delText>
        </w:r>
        <w:r w:rsidDel="00753B5A">
          <w:rPr>
            <w:w w:val="110"/>
          </w:rPr>
          <w:delText>next</w:delText>
        </w:r>
        <w:r w:rsidDel="00753B5A">
          <w:rPr>
            <w:spacing w:val="-2"/>
            <w:w w:val="110"/>
          </w:rPr>
          <w:delText xml:space="preserve"> </w:delText>
        </w:r>
        <w:r w:rsidDel="00753B5A">
          <w:rPr>
            <w:w w:val="110"/>
          </w:rPr>
          <w:delText>step</w:delText>
        </w:r>
        <w:r w:rsidDel="00753B5A">
          <w:rPr>
            <w:spacing w:val="-3"/>
            <w:w w:val="110"/>
          </w:rPr>
          <w:delText xml:space="preserve"> </w:delText>
        </w:r>
        <w:r w:rsidDel="00753B5A">
          <w:rPr>
            <w:w w:val="110"/>
          </w:rPr>
          <w:delText>consists</w:delText>
        </w:r>
        <w:r w:rsidDel="00753B5A">
          <w:rPr>
            <w:spacing w:val="-2"/>
            <w:w w:val="110"/>
          </w:rPr>
          <w:delText xml:space="preserve"> </w:delText>
        </w:r>
        <w:r w:rsidDel="00753B5A">
          <w:rPr>
            <w:w w:val="110"/>
          </w:rPr>
          <w:delText>in</w:delText>
        </w:r>
        <w:r w:rsidDel="00753B5A">
          <w:rPr>
            <w:spacing w:val="-3"/>
            <w:w w:val="110"/>
          </w:rPr>
          <w:delText xml:space="preserve"> </w:delText>
        </w:r>
        <w:r w:rsidDel="00753B5A">
          <w:rPr>
            <w:w w:val="110"/>
          </w:rPr>
          <w:delText>fitting</w:delText>
        </w:r>
        <w:r w:rsidDel="00753B5A">
          <w:rPr>
            <w:spacing w:val="-2"/>
            <w:w w:val="110"/>
          </w:rPr>
          <w:delText xml:space="preserve"> </w:delText>
        </w:r>
        <w:r w:rsidDel="00753B5A">
          <w:rPr>
            <w:w w:val="110"/>
          </w:rPr>
          <w:delText>the</w:delText>
        </w:r>
        <w:r w:rsidDel="00753B5A">
          <w:rPr>
            <w:spacing w:val="-3"/>
            <w:w w:val="110"/>
          </w:rPr>
          <w:delText xml:space="preserve"> </w:delText>
        </w:r>
      </w:del>
      <w:ins w:id="26" w:author="Andreas Voß" w:date="2019-07-09T08:33:00Z">
        <w:r>
          <w:rPr>
            <w:spacing w:val="-3"/>
            <w:w w:val="110"/>
          </w:rPr>
          <w:t xml:space="preserve">the </w:t>
        </w:r>
      </w:ins>
      <w:r>
        <w:rPr>
          <w:w w:val="110"/>
        </w:rPr>
        <w:t>model</w:t>
      </w:r>
      <w:r>
        <w:rPr>
          <w:spacing w:val="-2"/>
          <w:w w:val="110"/>
        </w:rPr>
        <w:t xml:space="preserve"> </w:t>
      </w:r>
      <w:ins w:id="27" w:author="Andreas Voß" w:date="2019-07-09T08:33:00Z">
        <w:r>
          <w:rPr>
            <w:spacing w:val="-2"/>
            <w:w w:val="110"/>
          </w:rPr>
          <w:t xml:space="preserve">can be fitted </w:t>
        </w:r>
      </w:ins>
      <w:r>
        <w:rPr>
          <w:w w:val="110"/>
        </w:rPr>
        <w:t>to</w:t>
      </w:r>
      <w:r>
        <w:rPr>
          <w:spacing w:val="-2"/>
          <w:w w:val="110"/>
        </w:rPr>
        <w:t xml:space="preserve"> </w:t>
      </w:r>
      <w:del w:id="28" w:author="Andreas Voß" w:date="2019-07-09T08:33:00Z">
        <w:r w:rsidDel="00753B5A">
          <w:rPr>
            <w:w w:val="110"/>
          </w:rPr>
          <w:delText>experimental</w:delText>
        </w:r>
        <w:r w:rsidDel="00753B5A">
          <w:rPr>
            <w:spacing w:val="-3"/>
            <w:w w:val="110"/>
          </w:rPr>
          <w:delText xml:space="preserve"> </w:delText>
        </w:r>
        <w:r w:rsidDel="00753B5A">
          <w:rPr>
            <w:w w:val="110"/>
          </w:rPr>
          <w:delText>or</w:delText>
        </w:r>
        <w:r w:rsidDel="00753B5A">
          <w:rPr>
            <w:spacing w:val="-2"/>
            <w:w w:val="110"/>
          </w:rPr>
          <w:delText xml:space="preserve"> </w:delText>
        </w:r>
        <w:r w:rsidDel="00753B5A">
          <w:rPr>
            <w:w w:val="110"/>
          </w:rPr>
          <w:delText>observational</w:delText>
        </w:r>
      </w:del>
      <w:ins w:id="29" w:author="Andreas Voß" w:date="2019-07-09T08:33:00Z">
        <w:r>
          <w:rPr>
            <w:w w:val="110"/>
          </w:rPr>
          <w:t>observed</w:t>
        </w:r>
      </w:ins>
    </w:p>
    <w:p w14:paraId="563B343D" w14:textId="576B6845" w:rsidR="00EC0BD2" w:rsidRDefault="00753B5A">
      <w:pPr>
        <w:pStyle w:val="Textkrper"/>
        <w:spacing w:before="11"/>
        <w:ind w:left="225"/>
      </w:pPr>
      <w:r>
        <w:rPr>
          <w:rFonts w:ascii="Arial"/>
          <w:w w:val="115"/>
          <w:sz w:val="9"/>
        </w:rPr>
        <w:t xml:space="preserve">9     </w:t>
      </w:r>
      <w:r>
        <w:rPr>
          <w:rFonts w:ascii="Arial"/>
          <w:spacing w:val="6"/>
          <w:w w:val="115"/>
          <w:sz w:val="9"/>
        </w:rPr>
        <w:t xml:space="preserve"> </w:t>
      </w:r>
      <w:r>
        <w:rPr>
          <w:w w:val="115"/>
        </w:rPr>
        <w:t>data</w:t>
      </w:r>
      <w:r>
        <w:rPr>
          <w:spacing w:val="16"/>
          <w:w w:val="115"/>
        </w:rPr>
        <w:t xml:space="preserve"> </w:t>
      </w:r>
      <w:r>
        <w:rPr>
          <w:w w:val="115"/>
        </w:rPr>
        <w:t>to</w:t>
      </w:r>
      <w:r>
        <w:rPr>
          <w:spacing w:val="17"/>
          <w:w w:val="115"/>
        </w:rPr>
        <w:t xml:space="preserve"> </w:t>
      </w:r>
      <w:r>
        <w:rPr>
          <w:w w:val="115"/>
        </w:rPr>
        <w:t>recover</w:t>
      </w:r>
      <w:r>
        <w:rPr>
          <w:spacing w:val="16"/>
          <w:w w:val="115"/>
        </w:rPr>
        <w:t xml:space="preserve"> </w:t>
      </w:r>
      <w:r>
        <w:rPr>
          <w:w w:val="115"/>
        </w:rPr>
        <w:t>the</w:t>
      </w:r>
      <w:r>
        <w:rPr>
          <w:spacing w:val="16"/>
          <w:w w:val="115"/>
        </w:rPr>
        <w:t xml:space="preserve"> </w:t>
      </w:r>
      <w:r>
        <w:rPr>
          <w:w w:val="115"/>
        </w:rPr>
        <w:t>parameter</w:t>
      </w:r>
      <w:ins w:id="30" w:author="Andreas Voß" w:date="2019-07-09T08:33:00Z">
        <w:r>
          <w:rPr>
            <w:w w:val="115"/>
          </w:rPr>
          <w:t xml:space="preserve"> values describing the true data generating process best</w:t>
        </w:r>
      </w:ins>
      <w:del w:id="31" w:author="Andreas Voß" w:date="2019-07-09T08:33:00Z">
        <w:r w:rsidDel="00753B5A">
          <w:rPr>
            <w:w w:val="115"/>
          </w:rPr>
          <w:delText>s</w:delText>
        </w:r>
        <w:r w:rsidDel="00753B5A">
          <w:rPr>
            <w:spacing w:val="16"/>
            <w:w w:val="115"/>
          </w:rPr>
          <w:delText xml:space="preserve"> </w:delText>
        </w:r>
        <w:r w:rsidDel="00753B5A">
          <w:rPr>
            <w:w w:val="115"/>
          </w:rPr>
          <w:delText>of</w:delText>
        </w:r>
        <w:r w:rsidDel="00753B5A">
          <w:rPr>
            <w:spacing w:val="17"/>
            <w:w w:val="115"/>
          </w:rPr>
          <w:delText xml:space="preserve"> </w:delText>
        </w:r>
        <w:r w:rsidDel="00753B5A">
          <w:rPr>
            <w:w w:val="115"/>
          </w:rPr>
          <w:delText>interest</w:delText>
        </w:r>
      </w:del>
      <w:r>
        <w:rPr>
          <w:w w:val="115"/>
        </w:rPr>
        <w:t xml:space="preserve">. </w:t>
      </w:r>
      <w:r>
        <w:rPr>
          <w:spacing w:val="5"/>
          <w:w w:val="115"/>
        </w:rPr>
        <w:t xml:space="preserve"> </w:t>
      </w:r>
      <w:r>
        <w:rPr>
          <w:spacing w:val="-3"/>
          <w:w w:val="115"/>
        </w:rPr>
        <w:t>However,</w:t>
      </w:r>
      <w:r>
        <w:rPr>
          <w:spacing w:val="19"/>
          <w:w w:val="115"/>
        </w:rPr>
        <w:t xml:space="preserve"> </w:t>
      </w:r>
      <w:r>
        <w:rPr>
          <w:w w:val="115"/>
        </w:rPr>
        <w:t>estimating</w:t>
      </w:r>
      <w:r>
        <w:rPr>
          <w:spacing w:val="17"/>
          <w:w w:val="115"/>
        </w:rPr>
        <w:t xml:space="preserve"> </w:t>
      </w:r>
      <w:r>
        <w:rPr>
          <w:w w:val="115"/>
        </w:rPr>
        <w:t>the</w:t>
      </w:r>
      <w:r>
        <w:rPr>
          <w:spacing w:val="16"/>
          <w:w w:val="115"/>
        </w:rPr>
        <w:t xml:space="preserve"> </w:t>
      </w:r>
      <w:r>
        <w:rPr>
          <w:w w:val="115"/>
        </w:rPr>
        <w:t>parameters</w:t>
      </w:r>
      <w:r>
        <w:rPr>
          <w:spacing w:val="16"/>
          <w:w w:val="115"/>
        </w:rPr>
        <w:t xml:space="preserve"> </w:t>
      </w:r>
      <w:r>
        <w:rPr>
          <w:w w:val="115"/>
        </w:rPr>
        <w:t>of</w:t>
      </w:r>
      <w:r>
        <w:rPr>
          <w:spacing w:val="16"/>
          <w:w w:val="115"/>
        </w:rPr>
        <w:t xml:space="preserve"> </w:t>
      </w:r>
      <w:r>
        <w:rPr>
          <w:w w:val="115"/>
        </w:rPr>
        <w:t>a</w:t>
      </w:r>
      <w:r>
        <w:rPr>
          <w:spacing w:val="16"/>
          <w:w w:val="115"/>
        </w:rPr>
        <w:t xml:space="preserve"> </w:t>
      </w:r>
      <w:r>
        <w:rPr>
          <w:w w:val="115"/>
        </w:rPr>
        <w:t>mathematical</w:t>
      </w:r>
      <w:r>
        <w:rPr>
          <w:spacing w:val="17"/>
          <w:w w:val="115"/>
        </w:rPr>
        <w:t xml:space="preserve"> </w:t>
      </w:r>
      <w:r>
        <w:rPr>
          <w:w w:val="115"/>
        </w:rPr>
        <w:t>model</w:t>
      </w:r>
      <w:r>
        <w:rPr>
          <w:spacing w:val="16"/>
          <w:w w:val="115"/>
        </w:rPr>
        <w:t xml:space="preserve"> </w:t>
      </w:r>
      <w:r>
        <w:rPr>
          <w:w w:val="115"/>
        </w:rPr>
        <w:t>from</w:t>
      </w:r>
      <w:r>
        <w:rPr>
          <w:spacing w:val="16"/>
          <w:w w:val="115"/>
        </w:rPr>
        <w:t xml:space="preserve"> </w:t>
      </w:r>
      <w:r>
        <w:rPr>
          <w:w w:val="115"/>
        </w:rPr>
        <w:t>data</w:t>
      </w:r>
      <w:r>
        <w:rPr>
          <w:spacing w:val="16"/>
          <w:w w:val="115"/>
        </w:rPr>
        <w:t xml:space="preserve"> </w:t>
      </w:r>
      <w:r>
        <w:rPr>
          <w:w w:val="115"/>
        </w:rPr>
        <w:t>can</w:t>
      </w:r>
    </w:p>
    <w:p w14:paraId="384FE2C0" w14:textId="5F09F3F3" w:rsidR="00EC0BD2" w:rsidDel="009A1E69" w:rsidRDefault="00753B5A" w:rsidP="009A1E69">
      <w:pPr>
        <w:pStyle w:val="Textkrper"/>
        <w:spacing w:before="12"/>
        <w:ind w:left="172"/>
        <w:rPr>
          <w:del w:id="32" w:author="Andreas Voß" w:date="2019-07-09T08:35:00Z"/>
        </w:rPr>
      </w:pPr>
      <w:r>
        <w:rPr>
          <w:rFonts w:ascii="Arial"/>
          <w:w w:val="110"/>
          <w:sz w:val="9"/>
        </w:rPr>
        <w:t xml:space="preserve">10       </w:t>
      </w:r>
      <w:r>
        <w:rPr>
          <w:w w:val="110"/>
        </w:rPr>
        <w:t xml:space="preserve">quickly become </w:t>
      </w:r>
      <w:del w:id="33" w:author="Andreas Voß" w:date="2019-07-09T08:34:00Z">
        <w:r w:rsidDel="009A1E69">
          <w:rPr>
            <w:w w:val="110"/>
          </w:rPr>
          <w:delText xml:space="preserve">one of the </w:delText>
        </w:r>
      </w:del>
      <w:ins w:id="34" w:author="Andreas Voß" w:date="2019-07-09T08:34:00Z">
        <w:r w:rsidR="009A1E69">
          <w:rPr>
            <w:w w:val="110"/>
          </w:rPr>
          <w:t xml:space="preserve">a </w:t>
        </w:r>
      </w:ins>
      <w:r>
        <w:rPr>
          <w:w w:val="110"/>
        </w:rPr>
        <w:t>most tenacious challenge</w:t>
      </w:r>
      <w:del w:id="35" w:author="Andreas Voß" w:date="2019-07-09T08:34:00Z">
        <w:r w:rsidDel="009A1E69">
          <w:rPr>
            <w:w w:val="110"/>
          </w:rPr>
          <w:delText>s in applications to real-world problems</w:delText>
        </w:r>
      </w:del>
      <w:r>
        <w:rPr>
          <w:w w:val="110"/>
        </w:rPr>
        <w:t xml:space="preserve">.  Parameter estimation is </w:t>
      </w:r>
      <w:del w:id="36" w:author="Andreas Voß" w:date="2019-07-09T08:34:00Z">
        <w:r w:rsidDel="009A1E69">
          <w:rPr>
            <w:w w:val="110"/>
          </w:rPr>
          <w:delText>also</w:delText>
        </w:r>
        <w:r w:rsidDel="009A1E69">
          <w:rPr>
            <w:spacing w:val="26"/>
            <w:w w:val="110"/>
          </w:rPr>
          <w:delText xml:space="preserve"> </w:delText>
        </w:r>
      </w:del>
      <w:ins w:id="37" w:author="Andreas Voß" w:date="2019-07-09T08:34:00Z">
        <w:r w:rsidR="009A1E69">
          <w:rPr>
            <w:w w:val="110"/>
          </w:rPr>
          <w:t>– at the same time --</w:t>
        </w:r>
        <w:r w:rsidR="009A1E69">
          <w:rPr>
            <w:spacing w:val="26"/>
            <w:w w:val="110"/>
          </w:rPr>
          <w:t xml:space="preserve"> </w:t>
        </w:r>
      </w:ins>
      <w:del w:id="38" w:author="Andreas Voß" w:date="2019-07-09T08:35:00Z">
        <w:r w:rsidDel="009A1E69">
          <w:rPr>
            <w:w w:val="110"/>
          </w:rPr>
          <w:delText>one</w:delText>
        </w:r>
      </w:del>
    </w:p>
    <w:p w14:paraId="6BBAAA60" w14:textId="1686D93C" w:rsidR="00EC0BD2" w:rsidRDefault="00753B5A">
      <w:pPr>
        <w:pStyle w:val="Textkrper"/>
        <w:spacing w:before="12"/>
        <w:ind w:left="172"/>
        <w:pPrChange w:id="39" w:author="Andreas Voß" w:date="2019-07-09T08:35:00Z">
          <w:pPr>
            <w:pStyle w:val="Textkrper"/>
            <w:spacing w:before="11"/>
            <w:ind w:left="172"/>
          </w:pPr>
        </w:pPrChange>
      </w:pPr>
      <w:del w:id="40" w:author="Andreas Voß" w:date="2019-07-09T08:35:00Z">
        <w:r w:rsidDel="009A1E69">
          <w:rPr>
            <w:rFonts w:ascii="Arial"/>
            <w:w w:val="110"/>
            <w:sz w:val="9"/>
          </w:rPr>
          <w:delText xml:space="preserve">11  </w:delText>
        </w:r>
        <w:r w:rsidDel="009A1E69">
          <w:rPr>
            <w:rFonts w:ascii="Arial"/>
            <w:spacing w:val="22"/>
            <w:w w:val="110"/>
            <w:sz w:val="9"/>
          </w:rPr>
          <w:delText xml:space="preserve"> </w:delText>
        </w:r>
        <w:r w:rsidDel="009A1E69">
          <w:rPr>
            <w:w w:val="110"/>
          </w:rPr>
          <w:delText xml:space="preserve">of  the </w:delText>
        </w:r>
      </w:del>
      <w:r>
        <w:rPr>
          <w:w w:val="110"/>
        </w:rPr>
        <w:t>most  important</w:t>
      </w:r>
      <w:del w:id="41" w:author="Andreas Voß" w:date="2019-07-09T08:35:00Z">
        <w:r w:rsidDel="009A1E69">
          <w:rPr>
            <w:w w:val="110"/>
          </w:rPr>
          <w:delText xml:space="preserve"> ones  to </w:delText>
        </w:r>
        <w:r w:rsidDel="009A1E69">
          <w:rPr>
            <w:spacing w:val="2"/>
            <w:w w:val="110"/>
          </w:rPr>
          <w:delText xml:space="preserve">be </w:delText>
        </w:r>
        <w:r w:rsidDel="009A1E69">
          <w:rPr>
            <w:w w:val="110"/>
          </w:rPr>
          <w:delText>tackled</w:delText>
        </w:r>
      </w:del>
      <w:r>
        <w:rPr>
          <w:w w:val="110"/>
        </w:rPr>
        <w:t>,  since,  otherwise,  it is impossible  to test the utility  of  a  model,  regardless of  the</w:t>
      </w:r>
    </w:p>
    <w:p w14:paraId="732721C7" w14:textId="77777777" w:rsidR="00EC0BD2" w:rsidRDefault="00753B5A">
      <w:pPr>
        <w:pStyle w:val="Textkrper"/>
        <w:spacing w:before="11"/>
        <w:ind w:left="172"/>
      </w:pPr>
      <w:r>
        <w:rPr>
          <w:rFonts w:ascii="Arial" w:hAnsi="Arial"/>
          <w:w w:val="110"/>
          <w:sz w:val="9"/>
        </w:rPr>
        <w:t xml:space="preserve">12      </w:t>
      </w:r>
      <w:r>
        <w:rPr>
          <w:w w:val="110"/>
        </w:rPr>
        <w:t xml:space="preserve">model’s sophistication or theoretical appeal.  Idealized parameter estimation </w:t>
      </w:r>
      <w:r>
        <w:rPr>
          <w:spacing w:val="-3"/>
          <w:w w:val="110"/>
        </w:rPr>
        <w:t xml:space="preserve">involves </w:t>
      </w:r>
      <w:r>
        <w:rPr>
          <w:w w:val="110"/>
        </w:rPr>
        <w:t>computing the inverse (backward)</w:t>
      </w:r>
      <w:r>
        <w:rPr>
          <w:spacing w:val="22"/>
          <w:w w:val="110"/>
        </w:rPr>
        <w:t xml:space="preserve"> </w:t>
      </w:r>
      <w:r>
        <w:rPr>
          <w:w w:val="110"/>
        </w:rPr>
        <w:t>model</w:t>
      </w:r>
    </w:p>
    <w:p w14:paraId="3F47C7B4" w14:textId="77777777" w:rsidR="00EC0BD2" w:rsidRDefault="00753B5A">
      <w:pPr>
        <w:pStyle w:val="Textkrper"/>
        <w:spacing w:before="11"/>
        <w:ind w:left="172"/>
      </w:pPr>
      <w:r>
        <w:rPr>
          <w:rFonts w:ascii="Arial" w:hAnsi="Arial"/>
          <w:w w:val="110"/>
          <w:sz w:val="9"/>
        </w:rPr>
        <w:t xml:space="preserve">13     </w:t>
      </w:r>
      <w:r>
        <w:rPr>
          <w:rFonts w:ascii="Arial" w:hAnsi="Arial"/>
          <w:spacing w:val="24"/>
          <w:w w:val="110"/>
          <w:sz w:val="9"/>
        </w:rPr>
        <w:t xml:space="preserve"> </w:t>
      </w:r>
      <w:r>
        <w:rPr>
          <w:b/>
          <w:i/>
          <w:w w:val="110"/>
        </w:rPr>
        <w:t>θ</w:t>
      </w:r>
      <w:r>
        <w:rPr>
          <w:b/>
          <w:i/>
          <w:spacing w:val="4"/>
          <w:w w:val="110"/>
        </w:rPr>
        <w:t xml:space="preserve"> </w:t>
      </w:r>
      <w:r>
        <w:rPr>
          <w:w w:val="110"/>
        </w:rPr>
        <w:t>=</w:t>
      </w:r>
      <w:r>
        <w:rPr>
          <w:spacing w:val="-1"/>
          <w:w w:val="110"/>
        </w:rPr>
        <w:t xml:space="preserve"> </w:t>
      </w:r>
      <w:r>
        <w:rPr>
          <w:i/>
          <w:spacing w:val="2"/>
          <w:w w:val="110"/>
        </w:rPr>
        <w:t>q</w:t>
      </w:r>
      <w:r>
        <w:rPr>
          <w:rFonts w:ascii="DejaVu Sans" w:hAnsi="DejaVu Sans"/>
          <w:spacing w:val="2"/>
          <w:w w:val="110"/>
          <w:vertAlign w:val="superscript"/>
        </w:rPr>
        <w:t>−</w:t>
      </w:r>
      <w:r>
        <w:rPr>
          <w:spacing w:val="2"/>
          <w:w w:val="110"/>
          <w:vertAlign w:val="superscript"/>
        </w:rPr>
        <w:t>1</w:t>
      </w:r>
      <w:r>
        <w:rPr>
          <w:spacing w:val="2"/>
          <w:w w:val="110"/>
        </w:rPr>
        <w:t>(</w:t>
      </w:r>
      <w:r>
        <w:rPr>
          <w:b/>
          <w:i/>
          <w:spacing w:val="2"/>
          <w:w w:val="110"/>
        </w:rPr>
        <w:t>x</w:t>
      </w:r>
      <w:r>
        <w:rPr>
          <w:spacing w:val="2"/>
          <w:w w:val="110"/>
        </w:rPr>
        <w:t>)</w:t>
      </w:r>
      <w:r>
        <w:rPr>
          <w:spacing w:val="9"/>
          <w:w w:val="110"/>
        </w:rPr>
        <w:t xml:space="preserve"> </w:t>
      </w:r>
      <w:r>
        <w:rPr>
          <w:w w:val="110"/>
        </w:rPr>
        <w:t>exactly.</w:t>
      </w:r>
      <w:r>
        <w:rPr>
          <w:spacing w:val="28"/>
          <w:w w:val="110"/>
        </w:rPr>
        <w:t xml:space="preserve"> </w:t>
      </w:r>
      <w:r>
        <w:rPr>
          <w:spacing w:val="-3"/>
          <w:w w:val="110"/>
        </w:rPr>
        <w:t>However,</w:t>
      </w:r>
      <w:r>
        <w:rPr>
          <w:spacing w:val="9"/>
          <w:w w:val="110"/>
        </w:rPr>
        <w:t xml:space="preserve"> </w:t>
      </w:r>
      <w:r>
        <w:rPr>
          <w:w w:val="110"/>
        </w:rPr>
        <w:t>due</w:t>
      </w:r>
      <w:r>
        <w:rPr>
          <w:spacing w:val="8"/>
          <w:w w:val="110"/>
        </w:rPr>
        <w:t xml:space="preserve"> </w:t>
      </w:r>
      <w:r>
        <w:rPr>
          <w:w w:val="110"/>
        </w:rPr>
        <w:t>to</w:t>
      </w:r>
      <w:r>
        <w:rPr>
          <w:spacing w:val="9"/>
          <w:w w:val="110"/>
        </w:rPr>
        <w:t xml:space="preserve"> </w:t>
      </w:r>
      <w:r>
        <w:rPr>
          <w:w w:val="110"/>
        </w:rPr>
        <w:t>noise,</w:t>
      </w:r>
      <w:r>
        <w:rPr>
          <w:spacing w:val="8"/>
          <w:w w:val="110"/>
        </w:rPr>
        <w:t xml:space="preserve"> </w:t>
      </w:r>
      <w:r>
        <w:rPr>
          <w:w w:val="110"/>
        </w:rPr>
        <w:t>inherent</w:t>
      </w:r>
      <w:r>
        <w:rPr>
          <w:spacing w:val="9"/>
          <w:w w:val="110"/>
        </w:rPr>
        <w:t xml:space="preserve"> </w:t>
      </w:r>
      <w:r>
        <w:rPr>
          <w:w w:val="110"/>
        </w:rPr>
        <w:t>stochasticity</w:t>
      </w:r>
      <w:r>
        <w:rPr>
          <w:spacing w:val="8"/>
          <w:w w:val="110"/>
        </w:rPr>
        <w:t xml:space="preserve"> </w:t>
      </w:r>
      <w:r>
        <w:rPr>
          <w:w w:val="110"/>
        </w:rPr>
        <w:t>or</w:t>
      </w:r>
      <w:r>
        <w:rPr>
          <w:spacing w:val="9"/>
          <w:w w:val="110"/>
        </w:rPr>
        <w:t xml:space="preserve"> </w:t>
      </w:r>
      <w:r>
        <w:rPr>
          <w:w w:val="110"/>
        </w:rPr>
        <w:t>loss</w:t>
      </w:r>
      <w:r>
        <w:rPr>
          <w:spacing w:val="8"/>
          <w:w w:val="110"/>
        </w:rPr>
        <w:t xml:space="preserve"> </w:t>
      </w:r>
      <w:r>
        <w:rPr>
          <w:w w:val="110"/>
        </w:rPr>
        <w:t>of</w:t>
      </w:r>
      <w:r>
        <w:rPr>
          <w:spacing w:val="9"/>
          <w:w w:val="110"/>
        </w:rPr>
        <w:t xml:space="preserve"> </w:t>
      </w:r>
      <w:r>
        <w:rPr>
          <w:w w:val="110"/>
        </w:rPr>
        <w:t>information,</w:t>
      </w:r>
      <w:r>
        <w:rPr>
          <w:spacing w:val="8"/>
          <w:w w:val="110"/>
        </w:rPr>
        <w:t xml:space="preserve"> </w:t>
      </w:r>
      <w:r>
        <w:rPr>
          <w:w w:val="110"/>
        </w:rPr>
        <w:t>the</w:t>
      </w:r>
      <w:r>
        <w:rPr>
          <w:spacing w:val="9"/>
          <w:w w:val="110"/>
        </w:rPr>
        <w:t xml:space="preserve"> </w:t>
      </w:r>
      <w:r>
        <w:rPr>
          <w:w w:val="110"/>
        </w:rPr>
        <w:t>inverse</w:t>
      </w:r>
      <w:r>
        <w:rPr>
          <w:spacing w:val="8"/>
          <w:w w:val="110"/>
        </w:rPr>
        <w:t xml:space="preserve"> </w:t>
      </w:r>
      <w:r>
        <w:rPr>
          <w:w w:val="110"/>
        </w:rPr>
        <w:t>usually</w:t>
      </w:r>
      <w:r>
        <w:rPr>
          <w:spacing w:val="9"/>
          <w:w w:val="110"/>
        </w:rPr>
        <w:t xml:space="preserve"> </w:t>
      </w:r>
      <w:r>
        <w:rPr>
          <w:w w:val="110"/>
        </w:rPr>
        <w:t>does</w:t>
      </w:r>
      <w:r>
        <w:rPr>
          <w:spacing w:val="8"/>
          <w:w w:val="110"/>
        </w:rPr>
        <w:t xml:space="preserve"> </w:t>
      </w:r>
      <w:r>
        <w:rPr>
          <w:w w:val="110"/>
        </w:rPr>
        <w:t>not</w:t>
      </w:r>
      <w:r>
        <w:rPr>
          <w:spacing w:val="9"/>
          <w:w w:val="110"/>
        </w:rPr>
        <w:t xml:space="preserve"> </w:t>
      </w:r>
      <w:r>
        <w:rPr>
          <w:w w:val="110"/>
        </w:rPr>
        <w:t>exist,</w:t>
      </w:r>
      <w:r>
        <w:rPr>
          <w:spacing w:val="8"/>
          <w:w w:val="110"/>
        </w:rPr>
        <w:t xml:space="preserve"> </w:t>
      </w:r>
      <w:r>
        <w:rPr>
          <w:w w:val="110"/>
        </w:rPr>
        <w:t>so</w:t>
      </w:r>
    </w:p>
    <w:p w14:paraId="3FC51A55" w14:textId="77777777" w:rsidR="00EC0BD2" w:rsidRDefault="00753B5A">
      <w:pPr>
        <w:pStyle w:val="Textkrper"/>
        <w:spacing w:before="8"/>
        <w:ind w:left="172"/>
      </w:pPr>
      <w:r>
        <w:rPr>
          <w:rFonts w:ascii="Arial"/>
          <w:w w:val="110"/>
          <w:sz w:val="9"/>
        </w:rPr>
        <w:t xml:space="preserve">14 </w:t>
      </w:r>
      <w:r>
        <w:rPr>
          <w:w w:val="110"/>
        </w:rPr>
        <w:t>researchers need to resort to the sophisticated frameworks of Bayesian or frequentist inference.</w:t>
      </w:r>
    </w:p>
    <w:p w14:paraId="079015D6" w14:textId="77777777" w:rsidR="00EC0BD2" w:rsidRDefault="00753B5A">
      <w:pPr>
        <w:pStyle w:val="Textkrper"/>
        <w:tabs>
          <w:tab w:val="left" w:pos="716"/>
        </w:tabs>
        <w:spacing w:before="11"/>
        <w:ind w:left="172"/>
      </w:pPr>
      <w:r>
        <w:rPr>
          <w:rFonts w:ascii="Arial"/>
          <w:w w:val="110"/>
          <w:sz w:val="9"/>
        </w:rPr>
        <w:t>15</w:t>
      </w:r>
      <w:r>
        <w:rPr>
          <w:rFonts w:ascii="Arial"/>
          <w:w w:val="110"/>
          <w:sz w:val="9"/>
        </w:rPr>
        <w:tab/>
      </w:r>
      <w:r>
        <w:rPr>
          <w:spacing w:val="-3"/>
          <w:w w:val="110"/>
        </w:rPr>
        <w:t xml:space="preserve">However, </w:t>
      </w:r>
      <w:r>
        <w:rPr>
          <w:w w:val="110"/>
        </w:rPr>
        <w:t>as mathematical models and processes under description become increasingly complex, parameter estimation</w:t>
      </w:r>
      <w:r>
        <w:rPr>
          <w:spacing w:val="17"/>
          <w:w w:val="110"/>
        </w:rPr>
        <w:t xml:space="preserve"> </w:t>
      </w:r>
      <w:r>
        <w:rPr>
          <w:w w:val="110"/>
        </w:rPr>
        <w:t>can</w:t>
      </w:r>
    </w:p>
    <w:p w14:paraId="3DA255E2" w14:textId="77777777" w:rsidR="00EC0BD2" w:rsidRDefault="00753B5A">
      <w:pPr>
        <w:pStyle w:val="Textkrper"/>
        <w:spacing w:before="11"/>
        <w:ind w:left="172"/>
      </w:pPr>
      <w:r>
        <w:rPr>
          <w:rFonts w:ascii="Arial"/>
          <w:w w:val="110"/>
          <w:sz w:val="9"/>
        </w:rPr>
        <w:t xml:space="preserve">16    </w:t>
      </w:r>
      <w:r>
        <w:rPr>
          <w:rFonts w:ascii="Arial"/>
          <w:spacing w:val="7"/>
          <w:w w:val="110"/>
          <w:sz w:val="9"/>
        </w:rPr>
        <w:t xml:space="preserve"> </w:t>
      </w:r>
      <w:r>
        <w:rPr>
          <w:w w:val="110"/>
        </w:rPr>
        <w:t>quickly</w:t>
      </w:r>
      <w:r>
        <w:rPr>
          <w:spacing w:val="-12"/>
          <w:w w:val="110"/>
        </w:rPr>
        <w:t xml:space="preserve"> </w:t>
      </w:r>
      <w:r>
        <w:rPr>
          <w:w w:val="110"/>
        </w:rPr>
        <w:t>become</w:t>
      </w:r>
      <w:r>
        <w:rPr>
          <w:spacing w:val="-13"/>
          <w:w w:val="110"/>
        </w:rPr>
        <w:t xml:space="preserve"> </w:t>
      </w:r>
      <w:r>
        <w:rPr>
          <w:w w:val="110"/>
        </w:rPr>
        <w:t>prohibitively</w:t>
      </w:r>
      <w:r>
        <w:rPr>
          <w:spacing w:val="-12"/>
          <w:w w:val="110"/>
        </w:rPr>
        <w:t xml:space="preserve"> </w:t>
      </w:r>
      <w:r>
        <w:rPr>
          <w:w w:val="110"/>
        </w:rPr>
        <w:t>slow</w:t>
      </w:r>
      <w:r>
        <w:rPr>
          <w:spacing w:val="-12"/>
          <w:w w:val="110"/>
        </w:rPr>
        <w:t xml:space="preserve"> </w:t>
      </w:r>
      <w:r>
        <w:rPr>
          <w:w w:val="110"/>
        </w:rPr>
        <w:t>or</w:t>
      </w:r>
      <w:r>
        <w:rPr>
          <w:spacing w:val="-13"/>
          <w:w w:val="110"/>
        </w:rPr>
        <w:t xml:space="preserve"> </w:t>
      </w:r>
      <w:r>
        <w:rPr>
          <w:w w:val="110"/>
        </w:rPr>
        <w:t>even</w:t>
      </w:r>
      <w:r>
        <w:rPr>
          <w:spacing w:val="-12"/>
          <w:w w:val="110"/>
        </w:rPr>
        <w:t xml:space="preserve"> </w:t>
      </w:r>
      <w:r>
        <w:rPr>
          <w:w w:val="110"/>
        </w:rPr>
        <w:t>intractable</w:t>
      </w:r>
      <w:r>
        <w:rPr>
          <w:spacing w:val="-12"/>
          <w:w w:val="110"/>
        </w:rPr>
        <w:t xml:space="preserve"> </w:t>
      </w:r>
      <w:r>
        <w:rPr>
          <w:w w:val="110"/>
        </w:rPr>
        <w:t>with</w:t>
      </w:r>
      <w:r>
        <w:rPr>
          <w:spacing w:val="-13"/>
          <w:w w:val="110"/>
        </w:rPr>
        <w:t xml:space="preserve"> </w:t>
      </w:r>
      <w:r>
        <w:rPr>
          <w:w w:val="110"/>
        </w:rPr>
        <w:t>standard</w:t>
      </w:r>
      <w:r>
        <w:rPr>
          <w:spacing w:val="-12"/>
          <w:w w:val="110"/>
        </w:rPr>
        <w:t xml:space="preserve"> </w:t>
      </w:r>
      <w:r>
        <w:rPr>
          <w:w w:val="110"/>
        </w:rPr>
        <w:t>Bayesian</w:t>
      </w:r>
      <w:r>
        <w:rPr>
          <w:spacing w:val="-12"/>
          <w:w w:val="110"/>
        </w:rPr>
        <w:t xml:space="preserve"> </w:t>
      </w:r>
      <w:r>
        <w:rPr>
          <w:w w:val="110"/>
        </w:rPr>
        <w:t>and</w:t>
      </w:r>
      <w:r>
        <w:rPr>
          <w:spacing w:val="-13"/>
          <w:w w:val="110"/>
        </w:rPr>
        <w:t xml:space="preserve"> </w:t>
      </w:r>
      <w:r>
        <w:rPr>
          <w:w w:val="110"/>
        </w:rPr>
        <w:t>frequentist</w:t>
      </w:r>
      <w:r>
        <w:rPr>
          <w:spacing w:val="-12"/>
          <w:w w:val="110"/>
        </w:rPr>
        <w:t xml:space="preserve"> </w:t>
      </w:r>
      <w:r>
        <w:rPr>
          <w:w w:val="110"/>
        </w:rPr>
        <w:t>method.</w:t>
      </w:r>
      <w:r>
        <w:rPr>
          <w:spacing w:val="7"/>
          <w:w w:val="110"/>
        </w:rPr>
        <w:t xml:space="preserve"> </w:t>
      </w:r>
      <w:r>
        <w:rPr>
          <w:w w:val="110"/>
        </w:rPr>
        <w:t>Complex</w:t>
      </w:r>
      <w:r>
        <w:rPr>
          <w:spacing w:val="-12"/>
          <w:w w:val="110"/>
        </w:rPr>
        <w:t xml:space="preserve"> </w:t>
      </w:r>
      <w:r>
        <w:rPr>
          <w:w w:val="110"/>
        </w:rPr>
        <w:t>models</w:t>
      </w:r>
      <w:r>
        <w:rPr>
          <w:spacing w:val="-12"/>
          <w:w w:val="110"/>
        </w:rPr>
        <w:t xml:space="preserve"> </w:t>
      </w:r>
      <w:r>
        <w:rPr>
          <w:w w:val="110"/>
        </w:rPr>
        <w:t>specified</w:t>
      </w:r>
    </w:p>
    <w:p w14:paraId="17C5A036" w14:textId="77777777" w:rsidR="00EC0BD2" w:rsidRDefault="0043734F">
      <w:pPr>
        <w:pStyle w:val="Textkrper"/>
        <w:spacing w:before="4"/>
        <w:rPr>
          <w:sz w:val="25"/>
        </w:rPr>
      </w:pPr>
      <w:r>
        <w:rPr>
          <w:noProof/>
          <w:lang w:val="de-DE" w:eastAsia="de-DE"/>
        </w:rPr>
        <mc:AlternateContent>
          <mc:Choice Requires="wps">
            <w:drawing>
              <wp:anchor distT="0" distB="0" distL="0" distR="0" simplePos="0" relativeHeight="251697152" behindDoc="1" locked="0" layoutInCell="1" allowOverlap="1" wp14:anchorId="6346A8C5" wp14:editId="28C58B26">
                <wp:simplePos x="0" y="0"/>
                <wp:positionH relativeFrom="page">
                  <wp:posOffset>662940</wp:posOffset>
                </wp:positionH>
                <wp:positionV relativeFrom="paragraph">
                  <wp:posOffset>214630</wp:posOffset>
                </wp:positionV>
                <wp:extent cx="6390005" cy="907415"/>
                <wp:effectExtent l="5715" t="5080" r="5080" b="11430"/>
                <wp:wrapTopAndBottom/>
                <wp:docPr id="125"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0005" cy="907415"/>
                        </a:xfrm>
                        <a:prstGeom prst="rect">
                          <a:avLst/>
                        </a:prstGeom>
                        <a:solidFill>
                          <a:srgbClr val="CCD8EB"/>
                        </a:solidFill>
                        <a:ln w="8857">
                          <a:solidFill>
                            <a:srgbClr val="0065A5"/>
                          </a:solidFill>
                          <a:prstDash val="solid"/>
                          <a:miter lim="800000"/>
                          <a:headEnd/>
                          <a:tailEnd/>
                        </a:ln>
                      </wps:spPr>
                      <wps:txbx>
                        <w:txbxContent>
                          <w:p w14:paraId="5A44C5BB" w14:textId="77777777" w:rsidR="00785F08" w:rsidRDefault="00785F08">
                            <w:pPr>
                              <w:spacing w:before="108"/>
                              <w:ind w:left="119"/>
                              <w:rPr>
                                <w:rFonts w:ascii="Arial"/>
                                <w:b/>
                                <w:sz w:val="19"/>
                              </w:rPr>
                            </w:pPr>
                            <w:r>
                              <w:rPr>
                                <w:rFonts w:ascii="Arial"/>
                                <w:b/>
                                <w:color w:val="0065A5"/>
                                <w:sz w:val="19"/>
                              </w:rPr>
                              <w:t>Significance Statement</w:t>
                            </w:r>
                          </w:p>
                          <w:p w14:paraId="1B6280CF" w14:textId="77777777" w:rsidR="00785F08" w:rsidRDefault="00785F08">
                            <w:pPr>
                              <w:spacing w:before="119" w:line="268" w:lineRule="auto"/>
                              <w:ind w:left="119" w:right="117"/>
                              <w:jc w:val="both"/>
                              <w:rPr>
                                <w:rFonts w:ascii="Arial"/>
                                <w:sz w:val="17"/>
                              </w:rPr>
                            </w:pPr>
                            <w:r>
                              <w:rPr>
                                <w:rFonts w:ascii="Arial"/>
                                <w:color w:val="0065A5"/>
                                <w:sz w:val="17"/>
                              </w:rPr>
                              <w:t>Describing complex stochastic processes with parametric models lies at the heart of science. Simulating models given a set of parameters is relatively easy with the aid of modern computers, but inferring model parameters from observed data can often be a challenging endeavor. We combine recent advances in deep learning and Bayesian inference into a powerful method for building reusable parameter estimation networks applicable to various types of models and data encountered in different research fields.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46A8C5" id="Text Box 96" o:spid="_x0000_s1028" type="#_x0000_t202" style="position:absolute;margin-left:52.2pt;margin-top:16.9pt;width:503.15pt;height:71.45pt;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" fillcolor="#ccd8eb" strokecolor="#0065a5" strokeweight=".24603mm">
                <v:textbox inset="0,0,0,0">
                  <w:txbxContent>
                    <w:p w14:paraId="5A44C5BB" w14:textId="77777777" w:rsidR="00785F08" w:rsidRDefault="00785F08">
                      <w:pPr>
                        <w:spacing w:before="108"/>
                        <w:ind w:left="119"/>
                        <w:rPr>
                          <w:rFonts w:ascii="Arial"/>
                          <w:b/>
                          <w:sz w:val="19"/>
                        </w:rPr>
                      </w:pPr>
                      <w:r>
                        <w:rPr>
                          <w:rFonts w:ascii="Arial"/>
                          <w:b/>
                          <w:color w:val="0065A5"/>
                          <w:sz w:val="19"/>
                        </w:rPr>
                        <w:t>Significance Statement</w:t>
                      </w:r>
                    </w:p>
                    <w:p w14:paraId="1B6280CF" w14:textId="77777777" w:rsidR="00785F08" w:rsidRDefault="00785F08">
                      <w:pPr>
                        <w:spacing w:before="119" w:line="268" w:lineRule="auto"/>
                        <w:ind w:left="119" w:right="117"/>
                        <w:jc w:val="both"/>
                        <w:rPr>
                          <w:rFonts w:ascii="Arial"/>
                          <w:sz w:val="17"/>
                        </w:rPr>
                      </w:pPr>
                      <w:r>
                        <w:rPr>
                          <w:rFonts w:ascii="Arial"/>
                          <w:color w:val="0065A5"/>
                          <w:sz w:val="17"/>
                        </w:rPr>
                        <w:t>Describing complex stochastic processes with parametric models lies at the heart of science. Simulating models given a set of parameters is relatively easy with the aid of modern computers, but inferring model parameters from observed data can often be a challenging endeavor. We combine recent advances in deep learning and Bayesian inference into a powerful method for building reusable parameter estimation networks applicable to various types of models and data encountered in different research fields.</w:t>
                      </w:r>
                    </w:p>
                  </w:txbxContent>
                </v:textbox>
                <w10:wrap type="topAndBottom" anchorx="page"/>
              </v:shape>
            </w:pict>
          </mc:Fallback>
        </mc:AlternateContent>
      </w:r>
    </w:p>
    <w:p w14:paraId="139FFAAE" w14:textId="77777777" w:rsidR="00EC0BD2" w:rsidRDefault="00EC0BD2">
      <w:pPr>
        <w:pStyle w:val="Textkrper"/>
        <w:rPr>
          <w:sz w:val="11"/>
        </w:rPr>
      </w:pPr>
    </w:p>
    <w:p w14:paraId="7B60AE7D" w14:textId="77777777" w:rsidR="00EC0BD2" w:rsidRDefault="00753B5A">
      <w:pPr>
        <w:ind w:left="477"/>
        <w:rPr>
          <w:rFonts w:ascii="Arial"/>
          <w:sz w:val="11"/>
        </w:rPr>
      </w:pPr>
      <w:r>
        <w:rPr>
          <w:rFonts w:ascii="Arial"/>
          <w:w w:val="105"/>
          <w:sz w:val="11"/>
        </w:rPr>
        <w:t>Please provide details of author contributions here.</w:t>
      </w:r>
    </w:p>
    <w:p w14:paraId="4712E3FA" w14:textId="77777777" w:rsidR="00EC0BD2" w:rsidRDefault="00753B5A">
      <w:pPr>
        <w:spacing w:before="113"/>
        <w:ind w:left="473"/>
        <w:rPr>
          <w:rFonts w:ascii="Arial"/>
          <w:sz w:val="11"/>
        </w:rPr>
      </w:pPr>
      <w:r>
        <w:rPr>
          <w:rFonts w:ascii="Arial"/>
          <w:w w:val="105"/>
          <w:sz w:val="11"/>
        </w:rPr>
        <w:t xml:space="preserve">This research was supported by the Deutsche </w:t>
      </w:r>
      <w:proofErr w:type="spellStart"/>
      <w:r>
        <w:rPr>
          <w:rFonts w:ascii="Arial"/>
          <w:w w:val="105"/>
          <w:sz w:val="11"/>
        </w:rPr>
        <w:t>Forschungsgemeinschaft</w:t>
      </w:r>
      <w:proofErr w:type="spellEnd"/>
      <w:r>
        <w:rPr>
          <w:rFonts w:ascii="Arial"/>
          <w:w w:val="105"/>
          <w:sz w:val="11"/>
        </w:rPr>
        <w:t xml:space="preserve"> (DFG, German Research Foundation; grant number GRK 2277 "Statistical Modeling in Psychology")</w:t>
      </w:r>
    </w:p>
    <w:p w14:paraId="3AC0BD52" w14:textId="77777777" w:rsidR="00EC0BD2" w:rsidRDefault="00EC0BD2">
      <w:pPr>
        <w:pStyle w:val="Textkrper"/>
        <w:spacing w:before="8"/>
        <w:rPr>
          <w:rFonts w:ascii="Arial"/>
          <w:sz w:val="17"/>
        </w:rPr>
      </w:pPr>
    </w:p>
    <w:p w14:paraId="0F2BC1EB" w14:textId="77777777" w:rsidR="00EC0BD2" w:rsidRPr="0043734F" w:rsidRDefault="00753B5A">
      <w:pPr>
        <w:ind w:left="477"/>
        <w:rPr>
          <w:rFonts w:ascii="Arial"/>
          <w:sz w:val="11"/>
          <w:lang w:val="de-DE"/>
        </w:rPr>
      </w:pPr>
      <w:r>
        <w:rPr>
          <w:rFonts w:ascii="Arial"/>
          <w:w w:val="105"/>
          <w:position w:val="5"/>
          <w:sz w:val="9"/>
        </w:rPr>
        <w:lastRenderedPageBreak/>
        <w:t xml:space="preserve">2 </w:t>
      </w:r>
      <w:r>
        <w:rPr>
          <w:rFonts w:ascii="Arial"/>
          <w:w w:val="105"/>
          <w:sz w:val="11"/>
        </w:rPr>
        <w:t xml:space="preserve">To whom correspondence should be addressed. </w:t>
      </w:r>
      <w:proofErr w:type="spellStart"/>
      <w:r w:rsidRPr="0043734F">
        <w:rPr>
          <w:rFonts w:ascii="Arial"/>
          <w:w w:val="105"/>
          <w:sz w:val="11"/>
          <w:lang w:val="de-DE"/>
        </w:rPr>
        <w:t>E-mail</w:t>
      </w:r>
      <w:proofErr w:type="spellEnd"/>
      <w:r w:rsidRPr="0043734F">
        <w:rPr>
          <w:rFonts w:ascii="Arial"/>
          <w:w w:val="105"/>
          <w:sz w:val="11"/>
          <w:lang w:val="de-DE"/>
        </w:rPr>
        <w:t xml:space="preserve">: </w:t>
      </w:r>
      <w:r w:rsidR="00785F08">
        <w:fldChar w:fldCharType="begin"/>
      </w:r>
      <w:r w:rsidR="00785F08" w:rsidRPr="00785F08">
        <w:rPr>
          <w:lang w:val="de-DE"/>
          <w:rPrChange w:id="42" w:author="andreas.voss" w:date="2019-07-09T13:54:00Z">
            <w:rPr/>
          </w:rPrChange>
        </w:rPr>
        <w:instrText xml:space="preserve"> HYPERLINK "mailto:stefan.radev@psychologie.uni-heidelberg.de" \h </w:instrText>
      </w:r>
      <w:r w:rsidR="00785F08">
        <w:fldChar w:fldCharType="separate"/>
      </w:r>
      <w:r w:rsidRPr="0043734F">
        <w:rPr>
          <w:rFonts w:ascii="Arial"/>
          <w:w w:val="105"/>
          <w:sz w:val="11"/>
          <w:lang w:val="de-DE"/>
        </w:rPr>
        <w:t>stefan.radev@psychologie.uni-heidelberg.de</w:t>
      </w:r>
      <w:r w:rsidR="00785F08">
        <w:rPr>
          <w:rFonts w:ascii="Arial"/>
          <w:w w:val="105"/>
          <w:sz w:val="11"/>
          <w:lang w:val="de-DE"/>
        </w:rPr>
        <w:fldChar w:fldCharType="end"/>
      </w:r>
    </w:p>
    <w:p w14:paraId="1CBB00A8" w14:textId="77777777" w:rsidR="00EC0BD2" w:rsidRPr="0043734F" w:rsidRDefault="00EC0BD2">
      <w:pPr>
        <w:pStyle w:val="Textkrper"/>
        <w:rPr>
          <w:rFonts w:ascii="Arial"/>
          <w:sz w:val="16"/>
          <w:lang w:val="de-DE"/>
        </w:rPr>
      </w:pPr>
    </w:p>
    <w:p w14:paraId="4D14EDEB" w14:textId="77777777" w:rsidR="00EC0BD2" w:rsidRPr="0043734F" w:rsidRDefault="00EC0BD2">
      <w:pPr>
        <w:pStyle w:val="Textkrper"/>
        <w:spacing w:before="10"/>
        <w:rPr>
          <w:rFonts w:ascii="Arial"/>
          <w:sz w:val="16"/>
          <w:lang w:val="de-DE"/>
        </w:rPr>
      </w:pPr>
    </w:p>
    <w:p w14:paraId="36F835C0" w14:textId="77777777" w:rsidR="00EC0BD2" w:rsidRDefault="00785F08">
      <w:pPr>
        <w:tabs>
          <w:tab w:val="left" w:pos="7664"/>
        </w:tabs>
        <w:spacing w:before="1"/>
        <w:ind w:left="472"/>
        <w:rPr>
          <w:rFonts w:ascii="Arial" w:hAnsi="Arial"/>
          <w:b/>
          <w:sz w:val="13"/>
        </w:rPr>
      </w:pPr>
      <w:hyperlink r:id="rId9">
        <w:r w:rsidR="00753B5A">
          <w:rPr>
            <w:rFonts w:ascii="Arial" w:hAnsi="Arial"/>
            <w:sz w:val="13"/>
          </w:rPr>
          <w:t>www.pnas.org/cgi/doi/10.1073/pnas.XXXXXXXXXX</w:t>
        </w:r>
      </w:hyperlink>
      <w:r w:rsidR="00753B5A">
        <w:rPr>
          <w:rFonts w:ascii="Arial" w:hAnsi="Arial"/>
          <w:sz w:val="13"/>
        </w:rPr>
        <w:t xml:space="preserve">PNAS   </w:t>
      </w:r>
      <w:r w:rsidR="00753B5A">
        <w:rPr>
          <w:rFonts w:ascii="Arial" w:hAnsi="Arial"/>
          <w:spacing w:val="27"/>
          <w:sz w:val="13"/>
        </w:rPr>
        <w:t xml:space="preserve"> </w:t>
      </w:r>
      <w:r w:rsidR="00753B5A">
        <w:rPr>
          <w:rFonts w:ascii="Arial" w:hAnsi="Arial"/>
          <w:sz w:val="13"/>
        </w:rPr>
        <w:t>|</w:t>
      </w:r>
      <w:r w:rsidR="00753B5A">
        <w:rPr>
          <w:rFonts w:ascii="Arial" w:hAnsi="Arial"/>
          <w:sz w:val="13"/>
        </w:rPr>
        <w:tab/>
      </w:r>
      <w:r w:rsidR="00753B5A">
        <w:rPr>
          <w:rFonts w:ascii="Arial" w:hAnsi="Arial"/>
          <w:b/>
          <w:sz w:val="13"/>
        </w:rPr>
        <w:t xml:space="preserve">July 8, 2019 </w:t>
      </w:r>
      <w:r w:rsidR="00753B5A">
        <w:rPr>
          <w:rFonts w:ascii="Arial" w:hAnsi="Arial"/>
          <w:sz w:val="13"/>
        </w:rPr>
        <w:t>| vol. XXX | no. XX |</w:t>
      </w:r>
      <w:r w:rsidR="00753B5A">
        <w:rPr>
          <w:rFonts w:ascii="Arial" w:hAnsi="Arial"/>
          <w:spacing w:val="32"/>
          <w:sz w:val="13"/>
        </w:rPr>
        <w:t xml:space="preserve"> </w:t>
      </w:r>
      <w:r w:rsidR="00753B5A">
        <w:rPr>
          <w:rFonts w:ascii="Arial" w:hAnsi="Arial"/>
          <w:b/>
          <w:sz w:val="13"/>
        </w:rPr>
        <w:t>1–</w:t>
      </w:r>
      <w:hyperlink w:anchor="_bookmark24" w:history="1">
        <w:r w:rsidR="00753B5A">
          <w:rPr>
            <w:rFonts w:ascii="Arial" w:hAnsi="Arial"/>
            <w:b/>
            <w:color w:val="0000FF"/>
            <w:sz w:val="13"/>
          </w:rPr>
          <w:t>13</w:t>
        </w:r>
      </w:hyperlink>
    </w:p>
    <w:p w14:paraId="6B32D75F" w14:textId="77777777" w:rsidR="00EC0BD2" w:rsidRDefault="00EC0BD2">
      <w:pPr>
        <w:rPr>
          <w:rFonts w:ascii="Arial" w:hAnsi="Arial"/>
          <w:sz w:val="13"/>
        </w:rPr>
        <w:sectPr w:rsidR="00EC0BD2">
          <w:type w:val="continuous"/>
          <w:pgSz w:w="12240" w:h="15840"/>
          <w:pgMar w:top="880" w:right="0" w:bottom="280" w:left="560" w:header="720" w:footer="720" w:gutter="0"/>
          <w:cols w:space="720"/>
        </w:sectPr>
      </w:pPr>
    </w:p>
    <w:p w14:paraId="187D4270" w14:textId="77777777" w:rsidR="00EC0BD2" w:rsidRDefault="00753B5A">
      <w:pPr>
        <w:spacing w:before="117"/>
        <w:ind w:left="262"/>
        <w:rPr>
          <w:sz w:val="18"/>
        </w:rPr>
      </w:pPr>
      <w:r>
        <w:rPr>
          <w:rFonts w:ascii="Arial"/>
          <w:w w:val="110"/>
          <w:sz w:val="9"/>
        </w:rPr>
        <w:lastRenderedPageBreak/>
        <w:t xml:space="preserve">17      </w:t>
      </w:r>
      <w:r>
        <w:rPr>
          <w:spacing w:val="-3"/>
          <w:w w:val="110"/>
          <w:sz w:val="18"/>
        </w:rPr>
        <w:t xml:space="preserve">by </w:t>
      </w:r>
      <w:r>
        <w:rPr>
          <w:w w:val="110"/>
          <w:sz w:val="18"/>
        </w:rPr>
        <w:t xml:space="preserve">a generative stochastic mechanism do not </w:t>
      </w:r>
      <w:r>
        <w:rPr>
          <w:spacing w:val="-3"/>
          <w:w w:val="110"/>
          <w:sz w:val="18"/>
        </w:rPr>
        <w:t xml:space="preserve">always </w:t>
      </w:r>
      <w:r>
        <w:rPr>
          <w:w w:val="110"/>
          <w:sz w:val="18"/>
        </w:rPr>
        <w:t xml:space="preserve">provide a closed-form solution for the </w:t>
      </w:r>
      <w:r>
        <w:rPr>
          <w:i/>
          <w:w w:val="110"/>
          <w:sz w:val="18"/>
        </w:rPr>
        <w:t xml:space="preserve">likelihood function </w:t>
      </w:r>
      <w:r>
        <w:rPr>
          <w:w w:val="110"/>
          <w:sz w:val="18"/>
        </w:rPr>
        <w:t>(</w:t>
      </w:r>
      <w:hyperlink w:anchor="_bookmark16" w:history="1">
        <w:r>
          <w:rPr>
            <w:color w:val="0000FF"/>
            <w:w w:val="110"/>
            <w:sz w:val="18"/>
          </w:rPr>
          <w:t>3</w:t>
        </w:r>
      </w:hyperlink>
      <w:r>
        <w:rPr>
          <w:w w:val="110"/>
          <w:sz w:val="18"/>
        </w:rPr>
        <w:t xml:space="preserve">, </w:t>
      </w:r>
      <w:hyperlink w:anchor="_bookmark25" w:history="1">
        <w:r>
          <w:rPr>
            <w:color w:val="0000FF"/>
            <w:w w:val="110"/>
            <w:sz w:val="18"/>
          </w:rPr>
          <w:t>11</w:t>
        </w:r>
      </w:hyperlink>
      <w:r>
        <w:rPr>
          <w:w w:val="110"/>
          <w:sz w:val="18"/>
        </w:rPr>
        <w:t xml:space="preserve">, </w:t>
      </w:r>
      <w:hyperlink w:anchor="_bookmark26" w:history="1">
        <w:r>
          <w:rPr>
            <w:color w:val="0000FF"/>
            <w:w w:val="110"/>
            <w:sz w:val="18"/>
          </w:rPr>
          <w:t>12</w:t>
        </w:r>
      </w:hyperlink>
      <w:r>
        <w:rPr>
          <w:w w:val="110"/>
          <w:sz w:val="18"/>
        </w:rPr>
        <w:t>).</w:t>
      </w:r>
      <w:r>
        <w:rPr>
          <w:spacing w:val="17"/>
          <w:w w:val="110"/>
          <w:sz w:val="18"/>
        </w:rPr>
        <w:t xml:space="preserve"> </w:t>
      </w:r>
      <w:r>
        <w:rPr>
          <w:w w:val="110"/>
          <w:sz w:val="18"/>
        </w:rPr>
        <w:t>This</w:t>
      </w:r>
    </w:p>
    <w:p w14:paraId="186A7DF5" w14:textId="77777777" w:rsidR="00EC0BD2" w:rsidRDefault="00753B5A">
      <w:pPr>
        <w:pStyle w:val="Textkrper"/>
        <w:spacing w:before="11"/>
        <w:ind w:left="262"/>
      </w:pPr>
      <w:r>
        <w:rPr>
          <w:rFonts w:ascii="Arial"/>
          <w:w w:val="110"/>
          <w:sz w:val="9"/>
        </w:rPr>
        <w:t xml:space="preserve">18    </w:t>
      </w:r>
      <w:r>
        <w:rPr>
          <w:rFonts w:ascii="Arial"/>
          <w:spacing w:val="12"/>
          <w:w w:val="110"/>
          <w:sz w:val="9"/>
        </w:rPr>
        <w:t xml:space="preserve"> </w:t>
      </w:r>
      <w:r>
        <w:rPr>
          <w:w w:val="110"/>
        </w:rPr>
        <w:t>poses</w:t>
      </w:r>
      <w:r>
        <w:rPr>
          <w:spacing w:val="-8"/>
          <w:w w:val="110"/>
        </w:rPr>
        <w:t xml:space="preserve"> </w:t>
      </w:r>
      <w:r>
        <w:rPr>
          <w:w w:val="110"/>
        </w:rPr>
        <w:t>great</w:t>
      </w:r>
      <w:r>
        <w:rPr>
          <w:spacing w:val="-8"/>
          <w:w w:val="110"/>
        </w:rPr>
        <w:t xml:space="preserve"> </w:t>
      </w:r>
      <w:r>
        <w:rPr>
          <w:w w:val="110"/>
        </w:rPr>
        <w:t>difficulties</w:t>
      </w:r>
      <w:r>
        <w:rPr>
          <w:spacing w:val="-8"/>
          <w:w w:val="110"/>
        </w:rPr>
        <w:t xml:space="preserve"> </w:t>
      </w:r>
      <w:r>
        <w:rPr>
          <w:w w:val="110"/>
        </w:rPr>
        <w:t>for</w:t>
      </w:r>
      <w:r>
        <w:rPr>
          <w:spacing w:val="-9"/>
          <w:w w:val="110"/>
        </w:rPr>
        <w:t xml:space="preserve"> </w:t>
      </w:r>
      <w:r>
        <w:rPr>
          <w:w w:val="110"/>
        </w:rPr>
        <w:t>Bayesian</w:t>
      </w:r>
      <w:r>
        <w:rPr>
          <w:spacing w:val="-8"/>
          <w:w w:val="110"/>
        </w:rPr>
        <w:t xml:space="preserve"> </w:t>
      </w:r>
      <w:r>
        <w:rPr>
          <w:w w:val="110"/>
        </w:rPr>
        <w:t>and</w:t>
      </w:r>
      <w:r>
        <w:rPr>
          <w:spacing w:val="-8"/>
          <w:w w:val="110"/>
        </w:rPr>
        <w:t xml:space="preserve"> </w:t>
      </w:r>
      <w:r>
        <w:rPr>
          <w:w w:val="110"/>
        </w:rPr>
        <w:t>frequentist</w:t>
      </w:r>
      <w:r>
        <w:rPr>
          <w:spacing w:val="-8"/>
          <w:w w:val="110"/>
        </w:rPr>
        <w:t xml:space="preserve"> </w:t>
      </w:r>
      <w:r>
        <w:rPr>
          <w:w w:val="110"/>
        </w:rPr>
        <w:t>methods</w:t>
      </w:r>
      <w:r>
        <w:rPr>
          <w:spacing w:val="-8"/>
          <w:w w:val="110"/>
        </w:rPr>
        <w:t xml:space="preserve"> </w:t>
      </w:r>
      <w:r>
        <w:rPr>
          <w:w w:val="110"/>
        </w:rPr>
        <w:t>alike,</w:t>
      </w:r>
      <w:r>
        <w:rPr>
          <w:spacing w:val="-7"/>
          <w:w w:val="110"/>
        </w:rPr>
        <w:t xml:space="preserve"> </w:t>
      </w:r>
      <w:r>
        <w:rPr>
          <w:w w:val="110"/>
        </w:rPr>
        <w:t>since</w:t>
      </w:r>
      <w:r>
        <w:rPr>
          <w:spacing w:val="-8"/>
          <w:w w:val="110"/>
        </w:rPr>
        <w:t xml:space="preserve"> </w:t>
      </w:r>
      <w:r>
        <w:rPr>
          <w:w w:val="110"/>
        </w:rPr>
        <w:t>both</w:t>
      </w:r>
      <w:r>
        <w:rPr>
          <w:spacing w:val="-8"/>
          <w:w w:val="110"/>
        </w:rPr>
        <w:t xml:space="preserve"> </w:t>
      </w:r>
      <w:r>
        <w:rPr>
          <w:w w:val="110"/>
        </w:rPr>
        <w:t>depend</w:t>
      </w:r>
      <w:r>
        <w:rPr>
          <w:spacing w:val="-8"/>
          <w:w w:val="110"/>
        </w:rPr>
        <w:t xml:space="preserve"> </w:t>
      </w:r>
      <w:r>
        <w:rPr>
          <w:w w:val="110"/>
        </w:rPr>
        <w:t>on</w:t>
      </w:r>
      <w:r>
        <w:rPr>
          <w:spacing w:val="-9"/>
          <w:w w:val="110"/>
        </w:rPr>
        <w:t xml:space="preserve"> </w:t>
      </w:r>
      <w:r>
        <w:rPr>
          <w:w w:val="110"/>
        </w:rPr>
        <w:t>the</w:t>
      </w:r>
      <w:r>
        <w:rPr>
          <w:spacing w:val="-8"/>
          <w:w w:val="110"/>
        </w:rPr>
        <w:t xml:space="preserve"> </w:t>
      </w:r>
      <w:r>
        <w:rPr>
          <w:w w:val="110"/>
        </w:rPr>
        <w:t>numerical</w:t>
      </w:r>
      <w:r>
        <w:rPr>
          <w:spacing w:val="-8"/>
          <w:w w:val="110"/>
        </w:rPr>
        <w:t xml:space="preserve"> </w:t>
      </w:r>
      <w:r>
        <w:rPr>
          <w:w w:val="110"/>
        </w:rPr>
        <w:t>evaluation</w:t>
      </w:r>
      <w:r>
        <w:rPr>
          <w:spacing w:val="-8"/>
          <w:w w:val="110"/>
        </w:rPr>
        <w:t xml:space="preserve"> </w:t>
      </w:r>
      <w:r>
        <w:rPr>
          <w:w w:val="110"/>
        </w:rPr>
        <w:t>of</w:t>
      </w:r>
      <w:r>
        <w:rPr>
          <w:spacing w:val="-8"/>
          <w:w w:val="110"/>
        </w:rPr>
        <w:t xml:space="preserve"> </w:t>
      </w:r>
      <w:r>
        <w:rPr>
          <w:w w:val="110"/>
        </w:rPr>
        <w:t>a</w:t>
      </w:r>
      <w:r>
        <w:rPr>
          <w:spacing w:val="-8"/>
          <w:w w:val="110"/>
        </w:rPr>
        <w:t xml:space="preserve"> </w:t>
      </w:r>
      <w:r>
        <w:rPr>
          <w:w w:val="110"/>
        </w:rPr>
        <w:t>likelihood</w:t>
      </w:r>
    </w:p>
    <w:p w14:paraId="486EED7B" w14:textId="77777777" w:rsidR="00EC0BD2" w:rsidRDefault="00753B5A">
      <w:pPr>
        <w:pStyle w:val="Textkrper"/>
        <w:spacing w:before="11"/>
        <w:ind w:left="262"/>
      </w:pPr>
      <w:r>
        <w:rPr>
          <w:rFonts w:ascii="Arial"/>
          <w:w w:val="105"/>
          <w:sz w:val="9"/>
        </w:rPr>
        <w:t xml:space="preserve">19       </w:t>
      </w:r>
      <w:r>
        <w:rPr>
          <w:rFonts w:ascii="Arial"/>
          <w:spacing w:val="21"/>
          <w:w w:val="105"/>
          <w:sz w:val="9"/>
        </w:rPr>
        <w:t xml:space="preserve"> </w:t>
      </w:r>
      <w:r>
        <w:rPr>
          <w:w w:val="105"/>
        </w:rPr>
        <w:t>function</w:t>
      </w:r>
      <w:r>
        <w:rPr>
          <w:spacing w:val="24"/>
          <w:w w:val="105"/>
        </w:rPr>
        <w:t xml:space="preserve"> </w:t>
      </w:r>
      <w:r>
        <w:rPr>
          <w:w w:val="105"/>
        </w:rPr>
        <w:t>as</w:t>
      </w:r>
      <w:r>
        <w:rPr>
          <w:spacing w:val="24"/>
          <w:w w:val="105"/>
        </w:rPr>
        <w:t xml:space="preserve"> </w:t>
      </w:r>
      <w:r>
        <w:rPr>
          <w:w w:val="105"/>
        </w:rPr>
        <w:t>a</w:t>
      </w:r>
      <w:r>
        <w:rPr>
          <w:spacing w:val="24"/>
          <w:w w:val="105"/>
        </w:rPr>
        <w:t xml:space="preserve"> </w:t>
      </w:r>
      <w:r>
        <w:rPr>
          <w:w w:val="105"/>
        </w:rPr>
        <w:t>proxy</w:t>
      </w:r>
      <w:r>
        <w:rPr>
          <w:spacing w:val="24"/>
          <w:w w:val="105"/>
        </w:rPr>
        <w:t xml:space="preserve"> </w:t>
      </w:r>
      <w:r>
        <w:rPr>
          <w:w w:val="105"/>
        </w:rPr>
        <w:t>for</w:t>
      </w:r>
      <w:r>
        <w:rPr>
          <w:spacing w:val="23"/>
          <w:w w:val="105"/>
        </w:rPr>
        <w:t xml:space="preserve"> </w:t>
      </w:r>
      <w:r>
        <w:rPr>
          <w:w w:val="105"/>
        </w:rPr>
        <w:t>assessing</w:t>
      </w:r>
      <w:r>
        <w:rPr>
          <w:spacing w:val="24"/>
          <w:w w:val="105"/>
        </w:rPr>
        <w:t xml:space="preserve"> </w:t>
      </w:r>
      <w:r>
        <w:rPr>
          <w:w w:val="105"/>
        </w:rPr>
        <w:t>model</w:t>
      </w:r>
      <w:r>
        <w:rPr>
          <w:spacing w:val="24"/>
          <w:w w:val="105"/>
        </w:rPr>
        <w:t xml:space="preserve"> </w:t>
      </w:r>
      <w:r>
        <w:rPr>
          <w:w w:val="105"/>
        </w:rPr>
        <w:t>fit</w:t>
      </w:r>
      <w:r>
        <w:rPr>
          <w:spacing w:val="24"/>
          <w:w w:val="105"/>
        </w:rPr>
        <w:t xml:space="preserve"> </w:t>
      </w:r>
      <w:r>
        <w:rPr>
          <w:w w:val="105"/>
        </w:rPr>
        <w:t>to</w:t>
      </w:r>
      <w:r>
        <w:rPr>
          <w:spacing w:val="24"/>
          <w:w w:val="105"/>
        </w:rPr>
        <w:t xml:space="preserve"> </w:t>
      </w:r>
      <w:r>
        <w:rPr>
          <w:w w:val="105"/>
        </w:rPr>
        <w:t xml:space="preserve">data. </w:t>
      </w:r>
      <w:r>
        <w:rPr>
          <w:spacing w:val="1"/>
          <w:w w:val="105"/>
        </w:rPr>
        <w:t xml:space="preserve"> </w:t>
      </w:r>
      <w:r>
        <w:rPr>
          <w:w w:val="105"/>
        </w:rPr>
        <w:t>Even</w:t>
      </w:r>
      <w:r>
        <w:rPr>
          <w:spacing w:val="23"/>
          <w:w w:val="105"/>
        </w:rPr>
        <w:t xml:space="preserve"> </w:t>
      </w:r>
      <w:r>
        <w:rPr>
          <w:w w:val="105"/>
        </w:rPr>
        <w:t>if</w:t>
      </w:r>
      <w:r>
        <w:rPr>
          <w:spacing w:val="24"/>
          <w:w w:val="105"/>
        </w:rPr>
        <w:t xml:space="preserve"> </w:t>
      </w:r>
      <w:r>
        <w:rPr>
          <w:w w:val="105"/>
        </w:rPr>
        <w:t>a</w:t>
      </w:r>
      <w:r>
        <w:rPr>
          <w:spacing w:val="24"/>
          <w:w w:val="105"/>
        </w:rPr>
        <w:t xml:space="preserve"> </w:t>
      </w:r>
      <w:r>
        <w:rPr>
          <w:w w:val="105"/>
        </w:rPr>
        <w:t>likelihood</w:t>
      </w:r>
      <w:r>
        <w:rPr>
          <w:spacing w:val="24"/>
          <w:w w:val="105"/>
        </w:rPr>
        <w:t xml:space="preserve"> </w:t>
      </w:r>
      <w:r>
        <w:rPr>
          <w:w w:val="105"/>
        </w:rPr>
        <w:t>function</w:t>
      </w:r>
      <w:r>
        <w:rPr>
          <w:spacing w:val="24"/>
          <w:w w:val="105"/>
        </w:rPr>
        <w:t xml:space="preserve"> </w:t>
      </w:r>
      <w:r>
        <w:rPr>
          <w:w w:val="105"/>
        </w:rPr>
        <w:t>is</w:t>
      </w:r>
      <w:r>
        <w:rPr>
          <w:spacing w:val="23"/>
          <w:w w:val="105"/>
        </w:rPr>
        <w:t xml:space="preserve"> </w:t>
      </w:r>
      <w:r>
        <w:rPr>
          <w:spacing w:val="-3"/>
          <w:w w:val="105"/>
        </w:rPr>
        <w:t>available</w:t>
      </w:r>
      <w:r>
        <w:rPr>
          <w:spacing w:val="24"/>
          <w:w w:val="105"/>
        </w:rPr>
        <w:t xml:space="preserve"> </w:t>
      </w:r>
      <w:r>
        <w:rPr>
          <w:w w:val="105"/>
        </w:rPr>
        <w:t>in</w:t>
      </w:r>
      <w:r>
        <w:rPr>
          <w:spacing w:val="24"/>
          <w:w w:val="105"/>
        </w:rPr>
        <w:t xml:space="preserve"> </w:t>
      </w:r>
      <w:r>
        <w:rPr>
          <w:w w:val="105"/>
        </w:rPr>
        <w:t>closed-form,</w:t>
      </w:r>
      <w:r>
        <w:rPr>
          <w:spacing w:val="24"/>
          <w:w w:val="105"/>
        </w:rPr>
        <w:t xml:space="preserve"> </w:t>
      </w:r>
      <w:r>
        <w:rPr>
          <w:w w:val="105"/>
        </w:rPr>
        <w:t>inference</w:t>
      </w:r>
      <w:r>
        <w:rPr>
          <w:spacing w:val="24"/>
          <w:w w:val="105"/>
        </w:rPr>
        <w:t xml:space="preserve"> </w:t>
      </w:r>
      <w:r>
        <w:rPr>
          <w:w w:val="105"/>
        </w:rPr>
        <w:t>may</w:t>
      </w:r>
      <w:r>
        <w:rPr>
          <w:spacing w:val="23"/>
          <w:w w:val="105"/>
        </w:rPr>
        <w:t xml:space="preserve"> </w:t>
      </w:r>
      <w:r>
        <w:rPr>
          <w:spacing w:val="2"/>
          <w:w w:val="105"/>
        </w:rPr>
        <w:t>be</w:t>
      </w:r>
    </w:p>
    <w:p w14:paraId="62995A7A" w14:textId="77777777" w:rsidR="00EC0BD2" w:rsidRDefault="00753B5A">
      <w:pPr>
        <w:pStyle w:val="Textkrper"/>
        <w:spacing w:before="12"/>
        <w:ind w:left="262"/>
      </w:pPr>
      <w:r>
        <w:rPr>
          <w:rFonts w:ascii="Arial"/>
          <w:w w:val="110"/>
          <w:sz w:val="9"/>
        </w:rPr>
        <w:t xml:space="preserve">20     </w:t>
      </w:r>
      <w:r>
        <w:rPr>
          <w:w w:val="110"/>
        </w:rPr>
        <w:t>prohibitively slow for real-world applications. In this case, enforcing simplifying distributional assumptions (i.e.,</w:t>
      </w:r>
      <w:r>
        <w:rPr>
          <w:spacing w:val="-13"/>
          <w:w w:val="110"/>
        </w:rPr>
        <w:t xml:space="preserve"> </w:t>
      </w:r>
      <w:r>
        <w:rPr>
          <w:w w:val="110"/>
        </w:rPr>
        <w:t>independence</w:t>
      </w:r>
    </w:p>
    <w:p w14:paraId="3030EF82" w14:textId="77777777" w:rsidR="00EC0BD2" w:rsidRDefault="00753B5A">
      <w:pPr>
        <w:pStyle w:val="Textkrper"/>
        <w:spacing w:before="11"/>
        <w:ind w:left="262"/>
      </w:pPr>
      <w:r>
        <w:rPr>
          <w:rFonts w:ascii="Arial"/>
          <w:w w:val="110"/>
          <w:sz w:val="9"/>
        </w:rPr>
        <w:t xml:space="preserve">21      </w:t>
      </w:r>
      <w:r>
        <w:rPr>
          <w:rFonts w:ascii="Arial"/>
          <w:spacing w:val="26"/>
          <w:w w:val="110"/>
          <w:sz w:val="9"/>
        </w:rPr>
        <w:t xml:space="preserve"> </w:t>
      </w:r>
      <w:r>
        <w:rPr>
          <w:w w:val="110"/>
        </w:rPr>
        <w:t>or</w:t>
      </w:r>
      <w:r>
        <w:rPr>
          <w:spacing w:val="19"/>
          <w:w w:val="110"/>
        </w:rPr>
        <w:t xml:space="preserve"> </w:t>
      </w:r>
      <w:r>
        <w:rPr>
          <w:w w:val="110"/>
        </w:rPr>
        <w:t>Gaussian</w:t>
      </w:r>
      <w:r>
        <w:rPr>
          <w:spacing w:val="19"/>
          <w:w w:val="110"/>
        </w:rPr>
        <w:t xml:space="preserve"> </w:t>
      </w:r>
      <w:r>
        <w:rPr>
          <w:w w:val="110"/>
        </w:rPr>
        <w:t>assumptions)</w:t>
      </w:r>
      <w:r>
        <w:rPr>
          <w:spacing w:val="19"/>
          <w:w w:val="110"/>
        </w:rPr>
        <w:t xml:space="preserve"> </w:t>
      </w:r>
      <w:r>
        <w:rPr>
          <w:w w:val="110"/>
        </w:rPr>
        <w:t>can</w:t>
      </w:r>
      <w:r>
        <w:rPr>
          <w:spacing w:val="19"/>
          <w:w w:val="110"/>
        </w:rPr>
        <w:t xml:space="preserve"> </w:t>
      </w:r>
      <w:r>
        <w:rPr>
          <w:w w:val="110"/>
        </w:rPr>
        <w:t>increase</w:t>
      </w:r>
      <w:r>
        <w:rPr>
          <w:spacing w:val="19"/>
          <w:w w:val="110"/>
        </w:rPr>
        <w:t xml:space="preserve"> </w:t>
      </w:r>
      <w:r>
        <w:rPr>
          <w:w w:val="110"/>
        </w:rPr>
        <w:t>computational</w:t>
      </w:r>
      <w:r>
        <w:rPr>
          <w:spacing w:val="19"/>
          <w:w w:val="110"/>
        </w:rPr>
        <w:t xml:space="preserve"> </w:t>
      </w:r>
      <w:r>
        <w:rPr>
          <w:w w:val="110"/>
        </w:rPr>
        <w:t>speed,</w:t>
      </w:r>
      <w:r>
        <w:rPr>
          <w:spacing w:val="19"/>
          <w:w w:val="110"/>
        </w:rPr>
        <w:t xml:space="preserve"> </w:t>
      </w:r>
      <w:r>
        <w:rPr>
          <w:w w:val="110"/>
        </w:rPr>
        <w:t>but</w:t>
      </w:r>
      <w:r>
        <w:rPr>
          <w:spacing w:val="19"/>
          <w:w w:val="110"/>
        </w:rPr>
        <w:t xml:space="preserve"> </w:t>
      </w:r>
      <w:r>
        <w:rPr>
          <w:w w:val="110"/>
        </w:rPr>
        <w:t>can</w:t>
      </w:r>
      <w:r>
        <w:rPr>
          <w:spacing w:val="19"/>
          <w:w w:val="110"/>
        </w:rPr>
        <w:t xml:space="preserve"> </w:t>
      </w:r>
      <w:r>
        <w:rPr>
          <w:w w:val="110"/>
        </w:rPr>
        <w:t>also</w:t>
      </w:r>
      <w:r>
        <w:rPr>
          <w:spacing w:val="19"/>
          <w:w w:val="110"/>
        </w:rPr>
        <w:t xml:space="preserve"> </w:t>
      </w:r>
      <w:r>
        <w:rPr>
          <w:w w:val="110"/>
        </w:rPr>
        <w:t>lead</w:t>
      </w:r>
      <w:r>
        <w:rPr>
          <w:spacing w:val="19"/>
          <w:w w:val="110"/>
        </w:rPr>
        <w:t xml:space="preserve"> </w:t>
      </w:r>
      <w:r>
        <w:rPr>
          <w:w w:val="110"/>
        </w:rPr>
        <w:t>to</w:t>
      </w:r>
      <w:r>
        <w:rPr>
          <w:spacing w:val="19"/>
          <w:w w:val="110"/>
        </w:rPr>
        <w:t xml:space="preserve"> </w:t>
      </w:r>
      <w:r>
        <w:rPr>
          <w:w w:val="110"/>
        </w:rPr>
        <w:t>model</w:t>
      </w:r>
      <w:r>
        <w:rPr>
          <w:spacing w:val="19"/>
          <w:w w:val="110"/>
        </w:rPr>
        <w:t xml:space="preserve"> </w:t>
      </w:r>
      <w:r>
        <w:rPr>
          <w:w w:val="110"/>
        </w:rPr>
        <w:t>misspecifications</w:t>
      </w:r>
      <w:r>
        <w:rPr>
          <w:spacing w:val="19"/>
          <w:w w:val="110"/>
        </w:rPr>
        <w:t xml:space="preserve"> </w:t>
      </w:r>
      <w:r>
        <w:rPr>
          <w:w w:val="110"/>
        </w:rPr>
        <w:t>and</w:t>
      </w:r>
      <w:r>
        <w:rPr>
          <w:spacing w:val="19"/>
          <w:w w:val="110"/>
        </w:rPr>
        <w:t xml:space="preserve"> </w:t>
      </w:r>
      <w:r>
        <w:rPr>
          <w:w w:val="110"/>
        </w:rPr>
        <w:t>dramatically</w:t>
      </w:r>
    </w:p>
    <w:p w14:paraId="60612B5C" w14:textId="77777777" w:rsidR="00EC0BD2" w:rsidRDefault="00753B5A">
      <w:pPr>
        <w:pStyle w:val="Textkrper"/>
        <w:spacing w:before="11"/>
        <w:ind w:left="262"/>
      </w:pPr>
      <w:r>
        <w:rPr>
          <w:rFonts w:ascii="Arial"/>
          <w:w w:val="105"/>
          <w:sz w:val="9"/>
        </w:rPr>
        <w:t xml:space="preserve">22 </w:t>
      </w:r>
      <w:r>
        <w:rPr>
          <w:w w:val="105"/>
        </w:rPr>
        <w:t>incorrect estimates. Therefore, the need for powerful and reliable likelihood-free estimation methods becomes obvious.</w:t>
      </w:r>
    </w:p>
    <w:p w14:paraId="0AC96029" w14:textId="77777777" w:rsidR="00EC0BD2" w:rsidRDefault="00753B5A">
      <w:pPr>
        <w:pStyle w:val="Textkrper"/>
        <w:tabs>
          <w:tab w:val="left" w:pos="805"/>
        </w:tabs>
        <w:spacing w:before="36"/>
        <w:ind w:left="262"/>
      </w:pPr>
      <w:r>
        <w:rPr>
          <w:rFonts w:ascii="Arial"/>
          <w:w w:val="110"/>
          <w:sz w:val="9"/>
        </w:rPr>
        <w:t>23</w:t>
      </w:r>
      <w:r>
        <w:rPr>
          <w:rFonts w:ascii="Arial"/>
          <w:w w:val="110"/>
          <w:sz w:val="9"/>
        </w:rPr>
        <w:tab/>
      </w:r>
      <w:r>
        <w:rPr>
          <w:w w:val="110"/>
        </w:rPr>
        <w:t>Likelihood-free</w:t>
      </w:r>
      <w:r>
        <w:rPr>
          <w:spacing w:val="16"/>
          <w:w w:val="110"/>
        </w:rPr>
        <w:t xml:space="preserve"> </w:t>
      </w:r>
      <w:r>
        <w:rPr>
          <w:w w:val="110"/>
        </w:rPr>
        <w:t>methods</w:t>
      </w:r>
      <w:r>
        <w:rPr>
          <w:spacing w:val="17"/>
          <w:w w:val="110"/>
        </w:rPr>
        <w:t xml:space="preserve"> </w:t>
      </w:r>
      <w:r>
        <w:rPr>
          <w:w w:val="110"/>
        </w:rPr>
        <w:t>bypass</w:t>
      </w:r>
      <w:r>
        <w:rPr>
          <w:spacing w:val="16"/>
          <w:w w:val="110"/>
        </w:rPr>
        <w:t xml:space="preserve"> </w:t>
      </w:r>
      <w:r>
        <w:rPr>
          <w:w w:val="110"/>
        </w:rPr>
        <w:t>the</w:t>
      </w:r>
      <w:r>
        <w:rPr>
          <w:spacing w:val="17"/>
          <w:w w:val="110"/>
        </w:rPr>
        <w:t xml:space="preserve"> </w:t>
      </w:r>
      <w:r>
        <w:rPr>
          <w:w w:val="110"/>
        </w:rPr>
        <w:t>above</w:t>
      </w:r>
      <w:r>
        <w:rPr>
          <w:spacing w:val="17"/>
          <w:w w:val="110"/>
        </w:rPr>
        <w:t xml:space="preserve"> </w:t>
      </w:r>
      <w:r>
        <w:rPr>
          <w:w w:val="110"/>
        </w:rPr>
        <w:t>problems</w:t>
      </w:r>
      <w:r>
        <w:rPr>
          <w:spacing w:val="16"/>
          <w:w w:val="110"/>
        </w:rPr>
        <w:t xml:space="preserve"> </w:t>
      </w:r>
      <w:r>
        <w:rPr>
          <w:spacing w:val="-3"/>
          <w:w w:val="110"/>
        </w:rPr>
        <w:t>by</w:t>
      </w:r>
      <w:r>
        <w:rPr>
          <w:spacing w:val="17"/>
          <w:w w:val="110"/>
        </w:rPr>
        <w:t xml:space="preserve"> </w:t>
      </w:r>
      <w:r>
        <w:rPr>
          <w:w w:val="110"/>
        </w:rPr>
        <w:t>resorting</w:t>
      </w:r>
      <w:r>
        <w:rPr>
          <w:spacing w:val="17"/>
          <w:w w:val="110"/>
        </w:rPr>
        <w:t xml:space="preserve"> </w:t>
      </w:r>
      <w:r>
        <w:rPr>
          <w:w w:val="110"/>
        </w:rPr>
        <w:t>to</w:t>
      </w:r>
      <w:r>
        <w:rPr>
          <w:spacing w:val="16"/>
          <w:w w:val="110"/>
        </w:rPr>
        <w:t xml:space="preserve"> </w:t>
      </w:r>
      <w:r>
        <w:rPr>
          <w:w w:val="110"/>
        </w:rPr>
        <w:t>a</w:t>
      </w:r>
      <w:r>
        <w:rPr>
          <w:spacing w:val="17"/>
          <w:w w:val="110"/>
        </w:rPr>
        <w:t xml:space="preserve"> </w:t>
      </w:r>
      <w:r>
        <w:rPr>
          <w:w w:val="110"/>
        </w:rPr>
        <w:t>simulation-based</w:t>
      </w:r>
      <w:r>
        <w:rPr>
          <w:spacing w:val="16"/>
          <w:w w:val="110"/>
        </w:rPr>
        <w:t xml:space="preserve"> </w:t>
      </w:r>
      <w:r>
        <w:rPr>
          <w:w w:val="110"/>
        </w:rPr>
        <w:t>approach</w:t>
      </w:r>
      <w:r>
        <w:rPr>
          <w:spacing w:val="17"/>
          <w:w w:val="110"/>
        </w:rPr>
        <w:t xml:space="preserve"> </w:t>
      </w:r>
      <w:r>
        <w:rPr>
          <w:w w:val="110"/>
        </w:rPr>
        <w:t>to</w:t>
      </w:r>
      <w:r>
        <w:rPr>
          <w:spacing w:val="17"/>
          <w:w w:val="110"/>
        </w:rPr>
        <w:t xml:space="preserve"> </w:t>
      </w:r>
      <w:r>
        <w:rPr>
          <w:w w:val="110"/>
        </w:rPr>
        <w:t>parameter</w:t>
      </w:r>
      <w:r>
        <w:rPr>
          <w:spacing w:val="16"/>
          <w:w w:val="110"/>
        </w:rPr>
        <w:t xml:space="preserve"> </w:t>
      </w:r>
      <w:r>
        <w:rPr>
          <w:w w:val="110"/>
        </w:rPr>
        <w:t>estimation</w:t>
      </w:r>
    </w:p>
    <w:p w14:paraId="6A7AC269" w14:textId="77777777" w:rsidR="00EC0BD2" w:rsidRDefault="00753B5A">
      <w:pPr>
        <w:pStyle w:val="Textkrper"/>
        <w:spacing w:before="11"/>
        <w:ind w:left="262"/>
      </w:pPr>
      <w:r>
        <w:rPr>
          <w:rFonts w:ascii="Arial"/>
          <w:w w:val="105"/>
          <w:sz w:val="9"/>
        </w:rPr>
        <w:t xml:space="preserve">24        </w:t>
      </w:r>
      <w:r>
        <w:rPr>
          <w:rFonts w:ascii="Arial"/>
          <w:spacing w:val="7"/>
          <w:w w:val="105"/>
          <w:sz w:val="9"/>
        </w:rPr>
        <w:t xml:space="preserve"> </w:t>
      </w:r>
      <w:r>
        <w:rPr>
          <w:w w:val="105"/>
        </w:rPr>
        <w:t>and</w:t>
      </w:r>
      <w:r>
        <w:rPr>
          <w:spacing w:val="28"/>
          <w:w w:val="105"/>
        </w:rPr>
        <w:t xml:space="preserve"> </w:t>
      </w:r>
      <w:r>
        <w:rPr>
          <w:w w:val="105"/>
        </w:rPr>
        <w:t>model</w:t>
      </w:r>
      <w:r>
        <w:rPr>
          <w:spacing w:val="28"/>
          <w:w w:val="105"/>
        </w:rPr>
        <w:t xml:space="preserve"> </w:t>
      </w:r>
      <w:r>
        <w:rPr>
          <w:w w:val="105"/>
        </w:rPr>
        <w:t>selection</w:t>
      </w:r>
      <w:r>
        <w:rPr>
          <w:spacing w:val="27"/>
          <w:w w:val="105"/>
        </w:rPr>
        <w:t xml:space="preserve"> </w:t>
      </w:r>
      <w:r>
        <w:rPr>
          <w:w w:val="105"/>
        </w:rPr>
        <w:t>(</w:t>
      </w:r>
      <w:hyperlink w:anchor="_bookmark16" w:history="1">
        <w:r>
          <w:rPr>
            <w:color w:val="0000FF"/>
            <w:w w:val="105"/>
          </w:rPr>
          <w:t>3</w:t>
        </w:r>
      </w:hyperlink>
      <w:r>
        <w:rPr>
          <w:w w:val="105"/>
        </w:rPr>
        <w:t>,</w:t>
      </w:r>
      <w:r>
        <w:rPr>
          <w:spacing w:val="27"/>
          <w:w w:val="105"/>
        </w:rPr>
        <w:t xml:space="preserve"> </w:t>
      </w:r>
      <w:hyperlink w:anchor="_bookmark27" w:history="1">
        <w:r>
          <w:rPr>
            <w:color w:val="0000FF"/>
            <w:w w:val="105"/>
          </w:rPr>
          <w:t>13</w:t>
        </w:r>
      </w:hyperlink>
      <w:r>
        <w:rPr>
          <w:w w:val="105"/>
        </w:rPr>
        <w:t xml:space="preserve">). </w:t>
      </w:r>
      <w:r>
        <w:rPr>
          <w:spacing w:val="4"/>
          <w:w w:val="105"/>
        </w:rPr>
        <w:t xml:space="preserve"> </w:t>
      </w:r>
      <w:r>
        <w:rPr>
          <w:w w:val="105"/>
        </w:rPr>
        <w:t>A</w:t>
      </w:r>
      <w:r>
        <w:rPr>
          <w:spacing w:val="28"/>
          <w:w w:val="105"/>
        </w:rPr>
        <w:t xml:space="preserve"> </w:t>
      </w:r>
      <w:r>
        <w:rPr>
          <w:w w:val="105"/>
        </w:rPr>
        <w:t>subset</w:t>
      </w:r>
      <w:r>
        <w:rPr>
          <w:spacing w:val="28"/>
          <w:w w:val="105"/>
        </w:rPr>
        <w:t xml:space="preserve"> </w:t>
      </w:r>
      <w:r>
        <w:rPr>
          <w:w w:val="105"/>
        </w:rPr>
        <w:t>of</w:t>
      </w:r>
      <w:r>
        <w:rPr>
          <w:spacing w:val="27"/>
          <w:w w:val="105"/>
        </w:rPr>
        <w:t xml:space="preserve"> </w:t>
      </w:r>
      <w:r>
        <w:rPr>
          <w:w w:val="105"/>
        </w:rPr>
        <w:t>likelihood-free</w:t>
      </w:r>
      <w:r>
        <w:rPr>
          <w:spacing w:val="28"/>
          <w:w w:val="105"/>
        </w:rPr>
        <w:t xml:space="preserve"> </w:t>
      </w:r>
      <w:r>
        <w:rPr>
          <w:w w:val="105"/>
        </w:rPr>
        <w:t>methods</w:t>
      </w:r>
      <w:r>
        <w:rPr>
          <w:spacing w:val="27"/>
          <w:w w:val="105"/>
        </w:rPr>
        <w:t xml:space="preserve"> </w:t>
      </w:r>
      <w:r>
        <w:rPr>
          <w:w w:val="105"/>
        </w:rPr>
        <w:t>includes</w:t>
      </w:r>
      <w:r>
        <w:rPr>
          <w:spacing w:val="28"/>
          <w:w w:val="105"/>
        </w:rPr>
        <w:t xml:space="preserve"> </w:t>
      </w:r>
      <w:r>
        <w:rPr>
          <w:w w:val="105"/>
        </w:rPr>
        <w:t>approximate</w:t>
      </w:r>
      <w:r>
        <w:rPr>
          <w:spacing w:val="28"/>
          <w:w w:val="105"/>
        </w:rPr>
        <w:t xml:space="preserve"> </w:t>
      </w:r>
      <w:r>
        <w:rPr>
          <w:w w:val="105"/>
        </w:rPr>
        <w:t>Bayesian</w:t>
      </w:r>
      <w:r>
        <w:rPr>
          <w:spacing w:val="27"/>
          <w:w w:val="105"/>
        </w:rPr>
        <w:t xml:space="preserve"> </w:t>
      </w:r>
      <w:r>
        <w:rPr>
          <w:w w:val="105"/>
        </w:rPr>
        <w:t>computation</w:t>
      </w:r>
      <w:r>
        <w:rPr>
          <w:spacing w:val="28"/>
          <w:w w:val="105"/>
        </w:rPr>
        <w:t xml:space="preserve"> </w:t>
      </w:r>
      <w:r>
        <w:rPr>
          <w:w w:val="105"/>
        </w:rPr>
        <w:t>(ABC)</w:t>
      </w:r>
      <w:r>
        <w:rPr>
          <w:spacing w:val="27"/>
          <w:w w:val="105"/>
        </w:rPr>
        <w:t xml:space="preserve"> </w:t>
      </w:r>
      <w:r>
        <w:rPr>
          <w:w w:val="105"/>
        </w:rPr>
        <w:t>methods,</w:t>
      </w:r>
    </w:p>
    <w:p w14:paraId="028114DC" w14:textId="77777777" w:rsidR="00EC0BD2" w:rsidRDefault="00753B5A">
      <w:pPr>
        <w:pStyle w:val="Textkrper"/>
        <w:spacing w:before="11"/>
        <w:ind w:left="262"/>
      </w:pPr>
      <w:r>
        <w:rPr>
          <w:rFonts w:ascii="Arial"/>
          <w:w w:val="110"/>
          <w:sz w:val="9"/>
        </w:rPr>
        <w:t xml:space="preserve">25      </w:t>
      </w:r>
      <w:r>
        <w:rPr>
          <w:w w:val="110"/>
        </w:rPr>
        <w:t xml:space="preserve">which aim at preserving the </w:t>
      </w:r>
      <w:r>
        <w:rPr>
          <w:spacing w:val="-3"/>
          <w:w w:val="110"/>
        </w:rPr>
        <w:t xml:space="preserve">advantages </w:t>
      </w:r>
      <w:r>
        <w:rPr>
          <w:w w:val="110"/>
        </w:rPr>
        <w:t>of Bayesian data analysis even when the likelihood function is intractable or</w:t>
      </w:r>
      <w:r>
        <w:rPr>
          <w:spacing w:val="-5"/>
          <w:w w:val="110"/>
        </w:rPr>
        <w:t xml:space="preserve"> </w:t>
      </w:r>
      <w:r>
        <w:rPr>
          <w:w w:val="110"/>
        </w:rPr>
        <w:t>practically</w:t>
      </w:r>
    </w:p>
    <w:p w14:paraId="2D09DFD0" w14:textId="77777777" w:rsidR="00EC0BD2" w:rsidRDefault="00753B5A">
      <w:pPr>
        <w:pStyle w:val="Textkrper"/>
        <w:spacing w:before="12"/>
        <w:ind w:left="262"/>
      </w:pPr>
      <w:r>
        <w:rPr>
          <w:rFonts w:ascii="Arial"/>
          <w:w w:val="115"/>
          <w:sz w:val="9"/>
        </w:rPr>
        <w:t xml:space="preserve">26  </w:t>
      </w:r>
      <w:r>
        <w:rPr>
          <w:rFonts w:ascii="Arial"/>
          <w:spacing w:val="1"/>
          <w:w w:val="115"/>
          <w:sz w:val="9"/>
        </w:rPr>
        <w:t xml:space="preserve"> </w:t>
      </w:r>
      <w:r>
        <w:rPr>
          <w:w w:val="115"/>
        </w:rPr>
        <w:t>impossible to compute (</w:t>
      </w:r>
      <w:hyperlink w:anchor="_bookmark25" w:history="1">
        <w:r>
          <w:rPr>
            <w:color w:val="0000FF"/>
            <w:w w:val="115"/>
          </w:rPr>
          <w:t>11</w:t>
        </w:r>
      </w:hyperlink>
      <w:r>
        <w:rPr>
          <w:w w:val="115"/>
        </w:rPr>
        <w:t xml:space="preserve">, </w:t>
      </w:r>
      <w:hyperlink w:anchor="_bookmark27" w:history="1">
        <w:r>
          <w:rPr>
            <w:color w:val="0000FF"/>
            <w:w w:val="115"/>
          </w:rPr>
          <w:t>13</w:t>
        </w:r>
      </w:hyperlink>
      <w:r>
        <w:rPr>
          <w:w w:val="115"/>
        </w:rPr>
        <w:t xml:space="preserve">, </w:t>
      </w:r>
      <w:hyperlink w:anchor="_bookmark28" w:history="1">
        <w:r>
          <w:rPr>
            <w:color w:val="0000FF"/>
            <w:w w:val="115"/>
          </w:rPr>
          <w:t>14</w:t>
        </w:r>
      </w:hyperlink>
      <w:r>
        <w:rPr>
          <w:w w:val="115"/>
        </w:rPr>
        <w:t xml:space="preserve">). ABC methods approximate the likelihood function </w:t>
      </w:r>
      <w:r>
        <w:rPr>
          <w:spacing w:val="-3"/>
          <w:w w:val="115"/>
        </w:rPr>
        <w:t xml:space="preserve">by </w:t>
      </w:r>
      <w:r>
        <w:rPr>
          <w:w w:val="115"/>
        </w:rPr>
        <w:t>repeatedly sampling parameters</w:t>
      </w:r>
    </w:p>
    <w:p w14:paraId="6EDC08A0" w14:textId="77777777" w:rsidR="00EC0BD2" w:rsidRDefault="00753B5A">
      <w:pPr>
        <w:pStyle w:val="Textkrper"/>
        <w:spacing w:before="11"/>
        <w:ind w:left="262"/>
      </w:pPr>
      <w:r>
        <w:rPr>
          <w:rFonts w:ascii="Arial" w:hAnsi="Arial"/>
          <w:w w:val="110"/>
          <w:sz w:val="9"/>
        </w:rPr>
        <w:t xml:space="preserve">27      </w:t>
      </w:r>
      <w:r>
        <w:rPr>
          <w:rFonts w:ascii="Arial" w:hAnsi="Arial"/>
          <w:spacing w:val="2"/>
          <w:w w:val="110"/>
          <w:sz w:val="9"/>
        </w:rPr>
        <w:t xml:space="preserve"> </w:t>
      </w:r>
      <w:r>
        <w:rPr>
          <w:w w:val="110"/>
        </w:rPr>
        <w:t>from</w:t>
      </w:r>
      <w:r>
        <w:rPr>
          <w:spacing w:val="11"/>
          <w:w w:val="110"/>
        </w:rPr>
        <w:t xml:space="preserve"> </w:t>
      </w:r>
      <w:r>
        <w:rPr>
          <w:w w:val="110"/>
        </w:rPr>
        <w:t>a</w:t>
      </w:r>
      <w:r>
        <w:rPr>
          <w:spacing w:val="10"/>
          <w:w w:val="110"/>
        </w:rPr>
        <w:t xml:space="preserve"> </w:t>
      </w:r>
      <w:r>
        <w:rPr>
          <w:w w:val="110"/>
        </w:rPr>
        <w:t>pre-specified</w:t>
      </w:r>
      <w:r>
        <w:rPr>
          <w:spacing w:val="11"/>
          <w:w w:val="110"/>
        </w:rPr>
        <w:t xml:space="preserve"> </w:t>
      </w:r>
      <w:r>
        <w:rPr>
          <w:w w:val="110"/>
        </w:rPr>
        <w:t>prior</w:t>
      </w:r>
      <w:r>
        <w:rPr>
          <w:spacing w:val="10"/>
          <w:w w:val="110"/>
        </w:rPr>
        <w:t xml:space="preserve"> </w:t>
      </w:r>
      <w:r>
        <w:rPr>
          <w:w w:val="110"/>
        </w:rPr>
        <w:t>distribution</w:t>
      </w:r>
      <w:r>
        <w:rPr>
          <w:spacing w:val="9"/>
          <w:w w:val="110"/>
        </w:rPr>
        <w:t xml:space="preserve"> </w:t>
      </w:r>
      <w:r>
        <w:rPr>
          <w:i/>
          <w:w w:val="110"/>
        </w:rPr>
        <w:t>p</w:t>
      </w:r>
      <w:r>
        <w:rPr>
          <w:w w:val="110"/>
        </w:rPr>
        <w:t>(</w:t>
      </w:r>
      <w:r>
        <w:rPr>
          <w:b/>
          <w:i/>
          <w:w w:val="110"/>
        </w:rPr>
        <w:t>θ</w:t>
      </w:r>
      <w:r>
        <w:rPr>
          <w:w w:val="110"/>
        </w:rPr>
        <w:t>)</w:t>
      </w:r>
      <w:r>
        <w:rPr>
          <w:spacing w:val="11"/>
          <w:w w:val="110"/>
        </w:rPr>
        <w:t xml:space="preserve"> </w:t>
      </w:r>
      <w:r>
        <w:rPr>
          <w:w w:val="110"/>
        </w:rPr>
        <w:t>and</w:t>
      </w:r>
      <w:r>
        <w:rPr>
          <w:spacing w:val="10"/>
          <w:w w:val="110"/>
        </w:rPr>
        <w:t xml:space="preserve"> </w:t>
      </w:r>
      <w:r>
        <w:rPr>
          <w:w w:val="110"/>
        </w:rPr>
        <w:t>then</w:t>
      </w:r>
      <w:r>
        <w:rPr>
          <w:spacing w:val="11"/>
          <w:w w:val="110"/>
        </w:rPr>
        <w:t xml:space="preserve"> </w:t>
      </w:r>
      <w:r>
        <w:rPr>
          <w:w w:val="110"/>
        </w:rPr>
        <w:t>simulating</w:t>
      </w:r>
      <w:r>
        <w:rPr>
          <w:spacing w:val="10"/>
          <w:w w:val="110"/>
        </w:rPr>
        <w:t xml:space="preserve"> </w:t>
      </w:r>
      <w:r>
        <w:rPr>
          <w:w w:val="110"/>
        </w:rPr>
        <w:t>multiple</w:t>
      </w:r>
      <w:r>
        <w:rPr>
          <w:spacing w:val="11"/>
          <w:w w:val="110"/>
        </w:rPr>
        <w:t xml:space="preserve"> </w:t>
      </w:r>
      <w:r>
        <w:rPr>
          <w:w w:val="110"/>
        </w:rPr>
        <w:t>datasets</w:t>
      </w:r>
      <w:r>
        <w:rPr>
          <w:spacing w:val="10"/>
          <w:w w:val="110"/>
        </w:rPr>
        <w:t xml:space="preserve"> </w:t>
      </w:r>
      <w:r>
        <w:rPr>
          <w:spacing w:val="-3"/>
          <w:w w:val="110"/>
        </w:rPr>
        <w:t>by</w:t>
      </w:r>
      <w:r>
        <w:rPr>
          <w:spacing w:val="10"/>
          <w:w w:val="110"/>
        </w:rPr>
        <w:t xml:space="preserve"> </w:t>
      </w:r>
      <w:r>
        <w:rPr>
          <w:w w:val="110"/>
        </w:rPr>
        <w:t>running</w:t>
      </w:r>
      <w:r>
        <w:rPr>
          <w:spacing w:val="11"/>
          <w:w w:val="110"/>
        </w:rPr>
        <w:t xml:space="preserve"> </w:t>
      </w:r>
      <w:r>
        <w:rPr>
          <w:w w:val="110"/>
        </w:rPr>
        <w:t>the</w:t>
      </w:r>
      <w:r>
        <w:rPr>
          <w:spacing w:val="10"/>
          <w:w w:val="110"/>
        </w:rPr>
        <w:t xml:space="preserve"> </w:t>
      </w:r>
      <w:r>
        <w:rPr>
          <w:w w:val="110"/>
        </w:rPr>
        <w:t>generative</w:t>
      </w:r>
      <w:r>
        <w:rPr>
          <w:spacing w:val="11"/>
          <w:w w:val="110"/>
        </w:rPr>
        <w:t xml:space="preserve"> </w:t>
      </w:r>
      <w:r>
        <w:rPr>
          <w:w w:val="110"/>
        </w:rPr>
        <w:t>model</w:t>
      </w:r>
      <w:r>
        <w:rPr>
          <w:spacing w:val="9"/>
          <w:w w:val="110"/>
        </w:rPr>
        <w:t xml:space="preserve"> </w:t>
      </w:r>
      <w:r>
        <w:rPr>
          <w:i/>
          <w:spacing w:val="2"/>
          <w:w w:val="110"/>
        </w:rPr>
        <w:t>q</w:t>
      </w:r>
      <w:r>
        <w:rPr>
          <w:spacing w:val="2"/>
          <w:w w:val="110"/>
        </w:rPr>
        <w:t>(</w:t>
      </w:r>
      <w:r>
        <w:rPr>
          <w:b/>
          <w:i/>
          <w:spacing w:val="2"/>
          <w:w w:val="110"/>
        </w:rPr>
        <w:t>θ</w:t>
      </w:r>
      <w:r>
        <w:rPr>
          <w:spacing w:val="2"/>
          <w:w w:val="110"/>
        </w:rPr>
        <w:t>)</w:t>
      </w:r>
      <w:r>
        <w:rPr>
          <w:spacing w:val="10"/>
          <w:w w:val="110"/>
        </w:rPr>
        <w:t xml:space="preserve"> </w:t>
      </w:r>
      <w:r>
        <w:rPr>
          <w:w w:val="110"/>
        </w:rPr>
        <w:t>using</w:t>
      </w:r>
    </w:p>
    <w:p w14:paraId="0A43DFB5" w14:textId="77777777" w:rsidR="00EC0BD2" w:rsidRDefault="00753B5A">
      <w:pPr>
        <w:pStyle w:val="Textkrper"/>
        <w:spacing w:before="11"/>
        <w:ind w:left="262"/>
      </w:pPr>
      <w:r>
        <w:rPr>
          <w:rFonts w:ascii="Arial" w:hAnsi="Arial"/>
          <w:w w:val="110"/>
          <w:sz w:val="9"/>
        </w:rPr>
        <w:t xml:space="preserve">28      </w:t>
      </w:r>
      <w:r>
        <w:rPr>
          <w:w w:val="110"/>
        </w:rPr>
        <w:t xml:space="preserve">the sampled parameters.  Correspondingly, the core ingredients of ABC methods are a prior on </w:t>
      </w:r>
      <w:r>
        <w:rPr>
          <w:b/>
          <w:i/>
          <w:spacing w:val="2"/>
          <w:w w:val="110"/>
        </w:rPr>
        <w:t>θ</w:t>
      </w:r>
      <w:r>
        <w:rPr>
          <w:spacing w:val="2"/>
          <w:w w:val="110"/>
        </w:rPr>
        <w:t xml:space="preserve">, </w:t>
      </w:r>
      <w:r>
        <w:rPr>
          <w:w w:val="110"/>
        </w:rPr>
        <w:t>and a generative model</w:t>
      </w:r>
      <w:r>
        <w:rPr>
          <w:spacing w:val="39"/>
          <w:w w:val="110"/>
        </w:rPr>
        <w:t xml:space="preserve"> </w:t>
      </w:r>
      <w:r>
        <w:rPr>
          <w:i/>
          <w:w w:val="110"/>
        </w:rPr>
        <w:t>q</w:t>
      </w:r>
      <w:r>
        <w:rPr>
          <w:w w:val="110"/>
        </w:rPr>
        <w:t>(</w:t>
      </w:r>
      <w:r>
        <w:rPr>
          <w:b/>
          <w:i/>
          <w:w w:val="110"/>
        </w:rPr>
        <w:t>θ</w:t>
      </w:r>
      <w:r>
        <w:rPr>
          <w:w w:val="110"/>
        </w:rPr>
        <w:t>),</w:t>
      </w:r>
    </w:p>
    <w:p w14:paraId="68E9E6B6" w14:textId="5F39F169" w:rsidR="00EC0BD2" w:rsidRDefault="00753B5A">
      <w:pPr>
        <w:pStyle w:val="Textkrper"/>
        <w:spacing w:before="11"/>
        <w:ind w:left="262"/>
      </w:pPr>
      <w:r>
        <w:rPr>
          <w:rFonts w:ascii="Arial"/>
          <w:w w:val="110"/>
          <w:sz w:val="9"/>
        </w:rPr>
        <w:t xml:space="preserve">29 </w:t>
      </w:r>
      <w:r>
        <w:rPr>
          <w:w w:val="110"/>
        </w:rPr>
        <w:t xml:space="preserve">usually specified </w:t>
      </w:r>
      <w:del w:id="43" w:author="Andreas Voß" w:date="2019-07-09T08:39:00Z">
        <w:r w:rsidDel="009A1E69">
          <w:rPr>
            <w:w w:val="110"/>
          </w:rPr>
          <w:delText xml:space="preserve">as a function </w:delText>
        </w:r>
      </w:del>
      <w:ins w:id="44" w:author="Andreas Voß" w:date="2019-07-09T08:39:00Z">
        <w:r w:rsidR="009A1E69">
          <w:rPr>
            <w:w w:val="110"/>
          </w:rPr>
          <w:t xml:space="preserve">by adequate </w:t>
        </w:r>
      </w:ins>
      <w:r>
        <w:rPr>
          <w:w w:val="110"/>
        </w:rPr>
        <w:t>code in a general-purpose programming language (</w:t>
      </w:r>
      <w:hyperlink w:anchor="_bookmark25" w:history="1">
        <w:r>
          <w:rPr>
            <w:color w:val="0000FF"/>
            <w:w w:val="110"/>
          </w:rPr>
          <w:t>11</w:t>
        </w:r>
      </w:hyperlink>
      <w:r>
        <w:rPr>
          <w:w w:val="110"/>
        </w:rPr>
        <w:t>,</w:t>
      </w:r>
      <w:hyperlink w:anchor="_bookmark29" w:history="1">
        <w:r>
          <w:rPr>
            <w:color w:val="0000FF"/>
            <w:w w:val="110"/>
          </w:rPr>
          <w:t>15</w:t>
        </w:r>
      </w:hyperlink>
      <w:r>
        <w:rPr>
          <w:w w:val="110"/>
        </w:rPr>
        <w:t>).</w:t>
      </w:r>
    </w:p>
    <w:p w14:paraId="7044CAA7" w14:textId="77777777" w:rsidR="00EC0BD2" w:rsidRDefault="00753B5A">
      <w:pPr>
        <w:pStyle w:val="Textkrper"/>
        <w:tabs>
          <w:tab w:val="left" w:pos="805"/>
        </w:tabs>
        <w:spacing w:before="36"/>
        <w:ind w:left="262"/>
      </w:pPr>
      <w:r>
        <w:rPr>
          <w:rFonts w:ascii="Arial"/>
          <w:w w:val="115"/>
          <w:sz w:val="9"/>
        </w:rPr>
        <w:t>30</w:t>
      </w:r>
      <w:r>
        <w:rPr>
          <w:rFonts w:ascii="Arial"/>
          <w:w w:val="115"/>
          <w:sz w:val="9"/>
        </w:rPr>
        <w:tab/>
      </w:r>
      <w:r>
        <w:rPr>
          <w:w w:val="115"/>
        </w:rPr>
        <w:t>Performing</w:t>
      </w:r>
      <w:r>
        <w:rPr>
          <w:spacing w:val="-8"/>
          <w:w w:val="115"/>
        </w:rPr>
        <w:t xml:space="preserve"> </w:t>
      </w:r>
      <w:r>
        <w:rPr>
          <w:w w:val="115"/>
        </w:rPr>
        <w:t>approximate</w:t>
      </w:r>
      <w:r>
        <w:rPr>
          <w:spacing w:val="-9"/>
          <w:w w:val="115"/>
        </w:rPr>
        <w:t xml:space="preserve"> </w:t>
      </w:r>
      <w:r>
        <w:rPr>
          <w:w w:val="115"/>
        </w:rPr>
        <w:t>inference</w:t>
      </w:r>
      <w:r>
        <w:rPr>
          <w:spacing w:val="-9"/>
          <w:w w:val="115"/>
        </w:rPr>
        <w:t xml:space="preserve"> </w:t>
      </w:r>
      <w:r>
        <w:rPr>
          <w:w w:val="115"/>
        </w:rPr>
        <w:t>comes</w:t>
      </w:r>
      <w:r>
        <w:rPr>
          <w:spacing w:val="-8"/>
          <w:w w:val="115"/>
        </w:rPr>
        <w:t xml:space="preserve"> </w:t>
      </w:r>
      <w:r>
        <w:rPr>
          <w:w w:val="115"/>
        </w:rPr>
        <w:t>at</w:t>
      </w:r>
      <w:r>
        <w:rPr>
          <w:spacing w:val="-9"/>
          <w:w w:val="115"/>
        </w:rPr>
        <w:t xml:space="preserve"> </w:t>
      </w:r>
      <w:r>
        <w:rPr>
          <w:w w:val="115"/>
        </w:rPr>
        <w:t>the</w:t>
      </w:r>
      <w:r>
        <w:rPr>
          <w:spacing w:val="-9"/>
          <w:w w:val="115"/>
        </w:rPr>
        <w:t xml:space="preserve"> </w:t>
      </w:r>
      <w:r>
        <w:rPr>
          <w:w w:val="115"/>
        </w:rPr>
        <w:t>cost</w:t>
      </w:r>
      <w:r>
        <w:rPr>
          <w:spacing w:val="-8"/>
          <w:w w:val="115"/>
        </w:rPr>
        <w:t xml:space="preserve"> </w:t>
      </w:r>
      <w:r>
        <w:rPr>
          <w:w w:val="115"/>
        </w:rPr>
        <w:t>of</w:t>
      </w:r>
      <w:r>
        <w:rPr>
          <w:spacing w:val="-9"/>
          <w:w w:val="115"/>
        </w:rPr>
        <w:t xml:space="preserve"> </w:t>
      </w:r>
      <w:r>
        <w:rPr>
          <w:w w:val="115"/>
        </w:rPr>
        <w:t>incurring</w:t>
      </w:r>
      <w:r>
        <w:rPr>
          <w:spacing w:val="-9"/>
          <w:w w:val="115"/>
        </w:rPr>
        <w:t xml:space="preserve"> </w:t>
      </w:r>
      <w:r>
        <w:rPr>
          <w:w w:val="115"/>
        </w:rPr>
        <w:t>additional</w:t>
      </w:r>
      <w:r>
        <w:rPr>
          <w:spacing w:val="-8"/>
          <w:w w:val="115"/>
        </w:rPr>
        <w:t xml:space="preserve"> </w:t>
      </w:r>
      <w:r>
        <w:rPr>
          <w:w w:val="115"/>
        </w:rPr>
        <w:t>approximation</w:t>
      </w:r>
      <w:r>
        <w:rPr>
          <w:spacing w:val="-8"/>
          <w:w w:val="115"/>
        </w:rPr>
        <w:t xml:space="preserve"> </w:t>
      </w:r>
      <w:r>
        <w:rPr>
          <w:w w:val="115"/>
        </w:rPr>
        <w:t>error,</w:t>
      </w:r>
      <w:r>
        <w:rPr>
          <w:spacing w:val="-8"/>
          <w:w w:val="115"/>
        </w:rPr>
        <w:t xml:space="preserve"> </w:t>
      </w:r>
      <w:r>
        <w:rPr>
          <w:w w:val="115"/>
        </w:rPr>
        <w:t>which</w:t>
      </w:r>
      <w:r>
        <w:rPr>
          <w:spacing w:val="-8"/>
          <w:w w:val="115"/>
        </w:rPr>
        <w:t xml:space="preserve"> </w:t>
      </w:r>
      <w:r>
        <w:rPr>
          <w:w w:val="115"/>
        </w:rPr>
        <w:t>accumulates</w:t>
      </w:r>
      <w:r>
        <w:rPr>
          <w:spacing w:val="-8"/>
          <w:w w:val="115"/>
        </w:rPr>
        <w:t xml:space="preserve"> </w:t>
      </w:r>
      <w:r>
        <w:rPr>
          <w:w w:val="115"/>
        </w:rPr>
        <w:t>on</w:t>
      </w:r>
    </w:p>
    <w:p w14:paraId="1A1F5026" w14:textId="77777777" w:rsidR="00EC0BD2" w:rsidRDefault="00753B5A">
      <w:pPr>
        <w:pStyle w:val="Textkrper"/>
        <w:spacing w:before="11"/>
        <w:ind w:left="262"/>
      </w:pPr>
      <w:r>
        <w:rPr>
          <w:rFonts w:ascii="Arial"/>
          <w:w w:val="115"/>
          <w:sz w:val="9"/>
        </w:rPr>
        <w:t xml:space="preserve">31      </w:t>
      </w:r>
      <w:r>
        <w:rPr>
          <w:w w:val="115"/>
        </w:rPr>
        <w:t>top of the irreducible estimation error.  Within the context of approximate inference, the most common manifestations</w:t>
      </w:r>
      <w:r>
        <w:rPr>
          <w:spacing w:val="28"/>
          <w:w w:val="115"/>
        </w:rPr>
        <w:t xml:space="preserve"> </w:t>
      </w:r>
      <w:r>
        <w:rPr>
          <w:w w:val="115"/>
        </w:rPr>
        <w:t>of</w:t>
      </w:r>
    </w:p>
    <w:p w14:paraId="3E526F70" w14:textId="77777777" w:rsidR="00EC0BD2" w:rsidRDefault="00753B5A">
      <w:pPr>
        <w:pStyle w:val="Textkrper"/>
        <w:spacing w:before="12"/>
        <w:ind w:left="262"/>
      </w:pPr>
      <w:r>
        <w:rPr>
          <w:rFonts w:ascii="Arial"/>
          <w:w w:val="110"/>
          <w:sz w:val="9"/>
        </w:rPr>
        <w:t xml:space="preserve">32       </w:t>
      </w:r>
      <w:r>
        <w:rPr>
          <w:w w:val="110"/>
        </w:rPr>
        <w:t xml:space="preserve">approximation error </w:t>
      </w:r>
      <w:proofErr w:type="gramStart"/>
      <w:r>
        <w:rPr>
          <w:w w:val="110"/>
        </w:rPr>
        <w:t>include</w:t>
      </w:r>
      <w:proofErr w:type="gramEnd"/>
      <w:r>
        <w:rPr>
          <w:w w:val="110"/>
        </w:rPr>
        <w:t xml:space="preserve">:  </w:t>
      </w:r>
      <w:proofErr w:type="spellStart"/>
      <w:r>
        <w:rPr>
          <w:i/>
          <w:w w:val="110"/>
        </w:rPr>
        <w:t>i</w:t>
      </w:r>
      <w:proofErr w:type="spellEnd"/>
      <w:r>
        <w:rPr>
          <w:i/>
          <w:w w:val="110"/>
        </w:rPr>
        <w:t xml:space="preserve">) </w:t>
      </w:r>
      <w:r>
        <w:rPr>
          <w:w w:val="110"/>
        </w:rPr>
        <w:t xml:space="preserve">imprecise form of the posterior; </w:t>
      </w:r>
      <w:r>
        <w:rPr>
          <w:i/>
          <w:w w:val="110"/>
        </w:rPr>
        <w:t xml:space="preserve">ii) </w:t>
      </w:r>
      <w:r>
        <w:rPr>
          <w:w w:val="110"/>
        </w:rPr>
        <w:t xml:space="preserve">imprecise posterior moments; </w:t>
      </w:r>
      <w:r>
        <w:rPr>
          <w:i/>
          <w:w w:val="110"/>
        </w:rPr>
        <w:t xml:space="preserve">iii) </w:t>
      </w:r>
      <w:r>
        <w:rPr>
          <w:w w:val="110"/>
        </w:rPr>
        <w:t>under- or</w:t>
      </w:r>
      <w:r>
        <w:rPr>
          <w:spacing w:val="41"/>
          <w:w w:val="110"/>
        </w:rPr>
        <w:t xml:space="preserve"> </w:t>
      </w:r>
      <w:r>
        <w:rPr>
          <w:w w:val="110"/>
        </w:rPr>
        <w:t>overestimation</w:t>
      </w:r>
    </w:p>
    <w:p w14:paraId="7B89E6EA" w14:textId="77777777" w:rsidR="00EC0BD2" w:rsidRDefault="00753B5A">
      <w:pPr>
        <w:pStyle w:val="Textkrper"/>
        <w:spacing w:before="11"/>
        <w:ind w:left="262"/>
      </w:pPr>
      <w:r>
        <w:rPr>
          <w:rFonts w:ascii="Arial"/>
          <w:w w:val="110"/>
          <w:sz w:val="9"/>
        </w:rPr>
        <w:t xml:space="preserve">33      </w:t>
      </w:r>
      <w:r>
        <w:rPr>
          <w:rFonts w:ascii="Arial"/>
          <w:spacing w:val="2"/>
          <w:w w:val="110"/>
          <w:sz w:val="9"/>
        </w:rPr>
        <w:t xml:space="preserve"> </w:t>
      </w:r>
      <w:r>
        <w:rPr>
          <w:w w:val="110"/>
        </w:rPr>
        <w:t>of</w:t>
      </w:r>
      <w:r>
        <w:rPr>
          <w:spacing w:val="10"/>
          <w:w w:val="110"/>
        </w:rPr>
        <w:t xml:space="preserve"> </w:t>
      </w:r>
      <w:r>
        <w:rPr>
          <w:spacing w:val="-3"/>
          <w:w w:val="110"/>
        </w:rPr>
        <w:t>uncertainty.</w:t>
      </w:r>
      <w:r>
        <w:rPr>
          <w:spacing w:val="30"/>
          <w:w w:val="110"/>
        </w:rPr>
        <w:t xml:space="preserve"> </w:t>
      </w:r>
      <w:r>
        <w:rPr>
          <w:w w:val="110"/>
        </w:rPr>
        <w:t>Different</w:t>
      </w:r>
      <w:r>
        <w:rPr>
          <w:spacing w:val="11"/>
          <w:w w:val="110"/>
        </w:rPr>
        <w:t xml:space="preserve"> </w:t>
      </w:r>
      <w:r>
        <w:rPr>
          <w:w w:val="110"/>
        </w:rPr>
        <w:t>approximation</w:t>
      </w:r>
      <w:r>
        <w:rPr>
          <w:spacing w:val="10"/>
          <w:w w:val="110"/>
        </w:rPr>
        <w:t xml:space="preserve"> </w:t>
      </w:r>
      <w:r>
        <w:rPr>
          <w:w w:val="110"/>
        </w:rPr>
        <w:t>methods</w:t>
      </w:r>
      <w:r>
        <w:rPr>
          <w:spacing w:val="11"/>
          <w:w w:val="110"/>
        </w:rPr>
        <w:t xml:space="preserve"> </w:t>
      </w:r>
      <w:r>
        <w:rPr>
          <w:w w:val="110"/>
        </w:rPr>
        <w:t>usually</w:t>
      </w:r>
      <w:r>
        <w:rPr>
          <w:spacing w:val="10"/>
          <w:w w:val="110"/>
        </w:rPr>
        <w:t xml:space="preserve"> </w:t>
      </w:r>
      <w:r>
        <w:rPr>
          <w:spacing w:val="-3"/>
          <w:w w:val="110"/>
        </w:rPr>
        <w:t>involve</w:t>
      </w:r>
      <w:r>
        <w:rPr>
          <w:spacing w:val="11"/>
          <w:w w:val="110"/>
        </w:rPr>
        <w:t xml:space="preserve"> </w:t>
      </w:r>
      <w:r>
        <w:rPr>
          <w:w w:val="110"/>
        </w:rPr>
        <w:t>multiple</w:t>
      </w:r>
      <w:r>
        <w:rPr>
          <w:spacing w:val="10"/>
          <w:w w:val="110"/>
        </w:rPr>
        <w:t xml:space="preserve"> </w:t>
      </w:r>
      <w:r>
        <w:rPr>
          <w:w w:val="110"/>
        </w:rPr>
        <w:t>trade-offs</w:t>
      </w:r>
      <w:r>
        <w:rPr>
          <w:spacing w:val="11"/>
          <w:w w:val="110"/>
        </w:rPr>
        <w:t xml:space="preserve"> </w:t>
      </w:r>
      <w:r>
        <w:rPr>
          <w:w w:val="110"/>
        </w:rPr>
        <w:t>between</w:t>
      </w:r>
      <w:r>
        <w:rPr>
          <w:spacing w:val="10"/>
          <w:w w:val="110"/>
        </w:rPr>
        <w:t xml:space="preserve"> </w:t>
      </w:r>
      <w:r>
        <w:rPr>
          <w:w w:val="110"/>
        </w:rPr>
        <w:t>minimizing</w:t>
      </w:r>
      <w:r>
        <w:rPr>
          <w:spacing w:val="11"/>
          <w:w w:val="110"/>
        </w:rPr>
        <w:t xml:space="preserve"> </w:t>
      </w:r>
      <w:r>
        <w:rPr>
          <w:w w:val="110"/>
        </w:rPr>
        <w:t>approximation</w:t>
      </w:r>
      <w:r>
        <w:rPr>
          <w:spacing w:val="10"/>
          <w:w w:val="110"/>
        </w:rPr>
        <w:t xml:space="preserve"> </w:t>
      </w:r>
      <w:r>
        <w:rPr>
          <w:w w:val="110"/>
        </w:rPr>
        <w:t>error</w:t>
      </w:r>
    </w:p>
    <w:p w14:paraId="746C86EE" w14:textId="77777777" w:rsidR="00EC0BD2" w:rsidRDefault="00753B5A">
      <w:pPr>
        <w:pStyle w:val="Textkrper"/>
        <w:spacing w:before="11"/>
        <w:ind w:left="262"/>
      </w:pPr>
      <w:r>
        <w:rPr>
          <w:rFonts w:ascii="Arial"/>
          <w:w w:val="110"/>
          <w:sz w:val="9"/>
        </w:rPr>
        <w:t xml:space="preserve">34 </w:t>
      </w:r>
      <w:r>
        <w:rPr>
          <w:w w:val="110"/>
        </w:rPr>
        <w:t>and keeping computational time within reasonable bounds (</w:t>
      </w:r>
      <w:hyperlink w:anchor="_bookmark16" w:history="1">
        <w:r>
          <w:rPr>
            <w:color w:val="0000FF"/>
            <w:w w:val="110"/>
          </w:rPr>
          <w:t>3</w:t>
        </w:r>
      </w:hyperlink>
      <w:r>
        <w:rPr>
          <w:w w:val="110"/>
        </w:rPr>
        <w:t>,</w:t>
      </w:r>
      <w:hyperlink w:anchor="_bookmark30" w:history="1">
        <w:r>
          <w:rPr>
            <w:color w:val="0000FF"/>
            <w:w w:val="110"/>
          </w:rPr>
          <w:t>16</w:t>
        </w:r>
      </w:hyperlink>
      <w:r>
        <w:rPr>
          <w:w w:val="110"/>
        </w:rPr>
        <w:t>).</w:t>
      </w:r>
    </w:p>
    <w:p w14:paraId="02815645" w14:textId="77777777" w:rsidR="00EC0BD2" w:rsidRDefault="00753B5A">
      <w:pPr>
        <w:pStyle w:val="Textkrper"/>
        <w:tabs>
          <w:tab w:val="left" w:pos="805"/>
        </w:tabs>
        <w:spacing w:before="36"/>
        <w:ind w:left="262"/>
      </w:pPr>
      <w:r>
        <w:rPr>
          <w:rFonts w:ascii="Arial"/>
          <w:w w:val="110"/>
          <w:sz w:val="9"/>
        </w:rPr>
        <w:t>35</w:t>
      </w:r>
      <w:r>
        <w:rPr>
          <w:rFonts w:ascii="Arial"/>
          <w:w w:val="110"/>
          <w:sz w:val="9"/>
        </w:rPr>
        <w:tab/>
      </w:r>
      <w:r>
        <w:rPr>
          <w:w w:val="110"/>
        </w:rPr>
        <w:t>In</w:t>
      </w:r>
      <w:r>
        <w:rPr>
          <w:spacing w:val="9"/>
          <w:w w:val="110"/>
        </w:rPr>
        <w:t xml:space="preserve"> </w:t>
      </w:r>
      <w:r>
        <w:rPr>
          <w:w w:val="110"/>
        </w:rPr>
        <w:t>an</w:t>
      </w:r>
      <w:r>
        <w:rPr>
          <w:spacing w:val="9"/>
          <w:w w:val="110"/>
        </w:rPr>
        <w:t xml:space="preserve"> </w:t>
      </w:r>
      <w:r>
        <w:rPr>
          <w:w w:val="110"/>
        </w:rPr>
        <w:t>attempt</w:t>
      </w:r>
      <w:r>
        <w:rPr>
          <w:spacing w:val="9"/>
          <w:w w:val="110"/>
        </w:rPr>
        <w:t xml:space="preserve"> </w:t>
      </w:r>
      <w:r>
        <w:rPr>
          <w:w w:val="110"/>
        </w:rPr>
        <w:t>to</w:t>
      </w:r>
      <w:r>
        <w:rPr>
          <w:spacing w:val="10"/>
          <w:w w:val="110"/>
        </w:rPr>
        <w:t xml:space="preserve"> </w:t>
      </w:r>
      <w:r>
        <w:rPr>
          <w:w w:val="110"/>
        </w:rPr>
        <w:t>balance</w:t>
      </w:r>
      <w:r>
        <w:rPr>
          <w:spacing w:val="9"/>
          <w:w w:val="110"/>
        </w:rPr>
        <w:t xml:space="preserve"> </w:t>
      </w:r>
      <w:r>
        <w:rPr>
          <w:w w:val="110"/>
        </w:rPr>
        <w:t>the</w:t>
      </w:r>
      <w:r>
        <w:rPr>
          <w:spacing w:val="9"/>
          <w:w w:val="110"/>
        </w:rPr>
        <w:t xml:space="preserve"> </w:t>
      </w:r>
      <w:r>
        <w:rPr>
          <w:w w:val="110"/>
        </w:rPr>
        <w:t>shortcomings</w:t>
      </w:r>
      <w:r>
        <w:rPr>
          <w:spacing w:val="10"/>
          <w:w w:val="110"/>
        </w:rPr>
        <w:t xml:space="preserve"> </w:t>
      </w:r>
      <w:r>
        <w:rPr>
          <w:w w:val="110"/>
        </w:rPr>
        <w:t>of</w:t>
      </w:r>
      <w:r>
        <w:rPr>
          <w:spacing w:val="9"/>
          <w:w w:val="110"/>
        </w:rPr>
        <w:t xml:space="preserve"> </w:t>
      </w:r>
      <w:r>
        <w:rPr>
          <w:w w:val="110"/>
        </w:rPr>
        <w:t>traditional</w:t>
      </w:r>
      <w:r>
        <w:rPr>
          <w:spacing w:val="9"/>
          <w:w w:val="110"/>
        </w:rPr>
        <w:t xml:space="preserve"> </w:t>
      </w:r>
      <w:r>
        <w:rPr>
          <w:w w:val="110"/>
        </w:rPr>
        <w:t>methods,</w:t>
      </w:r>
      <w:r>
        <w:rPr>
          <w:spacing w:val="10"/>
          <w:w w:val="110"/>
        </w:rPr>
        <w:t xml:space="preserve"> </w:t>
      </w:r>
      <w:r>
        <w:rPr>
          <w:w w:val="110"/>
        </w:rPr>
        <w:t>ideas</w:t>
      </w:r>
      <w:r>
        <w:rPr>
          <w:spacing w:val="9"/>
          <w:w w:val="110"/>
        </w:rPr>
        <w:t xml:space="preserve"> </w:t>
      </w:r>
      <w:r>
        <w:rPr>
          <w:w w:val="110"/>
        </w:rPr>
        <w:t>from</w:t>
      </w:r>
      <w:r>
        <w:rPr>
          <w:spacing w:val="9"/>
          <w:w w:val="110"/>
        </w:rPr>
        <w:t xml:space="preserve"> </w:t>
      </w:r>
      <w:r>
        <w:rPr>
          <w:w w:val="110"/>
        </w:rPr>
        <w:t>machine</w:t>
      </w:r>
      <w:r>
        <w:rPr>
          <w:spacing w:val="10"/>
          <w:w w:val="110"/>
        </w:rPr>
        <w:t xml:space="preserve"> </w:t>
      </w:r>
      <w:r>
        <w:rPr>
          <w:w w:val="110"/>
        </w:rPr>
        <w:t>learning</w:t>
      </w:r>
      <w:r>
        <w:rPr>
          <w:spacing w:val="9"/>
          <w:w w:val="110"/>
        </w:rPr>
        <w:t xml:space="preserve"> </w:t>
      </w:r>
      <w:r>
        <w:rPr>
          <w:w w:val="110"/>
        </w:rPr>
        <w:t>and</w:t>
      </w:r>
      <w:r>
        <w:rPr>
          <w:spacing w:val="9"/>
          <w:w w:val="110"/>
        </w:rPr>
        <w:t xml:space="preserve"> </w:t>
      </w:r>
      <w:r>
        <w:rPr>
          <w:w w:val="110"/>
        </w:rPr>
        <w:t>deep</w:t>
      </w:r>
      <w:r>
        <w:rPr>
          <w:spacing w:val="10"/>
          <w:w w:val="110"/>
        </w:rPr>
        <w:t xml:space="preserve"> </w:t>
      </w:r>
      <w:r>
        <w:rPr>
          <w:w w:val="110"/>
        </w:rPr>
        <w:t>learning</w:t>
      </w:r>
      <w:r>
        <w:rPr>
          <w:spacing w:val="9"/>
          <w:w w:val="110"/>
        </w:rPr>
        <w:t xml:space="preserve"> </w:t>
      </w:r>
      <w:r>
        <w:rPr>
          <w:w w:val="110"/>
        </w:rPr>
        <w:t>research</w:t>
      </w:r>
    </w:p>
    <w:p w14:paraId="36D747A5" w14:textId="77777777" w:rsidR="00EC0BD2" w:rsidRDefault="00753B5A">
      <w:pPr>
        <w:pStyle w:val="Textkrper"/>
        <w:spacing w:before="11" w:line="176" w:lineRule="exact"/>
        <w:ind w:left="262"/>
      </w:pPr>
      <w:r>
        <w:rPr>
          <w:rFonts w:ascii="Arial" w:hAnsi="Arial"/>
          <w:w w:val="110"/>
          <w:sz w:val="9"/>
        </w:rPr>
        <w:t xml:space="preserve">36      </w:t>
      </w:r>
      <w:r>
        <w:rPr>
          <w:rFonts w:ascii="Arial" w:hAnsi="Arial"/>
          <w:spacing w:val="6"/>
          <w:w w:val="110"/>
          <w:sz w:val="9"/>
        </w:rPr>
        <w:t xml:space="preserve"> </w:t>
      </w:r>
      <w:r>
        <w:rPr>
          <w:spacing w:val="-3"/>
          <w:w w:val="110"/>
        </w:rPr>
        <w:t>have</w:t>
      </w:r>
      <w:r>
        <w:rPr>
          <w:spacing w:val="17"/>
          <w:w w:val="110"/>
        </w:rPr>
        <w:t xml:space="preserve"> </w:t>
      </w:r>
      <w:r>
        <w:rPr>
          <w:w w:val="110"/>
        </w:rPr>
        <w:t>recently</w:t>
      </w:r>
      <w:r>
        <w:rPr>
          <w:spacing w:val="18"/>
          <w:w w:val="110"/>
        </w:rPr>
        <w:t xml:space="preserve"> </w:t>
      </w:r>
      <w:r>
        <w:rPr>
          <w:w w:val="110"/>
        </w:rPr>
        <w:t>entered</w:t>
      </w:r>
      <w:r>
        <w:rPr>
          <w:spacing w:val="18"/>
          <w:w w:val="110"/>
        </w:rPr>
        <w:t xml:space="preserve"> </w:t>
      </w:r>
      <w:r>
        <w:rPr>
          <w:w w:val="110"/>
        </w:rPr>
        <w:t>the</w:t>
      </w:r>
      <w:r>
        <w:rPr>
          <w:spacing w:val="17"/>
          <w:w w:val="110"/>
        </w:rPr>
        <w:t xml:space="preserve"> </w:t>
      </w:r>
      <w:r>
        <w:rPr>
          <w:w w:val="110"/>
        </w:rPr>
        <w:t>field</w:t>
      </w:r>
      <w:r>
        <w:rPr>
          <w:spacing w:val="18"/>
          <w:w w:val="110"/>
        </w:rPr>
        <w:t xml:space="preserve"> </w:t>
      </w:r>
      <w:r>
        <w:rPr>
          <w:w w:val="110"/>
        </w:rPr>
        <w:t>of</w:t>
      </w:r>
      <w:r>
        <w:rPr>
          <w:spacing w:val="18"/>
          <w:w w:val="110"/>
        </w:rPr>
        <w:t xml:space="preserve"> </w:t>
      </w:r>
      <w:r>
        <w:rPr>
          <w:w w:val="110"/>
        </w:rPr>
        <w:t>likelihood-free</w:t>
      </w:r>
      <w:r>
        <w:rPr>
          <w:spacing w:val="17"/>
          <w:w w:val="110"/>
        </w:rPr>
        <w:t xml:space="preserve"> </w:t>
      </w:r>
      <w:r>
        <w:rPr>
          <w:w w:val="110"/>
        </w:rPr>
        <w:t>inference</w:t>
      </w:r>
      <w:r>
        <w:rPr>
          <w:spacing w:val="18"/>
          <w:w w:val="110"/>
        </w:rPr>
        <w:t xml:space="preserve"> </w:t>
      </w:r>
      <w:r>
        <w:rPr>
          <w:w w:val="110"/>
        </w:rPr>
        <w:t>(</w:t>
      </w:r>
      <w:hyperlink w:anchor="_bookmark18" w:history="1">
        <w:r>
          <w:rPr>
            <w:color w:val="0000FF"/>
            <w:w w:val="110"/>
          </w:rPr>
          <w:t>5</w:t>
        </w:r>
      </w:hyperlink>
      <w:r>
        <w:rPr>
          <w:w w:val="110"/>
        </w:rPr>
        <w:t>,</w:t>
      </w:r>
      <w:r>
        <w:rPr>
          <w:spacing w:val="18"/>
          <w:w w:val="110"/>
        </w:rPr>
        <w:t xml:space="preserve"> </w:t>
      </w:r>
      <w:hyperlink w:anchor="_bookmark19" w:history="1">
        <w:r>
          <w:rPr>
            <w:color w:val="0000FF"/>
            <w:w w:val="110"/>
          </w:rPr>
          <w:t>6</w:t>
        </w:r>
      </w:hyperlink>
      <w:r>
        <w:rPr>
          <w:w w:val="110"/>
        </w:rPr>
        <w:t>,</w:t>
      </w:r>
      <w:r>
        <w:rPr>
          <w:spacing w:val="17"/>
          <w:w w:val="110"/>
        </w:rPr>
        <w:t xml:space="preserve"> </w:t>
      </w:r>
      <w:hyperlink w:anchor="_bookmark31" w:history="1">
        <w:r>
          <w:rPr>
            <w:color w:val="0000FF"/>
            <w:w w:val="110"/>
          </w:rPr>
          <w:t>17</w:t>
        </w:r>
      </w:hyperlink>
      <w:r>
        <w:rPr>
          <w:w w:val="110"/>
        </w:rPr>
        <w:t>–</w:t>
      </w:r>
      <w:hyperlink w:anchor="_bookmark35" w:history="1">
        <w:r>
          <w:rPr>
            <w:color w:val="0000FF"/>
            <w:w w:val="110"/>
          </w:rPr>
          <w:t>22</w:t>
        </w:r>
      </w:hyperlink>
      <w:r>
        <w:rPr>
          <w:w w:val="110"/>
        </w:rPr>
        <w:t xml:space="preserve">). </w:t>
      </w:r>
      <w:r>
        <w:rPr>
          <w:spacing w:val="1"/>
          <w:w w:val="110"/>
        </w:rPr>
        <w:t xml:space="preserve"> </w:t>
      </w:r>
      <w:r>
        <w:rPr>
          <w:w w:val="110"/>
        </w:rPr>
        <w:t>The</w:t>
      </w:r>
      <w:r>
        <w:rPr>
          <w:spacing w:val="19"/>
          <w:w w:val="110"/>
        </w:rPr>
        <w:t xml:space="preserve"> </w:t>
      </w:r>
      <w:r>
        <w:rPr>
          <w:w w:val="110"/>
        </w:rPr>
        <w:t>most</w:t>
      </w:r>
      <w:r>
        <w:rPr>
          <w:spacing w:val="18"/>
          <w:w w:val="110"/>
        </w:rPr>
        <w:t xml:space="preserve"> </w:t>
      </w:r>
      <w:r>
        <w:rPr>
          <w:w w:val="110"/>
        </w:rPr>
        <w:t>common</w:t>
      </w:r>
      <w:r>
        <w:rPr>
          <w:spacing w:val="17"/>
          <w:w w:val="110"/>
        </w:rPr>
        <w:t xml:space="preserve"> </w:t>
      </w:r>
      <w:r>
        <w:rPr>
          <w:w w:val="110"/>
        </w:rPr>
        <w:t>approach</w:t>
      </w:r>
      <w:r>
        <w:rPr>
          <w:spacing w:val="18"/>
          <w:w w:val="110"/>
        </w:rPr>
        <w:t xml:space="preserve"> </w:t>
      </w:r>
      <w:r>
        <w:rPr>
          <w:w w:val="110"/>
        </w:rPr>
        <w:t>has</w:t>
      </w:r>
      <w:r>
        <w:rPr>
          <w:spacing w:val="18"/>
          <w:w w:val="110"/>
        </w:rPr>
        <w:t xml:space="preserve"> </w:t>
      </w:r>
      <w:r>
        <w:rPr>
          <w:w w:val="110"/>
        </w:rPr>
        <w:t>been</w:t>
      </w:r>
      <w:r>
        <w:rPr>
          <w:spacing w:val="17"/>
          <w:w w:val="110"/>
        </w:rPr>
        <w:t xml:space="preserve"> </w:t>
      </w:r>
      <w:r>
        <w:rPr>
          <w:w w:val="110"/>
        </w:rPr>
        <w:t>to</w:t>
      </w:r>
      <w:r>
        <w:rPr>
          <w:spacing w:val="18"/>
          <w:w w:val="110"/>
        </w:rPr>
        <w:t xml:space="preserve"> </w:t>
      </w:r>
      <w:r>
        <w:rPr>
          <w:w w:val="110"/>
        </w:rPr>
        <w:t>cast</w:t>
      </w:r>
      <w:r>
        <w:rPr>
          <w:spacing w:val="18"/>
          <w:w w:val="110"/>
        </w:rPr>
        <w:t xml:space="preserve"> </w:t>
      </w:r>
      <w:r>
        <w:rPr>
          <w:w w:val="110"/>
        </w:rPr>
        <w:t>the</w:t>
      </w:r>
    </w:p>
    <w:p w14:paraId="7BE44FB8" w14:textId="77777777" w:rsidR="00EC0BD2" w:rsidRDefault="00EC0BD2">
      <w:pPr>
        <w:spacing w:line="176" w:lineRule="exact"/>
        <w:sectPr w:rsidR="00EC0BD2">
          <w:footerReference w:type="even" r:id="rId10"/>
          <w:footerReference w:type="default" r:id="rId11"/>
          <w:pgSz w:w="12240" w:h="15840"/>
          <w:pgMar w:top="1040" w:right="0" w:bottom="840" w:left="560" w:header="0" w:footer="654" w:gutter="0"/>
          <w:pgNumType w:start="2"/>
          <w:cols w:space="720"/>
        </w:sectPr>
      </w:pPr>
    </w:p>
    <w:p w14:paraId="00D34154" w14:textId="77777777" w:rsidR="00EC0BD2" w:rsidRDefault="0043734F">
      <w:pPr>
        <w:pStyle w:val="Textkrper"/>
        <w:spacing w:before="43" w:line="184" w:lineRule="exact"/>
        <w:ind w:left="262"/>
        <w:rPr>
          <w:b/>
          <w:i/>
        </w:rPr>
      </w:pPr>
      <w:r>
        <w:rPr>
          <w:noProof/>
          <w:lang w:val="de-DE" w:eastAsia="de-DE"/>
        </w:rPr>
        <w:lastRenderedPageBreak/>
        <mc:AlternateContent>
          <mc:Choice Requires="wps">
            <w:drawing>
              <wp:anchor distT="0" distB="0" distL="114300" distR="114300" simplePos="0" relativeHeight="251631616" behindDoc="1" locked="0" layoutInCell="1" allowOverlap="1" wp14:anchorId="3D77F4C4" wp14:editId="3DF5D360">
                <wp:simplePos x="0" y="0"/>
                <wp:positionH relativeFrom="page">
                  <wp:posOffset>6956425</wp:posOffset>
                </wp:positionH>
                <wp:positionV relativeFrom="paragraph">
                  <wp:posOffset>28575</wp:posOffset>
                </wp:positionV>
                <wp:extent cx="59055" cy="76200"/>
                <wp:effectExtent l="3175" t="1905" r="4445" b="0"/>
                <wp:wrapNone/>
                <wp:docPr id="124"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7CAF0" w14:textId="77777777" w:rsidR="00785F08" w:rsidRDefault="00785F08">
                            <w:pPr>
                              <w:spacing w:line="115" w:lineRule="exact"/>
                              <w:rPr>
                                <w:rFonts w:ascii="Arial"/>
                                <w:i/>
                                <w:sz w:val="12"/>
                              </w:rPr>
                            </w:pPr>
                            <w:r>
                              <w:rPr>
                                <w:rFonts w:ascii="Arial"/>
                                <w:i/>
                                <w:w w:val="137"/>
                                <w:sz w:val="12"/>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77F4C4" id="Text Box 95" o:spid="_x0000_s1029" type="#_x0000_t202" style="position:absolute;left:0;text-align:left;margin-left:547.75pt;margin-top:2.25pt;width:4.65pt;height:6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" filled="f" stroked="f">
                <v:textbox inset="0,0,0,0">
                  <w:txbxContent>
                    <w:p w14:paraId="33F7CAF0" w14:textId="77777777" w:rsidR="00785F08" w:rsidRDefault="00785F08">
                      <w:pPr>
                        <w:spacing w:line="115" w:lineRule="exact"/>
                        <w:rPr>
                          <w:rFonts w:ascii="Arial"/>
                          <w:i/>
                          <w:sz w:val="12"/>
                        </w:rPr>
                      </w:pPr>
                      <w:r>
                        <w:rPr>
                          <w:rFonts w:ascii="Arial"/>
                          <w:i/>
                          <w:w w:val="137"/>
                          <w:sz w:val="12"/>
                        </w:rPr>
                        <w:t>n</w:t>
                      </w:r>
                    </w:p>
                  </w:txbxContent>
                </v:textbox>
                <w10:wrap anchorx="page"/>
              </v:shape>
            </w:pict>
          </mc:Fallback>
        </mc:AlternateContent>
      </w:r>
      <w:r w:rsidR="00753B5A">
        <w:rPr>
          <w:rFonts w:ascii="Arial"/>
          <w:w w:val="110"/>
          <w:sz w:val="9"/>
        </w:rPr>
        <w:t xml:space="preserve">37 </w:t>
      </w:r>
      <w:r w:rsidR="00753B5A">
        <w:rPr>
          <w:w w:val="110"/>
        </w:rPr>
        <w:t xml:space="preserve">problem of parameter estimation as a supervised learning task. In this setting, a large dataset of the form </w:t>
      </w:r>
      <w:r w:rsidR="00753B5A">
        <w:rPr>
          <w:b/>
          <w:i/>
          <w:w w:val="110"/>
        </w:rPr>
        <w:t xml:space="preserve">D </w:t>
      </w:r>
      <w:r w:rsidR="00753B5A">
        <w:rPr>
          <w:w w:val="110"/>
        </w:rPr>
        <w:t xml:space="preserve">= </w:t>
      </w:r>
      <w:r w:rsidR="00753B5A">
        <w:rPr>
          <w:rFonts w:ascii="DejaVu Sans"/>
          <w:w w:val="110"/>
        </w:rPr>
        <w:t>{</w:t>
      </w:r>
      <w:r w:rsidR="00753B5A">
        <w:rPr>
          <w:i/>
          <w:w w:val="110"/>
        </w:rPr>
        <w:t>h</w:t>
      </w:r>
      <w:r w:rsidR="00753B5A">
        <w:rPr>
          <w:w w:val="110"/>
        </w:rPr>
        <w:t>(</w:t>
      </w:r>
      <w:r w:rsidR="00753B5A">
        <w:rPr>
          <w:b/>
          <w:i/>
          <w:w w:val="110"/>
        </w:rPr>
        <w:t>x</w:t>
      </w:r>
    </w:p>
    <w:p w14:paraId="437DF42E" w14:textId="77777777" w:rsidR="00EC0BD2" w:rsidRDefault="00753B5A">
      <w:pPr>
        <w:spacing w:before="22"/>
        <w:ind w:left="-40"/>
        <w:rPr>
          <w:sz w:val="12"/>
        </w:rPr>
      </w:pPr>
      <w:r>
        <w:br w:type="column"/>
      </w:r>
      <w:r>
        <w:rPr>
          <w:spacing w:val="-2"/>
          <w:w w:val="160"/>
          <w:sz w:val="12"/>
        </w:rPr>
        <w:lastRenderedPageBreak/>
        <w:t>(</w:t>
      </w:r>
      <w:proofErr w:type="spellStart"/>
      <w:r>
        <w:rPr>
          <w:rFonts w:ascii="Arial"/>
          <w:i/>
          <w:spacing w:val="-2"/>
          <w:w w:val="160"/>
          <w:sz w:val="12"/>
        </w:rPr>
        <w:t>i</w:t>
      </w:r>
      <w:proofErr w:type="spellEnd"/>
      <w:r>
        <w:rPr>
          <w:spacing w:val="-2"/>
          <w:w w:val="160"/>
          <w:sz w:val="12"/>
        </w:rPr>
        <w:t>)</w:t>
      </w:r>
    </w:p>
    <w:p w14:paraId="520D592F" w14:textId="77777777" w:rsidR="00EC0BD2" w:rsidRDefault="00753B5A">
      <w:pPr>
        <w:spacing w:before="43" w:line="184" w:lineRule="exact"/>
        <w:ind w:left="-30"/>
        <w:rPr>
          <w:b/>
          <w:i/>
          <w:sz w:val="18"/>
        </w:rPr>
      </w:pPr>
      <w:r>
        <w:br w:type="column"/>
      </w:r>
      <w:r>
        <w:rPr>
          <w:w w:val="110"/>
          <w:sz w:val="18"/>
        </w:rPr>
        <w:lastRenderedPageBreak/>
        <w:t>)</w:t>
      </w:r>
      <w:r>
        <w:rPr>
          <w:i/>
          <w:w w:val="110"/>
          <w:sz w:val="18"/>
        </w:rPr>
        <w:t>,</w:t>
      </w:r>
      <w:r>
        <w:rPr>
          <w:i/>
          <w:spacing w:val="-17"/>
          <w:w w:val="110"/>
          <w:sz w:val="18"/>
        </w:rPr>
        <w:t xml:space="preserve"> </w:t>
      </w:r>
      <w:r>
        <w:rPr>
          <w:b/>
          <w:i/>
          <w:w w:val="110"/>
          <w:sz w:val="18"/>
        </w:rPr>
        <w:t>θ</w:t>
      </w:r>
    </w:p>
    <w:p w14:paraId="65234886" w14:textId="77777777" w:rsidR="00EC0BD2" w:rsidRDefault="00753B5A">
      <w:pPr>
        <w:spacing w:before="22"/>
        <w:ind w:left="-35"/>
        <w:rPr>
          <w:sz w:val="12"/>
        </w:rPr>
      </w:pPr>
      <w:r>
        <w:br w:type="column"/>
      </w:r>
      <w:r>
        <w:rPr>
          <w:spacing w:val="-2"/>
          <w:w w:val="160"/>
          <w:sz w:val="12"/>
        </w:rPr>
        <w:lastRenderedPageBreak/>
        <w:t>(</w:t>
      </w:r>
      <w:proofErr w:type="spellStart"/>
      <w:r>
        <w:rPr>
          <w:rFonts w:ascii="Arial"/>
          <w:i/>
          <w:spacing w:val="-2"/>
          <w:w w:val="160"/>
          <w:sz w:val="12"/>
        </w:rPr>
        <w:t>i</w:t>
      </w:r>
      <w:proofErr w:type="spellEnd"/>
      <w:r>
        <w:rPr>
          <w:spacing w:val="-2"/>
          <w:w w:val="160"/>
          <w:sz w:val="12"/>
        </w:rPr>
        <w:t>)</w:t>
      </w:r>
    </w:p>
    <w:p w14:paraId="15A21E77" w14:textId="77777777" w:rsidR="00EC0BD2" w:rsidRDefault="00753B5A">
      <w:pPr>
        <w:spacing w:before="49" w:line="178" w:lineRule="exact"/>
        <w:ind w:left="-30"/>
        <w:rPr>
          <w:sz w:val="12"/>
        </w:rPr>
      </w:pPr>
      <w:r>
        <w:br w:type="column"/>
      </w:r>
      <w:proofErr w:type="gramStart"/>
      <w:r>
        <w:rPr>
          <w:rFonts w:ascii="DejaVu Sans"/>
          <w:spacing w:val="-1"/>
          <w:w w:val="80"/>
          <w:position w:val="3"/>
          <w:sz w:val="18"/>
        </w:rPr>
        <w:lastRenderedPageBreak/>
        <w:t>}</w:t>
      </w:r>
      <w:proofErr w:type="spellStart"/>
      <w:r>
        <w:rPr>
          <w:rFonts w:ascii="Arial"/>
          <w:i/>
          <w:spacing w:val="-1"/>
          <w:w w:val="200"/>
          <w:sz w:val="12"/>
        </w:rPr>
        <w:t>i</w:t>
      </w:r>
      <w:proofErr w:type="spellEnd"/>
      <w:proofErr w:type="gramEnd"/>
      <w:r>
        <w:rPr>
          <w:w w:val="144"/>
          <w:sz w:val="12"/>
        </w:rPr>
        <w:t>=1</w:t>
      </w:r>
    </w:p>
    <w:p w14:paraId="07777049" w14:textId="77777777" w:rsidR="00EC0BD2" w:rsidRDefault="00EC0BD2">
      <w:pPr>
        <w:spacing w:line="178" w:lineRule="exact"/>
        <w:rPr>
          <w:sz w:val="12"/>
        </w:rPr>
        <w:sectPr w:rsidR="00EC0BD2">
          <w:type w:val="continuous"/>
          <w:pgSz w:w="12240" w:h="15840"/>
          <w:pgMar w:top="880" w:right="0" w:bottom="280" w:left="560" w:header="720" w:footer="720" w:gutter="0"/>
          <w:cols w:num="5" w:space="720" w:equalWidth="0">
            <w:col w:w="9688" w:space="40"/>
            <w:col w:w="129" w:space="39"/>
            <w:col w:w="223" w:space="39"/>
            <w:col w:w="135" w:space="40"/>
            <w:col w:w="1347"/>
          </w:cols>
        </w:sectPr>
      </w:pPr>
    </w:p>
    <w:p w14:paraId="0C1B44B7" w14:textId="77777777" w:rsidR="00EC0BD2" w:rsidRDefault="00753B5A">
      <w:pPr>
        <w:pStyle w:val="Textkrper"/>
        <w:spacing w:before="34"/>
        <w:ind w:left="262"/>
      </w:pPr>
      <w:r>
        <w:rPr>
          <w:rFonts w:ascii="Arial" w:hAnsi="Arial"/>
          <w:w w:val="110"/>
          <w:sz w:val="9"/>
        </w:rPr>
        <w:lastRenderedPageBreak/>
        <w:t xml:space="preserve">38       </w:t>
      </w:r>
      <w:r>
        <w:rPr>
          <w:w w:val="110"/>
        </w:rPr>
        <w:t xml:space="preserve">is created </w:t>
      </w:r>
      <w:r>
        <w:rPr>
          <w:spacing w:val="-3"/>
          <w:w w:val="110"/>
        </w:rPr>
        <w:t xml:space="preserve">by </w:t>
      </w:r>
      <w:r>
        <w:rPr>
          <w:w w:val="110"/>
        </w:rPr>
        <w:t xml:space="preserve">repeatedly sampling from </w:t>
      </w:r>
      <w:r>
        <w:rPr>
          <w:i/>
          <w:w w:val="110"/>
        </w:rPr>
        <w:t>p</w:t>
      </w:r>
      <w:r>
        <w:rPr>
          <w:w w:val="110"/>
        </w:rPr>
        <w:t>(</w:t>
      </w:r>
      <w:r>
        <w:rPr>
          <w:b/>
          <w:i/>
          <w:w w:val="110"/>
        </w:rPr>
        <w:t>θ</w:t>
      </w:r>
      <w:r>
        <w:rPr>
          <w:w w:val="110"/>
        </w:rPr>
        <w:t xml:space="preserve">) and simulating an artificial dataset </w:t>
      </w:r>
      <w:r>
        <w:rPr>
          <w:b/>
          <w:i/>
          <w:w w:val="110"/>
        </w:rPr>
        <w:t xml:space="preserve">x </w:t>
      </w:r>
      <w:r>
        <w:rPr>
          <w:spacing w:val="-3"/>
          <w:w w:val="110"/>
        </w:rPr>
        <w:t xml:space="preserve">by </w:t>
      </w:r>
      <w:r>
        <w:rPr>
          <w:w w:val="110"/>
        </w:rPr>
        <w:t xml:space="preserve">running </w:t>
      </w:r>
      <w:r>
        <w:rPr>
          <w:i/>
          <w:spacing w:val="2"/>
          <w:w w:val="110"/>
        </w:rPr>
        <w:t>q</w:t>
      </w:r>
      <w:r>
        <w:rPr>
          <w:spacing w:val="2"/>
          <w:w w:val="110"/>
        </w:rPr>
        <w:t>(</w:t>
      </w:r>
      <w:r>
        <w:rPr>
          <w:b/>
          <w:i/>
          <w:spacing w:val="2"/>
          <w:w w:val="110"/>
        </w:rPr>
        <w:t>θ</w:t>
      </w:r>
      <w:r>
        <w:rPr>
          <w:spacing w:val="2"/>
          <w:w w:val="110"/>
        </w:rPr>
        <w:t xml:space="preserve">) </w:t>
      </w:r>
      <w:r>
        <w:rPr>
          <w:w w:val="110"/>
        </w:rPr>
        <w:t>with the sampled</w:t>
      </w:r>
      <w:r>
        <w:rPr>
          <w:spacing w:val="17"/>
          <w:w w:val="110"/>
        </w:rPr>
        <w:t xml:space="preserve"> </w:t>
      </w:r>
      <w:r>
        <w:rPr>
          <w:w w:val="110"/>
        </w:rPr>
        <w:t>parameters.</w:t>
      </w:r>
    </w:p>
    <w:p w14:paraId="0D27C9B2" w14:textId="77777777" w:rsidR="00EC0BD2" w:rsidRDefault="00753B5A">
      <w:pPr>
        <w:pStyle w:val="Textkrper"/>
        <w:spacing w:line="220" w:lineRule="atLeast"/>
        <w:ind w:left="672" w:right="868" w:hanging="411"/>
      </w:pPr>
      <w:r>
        <w:rPr>
          <w:rFonts w:ascii="Arial" w:hAnsi="Arial"/>
          <w:w w:val="115"/>
          <w:sz w:val="9"/>
        </w:rPr>
        <w:t>39</w:t>
      </w:r>
      <w:r>
        <w:rPr>
          <w:rFonts w:ascii="Arial" w:hAnsi="Arial"/>
          <w:spacing w:val="15"/>
          <w:w w:val="115"/>
          <w:sz w:val="9"/>
        </w:rPr>
        <w:t xml:space="preserve"> </w:t>
      </w:r>
      <w:r>
        <w:rPr>
          <w:spacing w:val="-3"/>
          <w:w w:val="115"/>
        </w:rPr>
        <w:t>Usually,</w:t>
      </w:r>
      <w:r>
        <w:rPr>
          <w:spacing w:val="-12"/>
          <w:w w:val="115"/>
        </w:rPr>
        <w:t xml:space="preserve"> </w:t>
      </w:r>
      <w:r>
        <w:rPr>
          <w:w w:val="115"/>
        </w:rPr>
        <w:t>the</w:t>
      </w:r>
      <w:r>
        <w:rPr>
          <w:spacing w:val="-11"/>
          <w:w w:val="115"/>
        </w:rPr>
        <w:t xml:space="preserve"> </w:t>
      </w:r>
      <w:r>
        <w:rPr>
          <w:w w:val="115"/>
        </w:rPr>
        <w:t>dimensionality</w:t>
      </w:r>
      <w:r>
        <w:rPr>
          <w:spacing w:val="-12"/>
          <w:w w:val="115"/>
        </w:rPr>
        <w:t xml:space="preserve"> </w:t>
      </w:r>
      <w:r>
        <w:rPr>
          <w:w w:val="115"/>
        </w:rPr>
        <w:t>of</w:t>
      </w:r>
      <w:r>
        <w:rPr>
          <w:spacing w:val="-12"/>
          <w:w w:val="115"/>
        </w:rPr>
        <w:t xml:space="preserve"> </w:t>
      </w:r>
      <w:r>
        <w:rPr>
          <w:w w:val="115"/>
        </w:rPr>
        <w:t>the</w:t>
      </w:r>
      <w:r>
        <w:rPr>
          <w:spacing w:val="-11"/>
          <w:w w:val="115"/>
        </w:rPr>
        <w:t xml:space="preserve"> </w:t>
      </w:r>
      <w:r>
        <w:rPr>
          <w:w w:val="115"/>
        </w:rPr>
        <w:t>simulated</w:t>
      </w:r>
      <w:r>
        <w:rPr>
          <w:spacing w:val="-12"/>
          <w:w w:val="115"/>
        </w:rPr>
        <w:t xml:space="preserve"> </w:t>
      </w:r>
      <w:r>
        <w:rPr>
          <w:w w:val="115"/>
        </w:rPr>
        <w:t>data</w:t>
      </w:r>
      <w:r>
        <w:rPr>
          <w:spacing w:val="-12"/>
          <w:w w:val="115"/>
        </w:rPr>
        <w:t xml:space="preserve"> </w:t>
      </w:r>
      <w:r>
        <w:rPr>
          <w:w w:val="115"/>
        </w:rPr>
        <w:t>is</w:t>
      </w:r>
      <w:r>
        <w:rPr>
          <w:spacing w:val="-11"/>
          <w:w w:val="115"/>
        </w:rPr>
        <w:t xml:space="preserve"> </w:t>
      </w:r>
      <w:r>
        <w:rPr>
          <w:w w:val="115"/>
        </w:rPr>
        <w:t>reduced</w:t>
      </w:r>
      <w:r>
        <w:rPr>
          <w:spacing w:val="-12"/>
          <w:w w:val="115"/>
        </w:rPr>
        <w:t xml:space="preserve"> </w:t>
      </w:r>
      <w:r>
        <w:rPr>
          <w:spacing w:val="-3"/>
          <w:w w:val="115"/>
        </w:rPr>
        <w:t>by</w:t>
      </w:r>
      <w:r>
        <w:rPr>
          <w:spacing w:val="-12"/>
          <w:w w:val="115"/>
        </w:rPr>
        <w:t xml:space="preserve"> </w:t>
      </w:r>
      <w:r>
        <w:rPr>
          <w:w w:val="115"/>
        </w:rPr>
        <w:t>computing</w:t>
      </w:r>
      <w:r>
        <w:rPr>
          <w:spacing w:val="-11"/>
          <w:w w:val="115"/>
        </w:rPr>
        <w:t xml:space="preserve"> </w:t>
      </w:r>
      <w:r>
        <w:rPr>
          <w:w w:val="115"/>
        </w:rPr>
        <w:t>summary</w:t>
      </w:r>
      <w:r>
        <w:rPr>
          <w:spacing w:val="-12"/>
          <w:w w:val="115"/>
        </w:rPr>
        <w:t xml:space="preserve"> </w:t>
      </w:r>
      <w:r>
        <w:rPr>
          <w:w w:val="115"/>
        </w:rPr>
        <w:t>statistics</w:t>
      </w:r>
      <w:r>
        <w:rPr>
          <w:spacing w:val="-12"/>
          <w:w w:val="115"/>
        </w:rPr>
        <w:t xml:space="preserve"> </w:t>
      </w:r>
      <w:r>
        <w:rPr>
          <w:w w:val="115"/>
        </w:rPr>
        <w:t>with</w:t>
      </w:r>
      <w:r>
        <w:rPr>
          <w:spacing w:val="-12"/>
          <w:w w:val="115"/>
        </w:rPr>
        <w:t xml:space="preserve"> </w:t>
      </w:r>
      <w:r>
        <w:rPr>
          <w:w w:val="115"/>
        </w:rPr>
        <w:t>a</w:t>
      </w:r>
      <w:r>
        <w:rPr>
          <w:spacing w:val="-11"/>
          <w:w w:val="115"/>
        </w:rPr>
        <w:t xml:space="preserve"> </w:t>
      </w:r>
      <w:r>
        <w:rPr>
          <w:w w:val="115"/>
        </w:rPr>
        <w:t>fixed</w:t>
      </w:r>
      <w:r>
        <w:rPr>
          <w:spacing w:val="-12"/>
          <w:w w:val="115"/>
        </w:rPr>
        <w:t xml:space="preserve"> </w:t>
      </w:r>
      <w:r>
        <w:rPr>
          <w:w w:val="115"/>
        </w:rPr>
        <w:t>summary</w:t>
      </w:r>
      <w:r>
        <w:rPr>
          <w:spacing w:val="-12"/>
          <w:w w:val="115"/>
        </w:rPr>
        <w:t xml:space="preserve"> </w:t>
      </w:r>
      <w:r>
        <w:rPr>
          <w:w w:val="115"/>
        </w:rPr>
        <w:t>function (</w:t>
      </w:r>
      <w:r>
        <w:rPr>
          <w:b/>
          <w:i/>
          <w:w w:val="115"/>
        </w:rPr>
        <w:t>x</w:t>
      </w:r>
      <w:r>
        <w:rPr>
          <w:w w:val="115"/>
        </w:rPr>
        <w:t xml:space="preserve">).  </w:t>
      </w:r>
      <w:proofErr w:type="gramStart"/>
      <w:r>
        <w:rPr>
          <w:w w:val="115"/>
        </w:rPr>
        <w:t>Then,  a</w:t>
      </w:r>
      <w:proofErr w:type="gramEnd"/>
      <w:r>
        <w:rPr>
          <w:w w:val="115"/>
        </w:rPr>
        <w:t xml:space="preserve"> supervised learning algorithm </w:t>
      </w:r>
      <w:r>
        <w:rPr>
          <w:i/>
          <w:w w:val="150"/>
        </w:rPr>
        <w:t xml:space="preserve">f </w:t>
      </w:r>
      <w:r>
        <w:rPr>
          <w:w w:val="115"/>
        </w:rPr>
        <w:t>(</w:t>
      </w:r>
      <w:r>
        <w:rPr>
          <w:i/>
          <w:w w:val="115"/>
        </w:rPr>
        <w:t>h</w:t>
      </w:r>
      <w:r>
        <w:rPr>
          <w:w w:val="115"/>
        </w:rPr>
        <w:t>(</w:t>
      </w:r>
      <w:r>
        <w:rPr>
          <w:b/>
          <w:i/>
          <w:w w:val="115"/>
        </w:rPr>
        <w:t>x</w:t>
      </w:r>
      <w:r>
        <w:rPr>
          <w:w w:val="115"/>
        </w:rPr>
        <w:t xml:space="preserve">); </w:t>
      </w:r>
      <w:r>
        <w:rPr>
          <w:b/>
          <w:i/>
          <w:w w:val="115"/>
        </w:rPr>
        <w:t>φ</w:t>
      </w:r>
      <w:r>
        <w:rPr>
          <w:w w:val="115"/>
        </w:rPr>
        <w:t xml:space="preserve">) = </w:t>
      </w:r>
      <w:r>
        <w:rPr>
          <w:b/>
          <w:i/>
          <w:w w:val="115"/>
        </w:rPr>
        <w:t xml:space="preserve">θ  </w:t>
      </w:r>
      <w:r>
        <w:rPr>
          <w:w w:val="115"/>
        </w:rPr>
        <w:t xml:space="preserve">with learnable parameters </w:t>
      </w:r>
      <w:r>
        <w:rPr>
          <w:b/>
          <w:i/>
          <w:w w:val="115"/>
        </w:rPr>
        <w:t xml:space="preserve">φ </w:t>
      </w:r>
      <w:r>
        <w:rPr>
          <w:w w:val="115"/>
        </w:rPr>
        <w:t>(e.g.,  linear regression,</w:t>
      </w:r>
      <w:r>
        <w:rPr>
          <w:spacing w:val="-4"/>
          <w:w w:val="115"/>
        </w:rPr>
        <w:t xml:space="preserve"> </w:t>
      </w:r>
      <w:r>
        <w:rPr>
          <w:w w:val="115"/>
        </w:rPr>
        <w:t>random</w:t>
      </w:r>
    </w:p>
    <w:p w14:paraId="4A716165" w14:textId="77777777" w:rsidR="00EC0BD2" w:rsidRDefault="00753B5A">
      <w:pPr>
        <w:tabs>
          <w:tab w:val="left" w:pos="5460"/>
        </w:tabs>
        <w:spacing w:line="-19" w:lineRule="auto"/>
        <w:ind w:left="262"/>
        <w:rPr>
          <w:rFonts w:ascii="Arial"/>
          <w:sz w:val="20"/>
        </w:rPr>
      </w:pPr>
      <w:r>
        <w:rPr>
          <w:rFonts w:ascii="Arial"/>
          <w:w w:val="115"/>
          <w:sz w:val="9"/>
        </w:rPr>
        <w:t xml:space="preserve">40     </w:t>
      </w:r>
      <w:r>
        <w:rPr>
          <w:rFonts w:ascii="Arial"/>
          <w:spacing w:val="22"/>
          <w:w w:val="115"/>
          <w:sz w:val="9"/>
        </w:rPr>
        <w:t xml:space="preserve"> </w:t>
      </w:r>
      <w:r>
        <w:rPr>
          <w:i/>
          <w:w w:val="115"/>
          <w:sz w:val="18"/>
        </w:rPr>
        <w:t>h</w:t>
      </w:r>
      <w:r>
        <w:rPr>
          <w:i/>
          <w:w w:val="115"/>
          <w:sz w:val="18"/>
        </w:rPr>
        <w:tab/>
      </w:r>
      <w:r>
        <w:rPr>
          <w:rFonts w:ascii="Arial"/>
          <w:w w:val="115"/>
          <w:position w:val="4"/>
          <w:sz w:val="20"/>
        </w:rPr>
        <w:t>^</w:t>
      </w:r>
    </w:p>
    <w:p w14:paraId="7AB22E37" w14:textId="77777777" w:rsidR="00EC0BD2" w:rsidRDefault="00753B5A">
      <w:pPr>
        <w:pStyle w:val="Textkrper"/>
        <w:spacing w:line="194" w:lineRule="exact"/>
        <w:ind w:left="262"/>
      </w:pPr>
      <w:r>
        <w:rPr>
          <w:rFonts w:ascii="Arial"/>
          <w:w w:val="115"/>
          <w:sz w:val="9"/>
        </w:rPr>
        <w:t xml:space="preserve">41 </w:t>
      </w:r>
      <w:r>
        <w:rPr>
          <w:w w:val="115"/>
        </w:rPr>
        <w:t>forest, neural network) is trained on the simulated data to output an estimate of the true data generating parameters. Thus,</w:t>
      </w:r>
    </w:p>
    <w:p w14:paraId="20A3DB9C" w14:textId="77777777" w:rsidR="00EC0BD2" w:rsidRDefault="00753B5A">
      <w:pPr>
        <w:pStyle w:val="Textkrper"/>
        <w:spacing w:before="11"/>
        <w:ind w:left="262"/>
      </w:pPr>
      <w:r>
        <w:rPr>
          <w:rFonts w:ascii="Arial" w:hAnsi="Arial"/>
          <w:w w:val="120"/>
          <w:sz w:val="9"/>
        </w:rPr>
        <w:t xml:space="preserve">42 </w:t>
      </w:r>
      <w:r>
        <w:rPr>
          <w:i/>
          <w:w w:val="150"/>
        </w:rPr>
        <w:t>f</w:t>
      </w:r>
      <w:r>
        <w:rPr>
          <w:i/>
          <w:spacing w:val="-55"/>
          <w:w w:val="150"/>
        </w:rPr>
        <w:t xml:space="preserve"> </w:t>
      </w:r>
      <w:r>
        <w:rPr>
          <w:w w:val="120"/>
        </w:rPr>
        <w:t>(</w:t>
      </w:r>
      <w:r>
        <w:rPr>
          <w:i/>
          <w:w w:val="120"/>
        </w:rPr>
        <w:t>h</w:t>
      </w:r>
      <w:r>
        <w:rPr>
          <w:w w:val="120"/>
        </w:rPr>
        <w:t>(</w:t>
      </w:r>
      <w:r>
        <w:rPr>
          <w:b/>
          <w:i/>
          <w:w w:val="120"/>
        </w:rPr>
        <w:t>x</w:t>
      </w:r>
      <w:r>
        <w:rPr>
          <w:w w:val="120"/>
        </w:rPr>
        <w:t xml:space="preserve">); </w:t>
      </w:r>
      <w:r>
        <w:rPr>
          <w:b/>
          <w:i/>
          <w:w w:val="120"/>
        </w:rPr>
        <w:t>φ</w:t>
      </w:r>
      <w:r>
        <w:rPr>
          <w:w w:val="120"/>
        </w:rPr>
        <w:t xml:space="preserve">) essentially attempts to “learn” the intractable inverse model </w:t>
      </w:r>
      <w:r>
        <w:rPr>
          <w:b/>
          <w:i/>
          <w:w w:val="120"/>
        </w:rPr>
        <w:t xml:space="preserve">θ </w:t>
      </w:r>
      <w:r>
        <w:rPr>
          <w:w w:val="120"/>
        </w:rPr>
        <w:t xml:space="preserve">= </w:t>
      </w:r>
      <w:r>
        <w:rPr>
          <w:i/>
          <w:w w:val="120"/>
        </w:rPr>
        <w:t>q</w:t>
      </w:r>
      <w:r>
        <w:rPr>
          <w:rFonts w:ascii="DejaVu Sans" w:hAnsi="DejaVu Sans"/>
          <w:w w:val="120"/>
          <w:vertAlign w:val="superscript"/>
        </w:rPr>
        <w:t>−</w:t>
      </w:r>
      <w:r>
        <w:rPr>
          <w:w w:val="120"/>
          <w:vertAlign w:val="superscript"/>
        </w:rPr>
        <w:t>1</w:t>
      </w:r>
      <w:r>
        <w:rPr>
          <w:w w:val="120"/>
        </w:rPr>
        <w:t>(</w:t>
      </w:r>
      <w:r>
        <w:rPr>
          <w:b/>
          <w:i/>
          <w:w w:val="120"/>
        </w:rPr>
        <w:t>x</w:t>
      </w:r>
      <w:r>
        <w:rPr>
          <w:w w:val="120"/>
        </w:rPr>
        <w:t>).</w:t>
      </w:r>
    </w:p>
    <w:p w14:paraId="492CAB3D" w14:textId="77777777" w:rsidR="00EC0BD2" w:rsidRDefault="0043734F">
      <w:pPr>
        <w:pStyle w:val="Textkrper"/>
        <w:tabs>
          <w:tab w:val="left" w:pos="805"/>
        </w:tabs>
        <w:spacing w:before="32"/>
        <w:ind w:left="262"/>
      </w:pPr>
      <w:r>
        <w:rPr>
          <w:noProof/>
          <w:lang w:val="de-DE" w:eastAsia="de-DE"/>
        </w:rPr>
        <mc:AlternateContent>
          <mc:Choice Requires="wps">
            <w:drawing>
              <wp:anchor distT="0" distB="0" distL="114300" distR="114300" simplePos="0" relativeHeight="251630592" behindDoc="1" locked="0" layoutInCell="1" allowOverlap="1" wp14:anchorId="1ABAF15B" wp14:editId="10C9DD9E">
                <wp:simplePos x="0" y="0"/>
                <wp:positionH relativeFrom="page">
                  <wp:posOffset>2156460</wp:posOffset>
                </wp:positionH>
                <wp:positionV relativeFrom="paragraph">
                  <wp:posOffset>76200</wp:posOffset>
                </wp:positionV>
                <wp:extent cx="3448685" cy="1080135"/>
                <wp:effectExtent l="0" t="987425" r="0" b="866140"/>
                <wp:wrapNone/>
                <wp:docPr id="123" name="WordArt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448685" cy="10801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CC13FDC"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ABAF15B" id="WordArt 94" o:spid="_x0000_s1030" type="#_x0000_t202" style="position:absolute;left:0;text-align:left;margin-left:169.8pt;margin-top:6pt;width:271.55pt;height:85.05pt;rotation:-45;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" filled="f" stroked="f">
                <v:stroke joinstyle="round"/>
                <o:lock v:ext="edit" shapetype="t"/>
                <v:textbox style="mso-fit-shape-to-text:t">
                  <w:txbxContent>
                    <w:p w14:paraId="5CC13FDC"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DRAFT</w:t>
                      </w:r>
                    </w:p>
                  </w:txbxContent>
                </v:textbox>
                <w10:wrap anchorx="page"/>
              </v:shape>
            </w:pict>
          </mc:Fallback>
        </mc:AlternateContent>
      </w:r>
      <w:r w:rsidR="00753B5A">
        <w:rPr>
          <w:rFonts w:ascii="Arial" w:hAnsi="Arial"/>
          <w:w w:val="110"/>
          <w:sz w:val="9"/>
        </w:rPr>
        <w:t>43</w:t>
      </w:r>
      <w:r w:rsidR="00753B5A">
        <w:rPr>
          <w:rFonts w:ascii="Arial" w:hAnsi="Arial"/>
          <w:w w:val="110"/>
          <w:sz w:val="9"/>
        </w:rPr>
        <w:tab/>
      </w:r>
      <w:r w:rsidR="00753B5A">
        <w:rPr>
          <w:w w:val="110"/>
        </w:rPr>
        <w:t xml:space="preserve">Inspired </w:t>
      </w:r>
      <w:r w:rsidR="00753B5A">
        <w:rPr>
          <w:spacing w:val="-3"/>
          <w:w w:val="110"/>
        </w:rPr>
        <w:t xml:space="preserve">by </w:t>
      </w:r>
      <w:r w:rsidR="00753B5A">
        <w:rPr>
          <w:w w:val="110"/>
        </w:rPr>
        <w:t>previous machine learning approaches (</w:t>
      </w:r>
      <w:hyperlink w:anchor="_bookmark18" w:history="1">
        <w:r w:rsidR="00753B5A">
          <w:rPr>
            <w:color w:val="0000FF"/>
            <w:w w:val="110"/>
          </w:rPr>
          <w:t>5</w:t>
        </w:r>
      </w:hyperlink>
      <w:r w:rsidR="00753B5A">
        <w:rPr>
          <w:w w:val="110"/>
        </w:rPr>
        <w:t xml:space="preserve">, </w:t>
      </w:r>
      <w:hyperlink w:anchor="_bookmark19" w:history="1">
        <w:r w:rsidR="00753B5A">
          <w:rPr>
            <w:color w:val="0000FF"/>
            <w:w w:val="110"/>
          </w:rPr>
          <w:t>6</w:t>
        </w:r>
      </w:hyperlink>
      <w:r w:rsidR="00753B5A">
        <w:rPr>
          <w:w w:val="110"/>
        </w:rPr>
        <w:t xml:space="preserve">, </w:t>
      </w:r>
      <w:hyperlink w:anchor="_bookmark33" w:history="1">
        <w:r w:rsidR="00753B5A">
          <w:rPr>
            <w:color w:val="0000FF"/>
            <w:w w:val="110"/>
          </w:rPr>
          <w:t>19</w:t>
        </w:r>
      </w:hyperlink>
      <w:r w:rsidR="00753B5A">
        <w:rPr>
          <w:w w:val="110"/>
        </w:rPr>
        <w:t>–</w:t>
      </w:r>
      <w:hyperlink w:anchor="_bookmark35" w:history="1">
        <w:r w:rsidR="00753B5A">
          <w:rPr>
            <w:color w:val="0000FF"/>
            <w:w w:val="110"/>
          </w:rPr>
          <w:t>22</w:t>
        </w:r>
      </w:hyperlink>
      <w:r w:rsidR="00753B5A">
        <w:rPr>
          <w:w w:val="110"/>
        </w:rPr>
        <w:t xml:space="preserve">), the current work proposes a </w:t>
      </w:r>
      <w:r w:rsidR="00753B5A">
        <w:rPr>
          <w:spacing w:val="-3"/>
          <w:w w:val="110"/>
        </w:rPr>
        <w:t xml:space="preserve">novel </w:t>
      </w:r>
      <w:r w:rsidR="00753B5A">
        <w:rPr>
          <w:w w:val="110"/>
        </w:rPr>
        <w:t>and universal</w:t>
      </w:r>
      <w:r w:rsidR="00753B5A">
        <w:rPr>
          <w:spacing w:val="-31"/>
          <w:w w:val="110"/>
        </w:rPr>
        <w:t xml:space="preserve"> </w:t>
      </w:r>
      <w:r w:rsidR="00753B5A">
        <w:rPr>
          <w:w w:val="110"/>
        </w:rPr>
        <w:t>likelihood-</w:t>
      </w:r>
    </w:p>
    <w:p w14:paraId="51B22C82" w14:textId="77777777" w:rsidR="00EC0BD2" w:rsidRDefault="00753B5A">
      <w:pPr>
        <w:pStyle w:val="Textkrper"/>
        <w:spacing w:before="12"/>
        <w:ind w:left="262"/>
      </w:pPr>
      <w:r>
        <w:rPr>
          <w:rFonts w:ascii="Arial"/>
          <w:w w:val="110"/>
          <w:sz w:val="9"/>
        </w:rPr>
        <w:t xml:space="preserve">44      </w:t>
      </w:r>
      <w:r>
        <w:rPr>
          <w:w w:val="110"/>
        </w:rPr>
        <w:t xml:space="preserve">free method capable of performing full Bayesian inference on </w:t>
      </w:r>
      <w:r>
        <w:rPr>
          <w:spacing w:val="-3"/>
          <w:w w:val="110"/>
        </w:rPr>
        <w:t xml:space="preserve">any </w:t>
      </w:r>
      <w:del w:id="45" w:author="Andreas Voß" w:date="2019-07-09T08:42:00Z">
        <w:r w:rsidDel="009A1E69">
          <w:rPr>
            <w:spacing w:val="6"/>
            <w:w w:val="110"/>
          </w:rPr>
          <w:delText xml:space="preserve"> </w:delText>
        </w:r>
      </w:del>
      <w:r>
        <w:rPr>
          <w:w w:val="110"/>
        </w:rPr>
        <w:t xml:space="preserve">mathematical process model from which simulations can </w:t>
      </w:r>
      <w:r>
        <w:rPr>
          <w:spacing w:val="2"/>
          <w:w w:val="110"/>
        </w:rPr>
        <w:t>be</w:t>
      </w:r>
    </w:p>
    <w:p w14:paraId="3B625FE7" w14:textId="77777777" w:rsidR="00EC0BD2" w:rsidRDefault="00753B5A">
      <w:pPr>
        <w:pStyle w:val="Textkrper"/>
        <w:spacing w:before="11"/>
        <w:ind w:left="262"/>
      </w:pPr>
      <w:r>
        <w:rPr>
          <w:rFonts w:ascii="Arial"/>
          <w:w w:val="110"/>
          <w:sz w:val="9"/>
        </w:rPr>
        <w:t xml:space="preserve">45      </w:t>
      </w:r>
      <w:r>
        <w:rPr>
          <w:rFonts w:ascii="Arial"/>
          <w:spacing w:val="2"/>
          <w:w w:val="110"/>
          <w:sz w:val="9"/>
        </w:rPr>
        <w:t xml:space="preserve"> </w:t>
      </w:r>
      <w:r>
        <w:rPr>
          <w:w w:val="110"/>
        </w:rPr>
        <w:t>obtained.</w:t>
      </w:r>
      <w:r>
        <w:rPr>
          <w:spacing w:val="30"/>
          <w:w w:val="110"/>
        </w:rPr>
        <w:t xml:space="preserve"> </w:t>
      </w:r>
      <w:r>
        <w:rPr>
          <w:w w:val="110"/>
        </w:rPr>
        <w:t>It</w:t>
      </w:r>
      <w:r>
        <w:rPr>
          <w:spacing w:val="11"/>
          <w:w w:val="110"/>
        </w:rPr>
        <w:t xml:space="preserve"> </w:t>
      </w:r>
      <w:r>
        <w:rPr>
          <w:w w:val="110"/>
        </w:rPr>
        <w:t>treats</w:t>
      </w:r>
      <w:r>
        <w:rPr>
          <w:spacing w:val="10"/>
          <w:w w:val="110"/>
        </w:rPr>
        <w:t xml:space="preserve"> </w:t>
      </w:r>
      <w:r>
        <w:rPr>
          <w:w w:val="110"/>
        </w:rPr>
        <w:t>parameter</w:t>
      </w:r>
      <w:r>
        <w:rPr>
          <w:spacing w:val="11"/>
          <w:w w:val="110"/>
        </w:rPr>
        <w:t xml:space="preserve"> </w:t>
      </w:r>
      <w:r>
        <w:rPr>
          <w:w w:val="110"/>
        </w:rPr>
        <w:t>inference</w:t>
      </w:r>
      <w:r>
        <w:rPr>
          <w:spacing w:val="10"/>
          <w:w w:val="110"/>
        </w:rPr>
        <w:t xml:space="preserve"> </w:t>
      </w:r>
      <w:r>
        <w:rPr>
          <w:w w:val="110"/>
        </w:rPr>
        <w:t>as</w:t>
      </w:r>
      <w:r>
        <w:rPr>
          <w:spacing w:val="10"/>
          <w:w w:val="110"/>
        </w:rPr>
        <w:t xml:space="preserve"> </w:t>
      </w:r>
      <w:r>
        <w:rPr>
          <w:w w:val="110"/>
        </w:rPr>
        <w:t>a</w:t>
      </w:r>
      <w:r>
        <w:rPr>
          <w:spacing w:val="11"/>
          <w:w w:val="110"/>
        </w:rPr>
        <w:t xml:space="preserve"> </w:t>
      </w:r>
      <w:r>
        <w:rPr>
          <w:w w:val="110"/>
        </w:rPr>
        <w:t>task</w:t>
      </w:r>
      <w:r>
        <w:rPr>
          <w:spacing w:val="10"/>
          <w:w w:val="110"/>
        </w:rPr>
        <w:t xml:space="preserve"> </w:t>
      </w:r>
      <w:r>
        <w:rPr>
          <w:w w:val="110"/>
        </w:rPr>
        <w:t>of</w:t>
      </w:r>
      <w:r>
        <w:rPr>
          <w:spacing w:val="10"/>
          <w:w w:val="110"/>
        </w:rPr>
        <w:t xml:space="preserve"> </w:t>
      </w:r>
      <w:r>
        <w:rPr>
          <w:w w:val="110"/>
        </w:rPr>
        <w:t>inverting</w:t>
      </w:r>
      <w:r>
        <w:rPr>
          <w:spacing w:val="11"/>
          <w:w w:val="110"/>
        </w:rPr>
        <w:t xml:space="preserve"> </w:t>
      </w:r>
      <w:r>
        <w:rPr>
          <w:w w:val="110"/>
        </w:rPr>
        <w:t>a</w:t>
      </w:r>
      <w:r>
        <w:rPr>
          <w:spacing w:val="10"/>
          <w:w w:val="110"/>
        </w:rPr>
        <w:t xml:space="preserve"> </w:t>
      </w:r>
      <w:r>
        <w:rPr>
          <w:w w:val="110"/>
        </w:rPr>
        <w:t>generative</w:t>
      </w:r>
      <w:r>
        <w:rPr>
          <w:spacing w:val="11"/>
          <w:w w:val="110"/>
        </w:rPr>
        <w:t xml:space="preserve"> </w:t>
      </w:r>
      <w:r>
        <w:rPr>
          <w:w w:val="110"/>
        </w:rPr>
        <w:t>model</w:t>
      </w:r>
      <w:r>
        <w:rPr>
          <w:spacing w:val="10"/>
          <w:w w:val="110"/>
        </w:rPr>
        <w:t xml:space="preserve"> </w:t>
      </w:r>
      <w:r>
        <w:rPr>
          <w:w w:val="110"/>
        </w:rPr>
        <w:t>and</w:t>
      </w:r>
      <w:r>
        <w:rPr>
          <w:spacing w:val="10"/>
          <w:w w:val="110"/>
        </w:rPr>
        <w:t xml:space="preserve"> </w:t>
      </w:r>
      <w:r>
        <w:rPr>
          <w:w w:val="110"/>
        </w:rPr>
        <w:t>achieves</w:t>
      </w:r>
      <w:r>
        <w:rPr>
          <w:spacing w:val="11"/>
          <w:w w:val="110"/>
        </w:rPr>
        <w:t xml:space="preserve"> </w:t>
      </w:r>
      <w:r>
        <w:rPr>
          <w:w w:val="110"/>
        </w:rPr>
        <w:t>this</w:t>
      </w:r>
      <w:r>
        <w:rPr>
          <w:spacing w:val="10"/>
          <w:w w:val="110"/>
        </w:rPr>
        <w:t xml:space="preserve"> </w:t>
      </w:r>
      <w:r>
        <w:rPr>
          <w:spacing w:val="-3"/>
          <w:w w:val="110"/>
        </w:rPr>
        <w:t>by</w:t>
      </w:r>
      <w:r>
        <w:rPr>
          <w:spacing w:val="10"/>
          <w:w w:val="110"/>
        </w:rPr>
        <w:t xml:space="preserve"> </w:t>
      </w:r>
      <w:r>
        <w:rPr>
          <w:w w:val="110"/>
        </w:rPr>
        <w:t>drawing</w:t>
      </w:r>
      <w:r>
        <w:rPr>
          <w:spacing w:val="11"/>
          <w:w w:val="110"/>
        </w:rPr>
        <w:t xml:space="preserve"> </w:t>
      </w:r>
      <w:r>
        <w:rPr>
          <w:w w:val="110"/>
        </w:rPr>
        <w:t>on</w:t>
      </w:r>
      <w:r>
        <w:rPr>
          <w:spacing w:val="10"/>
          <w:w w:val="110"/>
        </w:rPr>
        <w:t xml:space="preserve"> </w:t>
      </w:r>
      <w:r>
        <w:rPr>
          <w:w w:val="110"/>
        </w:rPr>
        <w:t>the</w:t>
      </w:r>
      <w:r>
        <w:rPr>
          <w:spacing w:val="11"/>
          <w:w w:val="110"/>
        </w:rPr>
        <w:t xml:space="preserve"> </w:t>
      </w:r>
      <w:r>
        <w:rPr>
          <w:w w:val="110"/>
        </w:rPr>
        <w:t>modern</w:t>
      </w:r>
    </w:p>
    <w:p w14:paraId="4805F13E" w14:textId="77777777" w:rsidR="00EC0BD2" w:rsidRDefault="00753B5A">
      <w:pPr>
        <w:pStyle w:val="Textkrper"/>
        <w:spacing w:before="11"/>
        <w:ind w:left="262"/>
      </w:pPr>
      <w:r>
        <w:rPr>
          <w:rFonts w:ascii="Arial" w:hAnsi="Arial"/>
          <w:w w:val="115"/>
          <w:sz w:val="9"/>
        </w:rPr>
        <w:t xml:space="preserve">46     </w:t>
      </w:r>
      <w:r>
        <w:rPr>
          <w:w w:val="115"/>
        </w:rPr>
        <w:t>framework of deep probabilistic modeling for tackling intractable posteriors (</w:t>
      </w:r>
      <w:hyperlink w:anchor="_bookmark36" w:history="1">
        <w:r>
          <w:rPr>
            <w:color w:val="0000FF"/>
            <w:w w:val="115"/>
          </w:rPr>
          <w:t>23</w:t>
        </w:r>
      </w:hyperlink>
      <w:r>
        <w:rPr>
          <w:w w:val="115"/>
        </w:rPr>
        <w:t>–</w:t>
      </w:r>
      <w:hyperlink w:anchor="_bookmark38" w:history="1">
        <w:r>
          <w:rPr>
            <w:color w:val="0000FF"/>
            <w:w w:val="115"/>
          </w:rPr>
          <w:t>26</w:t>
        </w:r>
      </w:hyperlink>
      <w:r>
        <w:rPr>
          <w:w w:val="115"/>
        </w:rPr>
        <w:t xml:space="preserve">).  The method integrates </w:t>
      </w:r>
      <w:r>
        <w:rPr>
          <w:spacing w:val="-4"/>
          <w:w w:val="115"/>
        </w:rPr>
        <w:t>two</w:t>
      </w:r>
      <w:r>
        <w:rPr>
          <w:spacing w:val="-23"/>
          <w:w w:val="115"/>
        </w:rPr>
        <w:t xml:space="preserve"> </w:t>
      </w:r>
      <w:r>
        <w:rPr>
          <w:w w:val="115"/>
        </w:rPr>
        <w:t>separate</w:t>
      </w:r>
    </w:p>
    <w:p w14:paraId="2704A693" w14:textId="7124D2F1" w:rsidR="00EC0BD2" w:rsidRDefault="00753B5A">
      <w:pPr>
        <w:pStyle w:val="Textkrper"/>
        <w:spacing w:before="11"/>
        <w:ind w:left="262"/>
        <w:rPr>
          <w:i/>
        </w:rPr>
      </w:pPr>
      <w:r>
        <w:rPr>
          <w:rFonts w:ascii="Arial"/>
          <w:w w:val="110"/>
          <w:sz w:val="9"/>
        </w:rPr>
        <w:t xml:space="preserve">47       </w:t>
      </w:r>
      <w:r>
        <w:rPr>
          <w:w w:val="110"/>
        </w:rPr>
        <w:t xml:space="preserve">deep neural networks modules (detailed in the </w:t>
      </w:r>
      <w:r>
        <w:rPr>
          <w:rFonts w:ascii="Georgia"/>
          <w:b/>
          <w:w w:val="110"/>
        </w:rPr>
        <w:t xml:space="preserve">Methods </w:t>
      </w:r>
      <w:r>
        <w:rPr>
          <w:w w:val="110"/>
        </w:rPr>
        <w:t>section; see</w:t>
      </w:r>
      <w:ins w:id="46" w:author="Andreas Voß" w:date="2019-07-09T08:42:00Z">
        <w:r w:rsidR="009A1E69">
          <w:rPr>
            <w:w w:val="110"/>
          </w:rPr>
          <w:t xml:space="preserve"> </w:t>
        </w:r>
      </w:ins>
      <w:hyperlink w:anchor="_bookmark0" w:history="1">
        <w:r>
          <w:rPr>
            <w:color w:val="0000FF"/>
            <w:w w:val="110"/>
          </w:rPr>
          <w:t>Figure 1</w:t>
        </w:r>
        <w:r>
          <w:rPr>
            <w:w w:val="110"/>
          </w:rPr>
          <w:t xml:space="preserve">) </w:t>
        </w:r>
      </w:hyperlink>
      <w:r>
        <w:rPr>
          <w:w w:val="110"/>
        </w:rPr>
        <w:t xml:space="preserve">trained jointly on simulated data:  a  </w:t>
      </w:r>
      <w:r>
        <w:rPr>
          <w:spacing w:val="7"/>
          <w:w w:val="110"/>
        </w:rPr>
        <w:t xml:space="preserve"> </w:t>
      </w:r>
      <w:r>
        <w:rPr>
          <w:i/>
          <w:w w:val="110"/>
        </w:rPr>
        <w:t>summary</w:t>
      </w:r>
    </w:p>
    <w:p w14:paraId="78772114" w14:textId="77777777" w:rsidR="00EC0BD2" w:rsidRDefault="00753B5A">
      <w:pPr>
        <w:spacing w:before="11"/>
        <w:ind w:left="262"/>
        <w:rPr>
          <w:sz w:val="18"/>
        </w:rPr>
      </w:pPr>
      <w:r>
        <w:rPr>
          <w:rFonts w:ascii="Arial"/>
          <w:w w:val="110"/>
          <w:sz w:val="9"/>
        </w:rPr>
        <w:t xml:space="preserve">48 </w:t>
      </w:r>
      <w:r>
        <w:rPr>
          <w:i/>
          <w:w w:val="110"/>
          <w:sz w:val="18"/>
        </w:rPr>
        <w:t xml:space="preserve">network </w:t>
      </w:r>
      <w:r>
        <w:rPr>
          <w:w w:val="110"/>
          <w:sz w:val="18"/>
        </w:rPr>
        <w:t xml:space="preserve">and an </w:t>
      </w:r>
      <w:r>
        <w:rPr>
          <w:i/>
          <w:w w:val="110"/>
          <w:sz w:val="18"/>
        </w:rPr>
        <w:t>invertible network</w:t>
      </w:r>
      <w:r>
        <w:rPr>
          <w:w w:val="110"/>
          <w:sz w:val="18"/>
        </w:rPr>
        <w:t>.</w:t>
      </w:r>
    </w:p>
    <w:p w14:paraId="0D3CE7A4" w14:textId="77777777" w:rsidR="00EC0BD2" w:rsidRDefault="00753B5A">
      <w:pPr>
        <w:pStyle w:val="Textkrper"/>
        <w:tabs>
          <w:tab w:val="left" w:pos="805"/>
        </w:tabs>
        <w:spacing w:before="36"/>
        <w:ind w:left="262"/>
      </w:pPr>
      <w:r>
        <w:rPr>
          <w:rFonts w:ascii="Arial"/>
          <w:w w:val="110"/>
          <w:sz w:val="9"/>
        </w:rPr>
        <w:t>49</w:t>
      </w:r>
      <w:r>
        <w:rPr>
          <w:rFonts w:ascii="Arial"/>
          <w:w w:val="110"/>
          <w:sz w:val="9"/>
        </w:rPr>
        <w:tab/>
      </w:r>
      <w:r>
        <w:rPr>
          <w:w w:val="110"/>
        </w:rPr>
        <w:t>The</w:t>
      </w:r>
      <w:r>
        <w:rPr>
          <w:spacing w:val="9"/>
          <w:w w:val="110"/>
        </w:rPr>
        <w:t xml:space="preserve"> </w:t>
      </w:r>
      <w:r>
        <w:rPr>
          <w:i/>
          <w:w w:val="110"/>
        </w:rPr>
        <w:t>summary</w:t>
      </w:r>
      <w:r>
        <w:rPr>
          <w:i/>
          <w:spacing w:val="14"/>
          <w:w w:val="110"/>
        </w:rPr>
        <w:t xml:space="preserve"> </w:t>
      </w:r>
      <w:r>
        <w:rPr>
          <w:i/>
          <w:w w:val="110"/>
        </w:rPr>
        <w:t>network</w:t>
      </w:r>
      <w:r>
        <w:rPr>
          <w:i/>
          <w:spacing w:val="21"/>
          <w:w w:val="110"/>
        </w:rPr>
        <w:t xml:space="preserve"> </w:t>
      </w:r>
      <w:r>
        <w:rPr>
          <w:w w:val="110"/>
        </w:rPr>
        <w:t>is</w:t>
      </w:r>
      <w:r>
        <w:rPr>
          <w:spacing w:val="9"/>
          <w:w w:val="110"/>
        </w:rPr>
        <w:t xml:space="preserve"> </w:t>
      </w:r>
      <w:r>
        <w:rPr>
          <w:w w:val="110"/>
        </w:rPr>
        <w:t>responsible</w:t>
      </w:r>
      <w:r>
        <w:rPr>
          <w:spacing w:val="10"/>
          <w:w w:val="110"/>
        </w:rPr>
        <w:t xml:space="preserve"> </w:t>
      </w:r>
      <w:r>
        <w:rPr>
          <w:w w:val="110"/>
        </w:rPr>
        <w:t>for</w:t>
      </w:r>
      <w:r>
        <w:rPr>
          <w:spacing w:val="10"/>
          <w:w w:val="110"/>
        </w:rPr>
        <w:t xml:space="preserve"> </w:t>
      </w:r>
      <w:r>
        <w:rPr>
          <w:w w:val="110"/>
        </w:rPr>
        <w:t>learning</w:t>
      </w:r>
      <w:r>
        <w:rPr>
          <w:spacing w:val="8"/>
          <w:w w:val="110"/>
        </w:rPr>
        <w:t xml:space="preserve"> </w:t>
      </w:r>
      <w:r>
        <w:rPr>
          <w:w w:val="110"/>
        </w:rPr>
        <w:t>the</w:t>
      </w:r>
      <w:r>
        <w:rPr>
          <w:spacing w:val="10"/>
          <w:w w:val="110"/>
        </w:rPr>
        <w:t xml:space="preserve"> </w:t>
      </w:r>
      <w:r>
        <w:rPr>
          <w:w w:val="110"/>
        </w:rPr>
        <w:t>most</w:t>
      </w:r>
      <w:r>
        <w:rPr>
          <w:spacing w:val="9"/>
          <w:w w:val="110"/>
        </w:rPr>
        <w:t xml:space="preserve"> </w:t>
      </w:r>
      <w:r>
        <w:rPr>
          <w:w w:val="110"/>
        </w:rPr>
        <w:t>informative</w:t>
      </w:r>
      <w:r>
        <w:rPr>
          <w:spacing w:val="10"/>
          <w:w w:val="110"/>
        </w:rPr>
        <w:t xml:space="preserve"> </w:t>
      </w:r>
      <w:r>
        <w:rPr>
          <w:w w:val="110"/>
        </w:rPr>
        <w:t>summary</w:t>
      </w:r>
      <w:r>
        <w:rPr>
          <w:spacing w:val="9"/>
          <w:w w:val="110"/>
        </w:rPr>
        <w:t xml:space="preserve"> </w:t>
      </w:r>
      <w:r>
        <w:rPr>
          <w:w w:val="110"/>
        </w:rPr>
        <w:t>statistics</w:t>
      </w:r>
      <w:r>
        <w:rPr>
          <w:spacing w:val="10"/>
          <w:w w:val="110"/>
        </w:rPr>
        <w:t xml:space="preserve"> </w:t>
      </w:r>
      <w:r>
        <w:rPr>
          <w:w w:val="110"/>
        </w:rPr>
        <w:t>directly</w:t>
      </w:r>
      <w:r>
        <w:rPr>
          <w:spacing w:val="10"/>
          <w:w w:val="110"/>
        </w:rPr>
        <w:t xml:space="preserve"> </w:t>
      </w:r>
      <w:r>
        <w:rPr>
          <w:w w:val="110"/>
        </w:rPr>
        <w:t>from</w:t>
      </w:r>
      <w:r>
        <w:rPr>
          <w:spacing w:val="9"/>
          <w:w w:val="110"/>
        </w:rPr>
        <w:t xml:space="preserve"> </w:t>
      </w:r>
      <w:r>
        <w:rPr>
          <w:w w:val="110"/>
        </w:rPr>
        <w:t>data.</w:t>
      </w:r>
      <w:r>
        <w:rPr>
          <w:spacing w:val="29"/>
          <w:w w:val="110"/>
        </w:rPr>
        <w:t xml:space="preserve"> </w:t>
      </w:r>
      <w:r>
        <w:rPr>
          <w:w w:val="110"/>
        </w:rPr>
        <w:t>It</w:t>
      </w:r>
      <w:r>
        <w:rPr>
          <w:spacing w:val="10"/>
          <w:w w:val="110"/>
        </w:rPr>
        <w:t xml:space="preserve"> </w:t>
      </w:r>
      <w:r>
        <w:rPr>
          <w:w w:val="110"/>
        </w:rPr>
        <w:t>should</w:t>
      </w:r>
      <w:r>
        <w:rPr>
          <w:spacing w:val="9"/>
          <w:w w:val="110"/>
        </w:rPr>
        <w:t xml:space="preserve"> </w:t>
      </w:r>
      <w:r>
        <w:rPr>
          <w:w w:val="110"/>
        </w:rPr>
        <w:t>be</w:t>
      </w:r>
    </w:p>
    <w:p w14:paraId="748F3D4A" w14:textId="77777777" w:rsidR="00EC0BD2" w:rsidRDefault="00753B5A">
      <w:pPr>
        <w:pStyle w:val="Textkrper"/>
        <w:spacing w:before="11"/>
        <w:ind w:left="262"/>
      </w:pPr>
      <w:r>
        <w:rPr>
          <w:rFonts w:ascii="Arial"/>
          <w:w w:val="110"/>
          <w:sz w:val="9"/>
        </w:rPr>
        <w:t xml:space="preserve">50      </w:t>
      </w:r>
      <w:r>
        <w:rPr>
          <w:w w:val="110"/>
        </w:rPr>
        <w:t xml:space="preserve">designed to follow the functional and probabilistic symmetries inherent in the data, e.g. a </w:t>
      </w:r>
      <w:proofErr w:type="spellStart"/>
      <w:r>
        <w:rPr>
          <w:w w:val="110"/>
        </w:rPr>
        <w:t>permutationally</w:t>
      </w:r>
      <w:proofErr w:type="spellEnd"/>
      <w:r>
        <w:rPr>
          <w:w w:val="110"/>
        </w:rPr>
        <w:t xml:space="preserve"> </w:t>
      </w:r>
      <w:r>
        <w:rPr>
          <w:spacing w:val="-4"/>
          <w:w w:val="110"/>
        </w:rPr>
        <w:t xml:space="preserve">invariant </w:t>
      </w:r>
      <w:r>
        <w:rPr>
          <w:w w:val="110"/>
        </w:rPr>
        <w:t>network</w:t>
      </w:r>
      <w:r>
        <w:rPr>
          <w:spacing w:val="29"/>
          <w:w w:val="110"/>
        </w:rPr>
        <w:t xml:space="preserve"> </w:t>
      </w:r>
      <w:r>
        <w:rPr>
          <w:w w:val="110"/>
        </w:rPr>
        <w:t>for</w:t>
      </w:r>
    </w:p>
    <w:p w14:paraId="362F415C" w14:textId="77777777" w:rsidR="00EC0BD2" w:rsidRDefault="00753B5A">
      <w:pPr>
        <w:pStyle w:val="Textkrper"/>
        <w:spacing w:before="11"/>
        <w:ind w:left="262"/>
      </w:pPr>
      <w:r>
        <w:rPr>
          <w:rFonts w:ascii="Arial"/>
          <w:w w:val="110"/>
          <w:sz w:val="9"/>
        </w:rPr>
        <w:t xml:space="preserve">51     </w:t>
      </w:r>
      <w:r>
        <w:rPr>
          <w:rFonts w:ascii="Arial"/>
          <w:spacing w:val="17"/>
          <w:w w:val="110"/>
          <w:sz w:val="9"/>
        </w:rPr>
        <w:t xml:space="preserve"> </w:t>
      </w:r>
      <w:proofErr w:type="spellStart"/>
      <w:r>
        <w:rPr>
          <w:i/>
          <w:w w:val="110"/>
        </w:rPr>
        <w:t>i.i.d</w:t>
      </w:r>
      <w:proofErr w:type="spellEnd"/>
      <w:r>
        <w:rPr>
          <w:i/>
          <w:w w:val="110"/>
        </w:rPr>
        <w:t>.</w:t>
      </w:r>
      <w:r>
        <w:rPr>
          <w:i/>
          <w:spacing w:val="31"/>
          <w:w w:val="110"/>
        </w:rPr>
        <w:t xml:space="preserve"> </w:t>
      </w:r>
      <w:r>
        <w:rPr>
          <w:w w:val="110"/>
        </w:rPr>
        <w:t>data</w:t>
      </w:r>
      <w:r>
        <w:rPr>
          <w:spacing w:val="10"/>
          <w:w w:val="110"/>
        </w:rPr>
        <w:t xml:space="preserve"> </w:t>
      </w:r>
      <w:r>
        <w:rPr>
          <w:w w:val="110"/>
        </w:rPr>
        <w:t>(</w:t>
      </w:r>
      <w:hyperlink w:anchor="_bookmark39" w:history="1">
        <w:r>
          <w:rPr>
            <w:color w:val="0000FF"/>
            <w:w w:val="110"/>
          </w:rPr>
          <w:t>27</w:t>
        </w:r>
      </w:hyperlink>
      <w:r>
        <w:rPr>
          <w:w w:val="110"/>
        </w:rPr>
        <w:t>),</w:t>
      </w:r>
      <w:r>
        <w:rPr>
          <w:spacing w:val="10"/>
          <w:w w:val="110"/>
        </w:rPr>
        <w:t xml:space="preserve"> </w:t>
      </w:r>
      <w:r>
        <w:rPr>
          <w:w w:val="110"/>
        </w:rPr>
        <w:t>a</w:t>
      </w:r>
      <w:r>
        <w:rPr>
          <w:spacing w:val="10"/>
          <w:w w:val="110"/>
        </w:rPr>
        <w:t xml:space="preserve"> </w:t>
      </w:r>
      <w:r>
        <w:rPr>
          <w:w w:val="110"/>
        </w:rPr>
        <w:t>recurrent</w:t>
      </w:r>
      <w:r>
        <w:rPr>
          <w:spacing w:val="10"/>
          <w:w w:val="110"/>
        </w:rPr>
        <w:t xml:space="preserve"> </w:t>
      </w:r>
      <w:r>
        <w:rPr>
          <w:w w:val="110"/>
        </w:rPr>
        <w:t>network</w:t>
      </w:r>
      <w:r>
        <w:rPr>
          <w:spacing w:val="10"/>
          <w:w w:val="110"/>
        </w:rPr>
        <w:t xml:space="preserve"> </w:t>
      </w:r>
      <w:r>
        <w:rPr>
          <w:w w:val="110"/>
        </w:rPr>
        <w:t>for</w:t>
      </w:r>
      <w:r>
        <w:rPr>
          <w:spacing w:val="11"/>
          <w:w w:val="110"/>
        </w:rPr>
        <w:t xml:space="preserve"> </w:t>
      </w:r>
      <w:r>
        <w:rPr>
          <w:w w:val="110"/>
        </w:rPr>
        <w:t>time-series</w:t>
      </w:r>
      <w:r>
        <w:rPr>
          <w:spacing w:val="10"/>
          <w:w w:val="110"/>
        </w:rPr>
        <w:t xml:space="preserve"> </w:t>
      </w:r>
      <w:r>
        <w:rPr>
          <w:w w:val="110"/>
        </w:rPr>
        <w:t>data,</w:t>
      </w:r>
      <w:r>
        <w:rPr>
          <w:spacing w:val="10"/>
          <w:w w:val="110"/>
        </w:rPr>
        <w:t xml:space="preserve"> </w:t>
      </w:r>
      <w:r>
        <w:rPr>
          <w:w w:val="110"/>
        </w:rPr>
        <w:t>or</w:t>
      </w:r>
      <w:r>
        <w:rPr>
          <w:spacing w:val="10"/>
          <w:w w:val="110"/>
        </w:rPr>
        <w:t xml:space="preserve"> </w:t>
      </w:r>
      <w:r>
        <w:rPr>
          <w:w w:val="110"/>
        </w:rPr>
        <w:t>a</w:t>
      </w:r>
      <w:r>
        <w:rPr>
          <w:spacing w:val="10"/>
          <w:w w:val="110"/>
        </w:rPr>
        <w:t xml:space="preserve"> </w:t>
      </w:r>
      <w:r>
        <w:rPr>
          <w:w w:val="110"/>
        </w:rPr>
        <w:t>convolutional</w:t>
      </w:r>
      <w:r>
        <w:rPr>
          <w:spacing w:val="10"/>
          <w:w w:val="110"/>
        </w:rPr>
        <w:t xml:space="preserve"> </w:t>
      </w:r>
      <w:r>
        <w:rPr>
          <w:w w:val="110"/>
        </w:rPr>
        <w:t>network</w:t>
      </w:r>
      <w:r>
        <w:rPr>
          <w:spacing w:val="10"/>
          <w:w w:val="110"/>
        </w:rPr>
        <w:t xml:space="preserve"> </w:t>
      </w:r>
      <w:r>
        <w:rPr>
          <w:w w:val="110"/>
        </w:rPr>
        <w:t>for</w:t>
      </w:r>
      <w:r>
        <w:rPr>
          <w:spacing w:val="10"/>
          <w:w w:val="110"/>
        </w:rPr>
        <w:t xml:space="preserve"> </w:t>
      </w:r>
      <w:r>
        <w:rPr>
          <w:w w:val="110"/>
        </w:rPr>
        <w:t>grid-like</w:t>
      </w:r>
      <w:r>
        <w:rPr>
          <w:spacing w:val="10"/>
          <w:w w:val="110"/>
        </w:rPr>
        <w:t xml:space="preserve"> </w:t>
      </w:r>
      <w:r>
        <w:rPr>
          <w:w w:val="110"/>
        </w:rPr>
        <w:t>data</w:t>
      </w:r>
      <w:r>
        <w:rPr>
          <w:spacing w:val="11"/>
          <w:w w:val="110"/>
        </w:rPr>
        <w:t xml:space="preserve"> </w:t>
      </w:r>
      <w:r>
        <w:rPr>
          <w:w w:val="110"/>
        </w:rPr>
        <w:t>(</w:t>
      </w:r>
      <w:hyperlink w:anchor="_bookmark40" w:history="1">
        <w:r>
          <w:rPr>
            <w:color w:val="0000FF"/>
            <w:w w:val="110"/>
          </w:rPr>
          <w:t>28</w:t>
        </w:r>
      </w:hyperlink>
      <w:r>
        <w:rPr>
          <w:w w:val="110"/>
        </w:rPr>
        <w:t>).</w:t>
      </w:r>
      <w:r>
        <w:rPr>
          <w:spacing w:val="30"/>
          <w:w w:val="110"/>
        </w:rPr>
        <w:t xml:space="preserve"> </w:t>
      </w:r>
      <w:r>
        <w:rPr>
          <w:w w:val="110"/>
        </w:rPr>
        <w:t>The</w:t>
      </w:r>
      <w:r>
        <w:rPr>
          <w:spacing w:val="10"/>
          <w:w w:val="110"/>
        </w:rPr>
        <w:t xml:space="preserve"> </w:t>
      </w:r>
      <w:r>
        <w:rPr>
          <w:w w:val="110"/>
        </w:rPr>
        <w:t>computation</w:t>
      </w:r>
    </w:p>
    <w:p w14:paraId="4DEB3B77" w14:textId="3F330DDD" w:rsidR="00EC0BD2" w:rsidRDefault="00753B5A">
      <w:pPr>
        <w:pStyle w:val="Textkrper"/>
        <w:spacing w:before="11"/>
        <w:ind w:left="262"/>
      </w:pPr>
      <w:r>
        <w:rPr>
          <w:rFonts w:ascii="Arial"/>
          <w:w w:val="110"/>
          <w:sz w:val="9"/>
        </w:rPr>
        <w:t xml:space="preserve">52      </w:t>
      </w:r>
      <w:r>
        <w:rPr>
          <w:rFonts w:ascii="Arial"/>
          <w:spacing w:val="6"/>
          <w:w w:val="110"/>
          <w:sz w:val="9"/>
        </w:rPr>
        <w:t xml:space="preserve"> </w:t>
      </w:r>
      <w:r>
        <w:rPr>
          <w:w w:val="110"/>
        </w:rPr>
        <w:t>of</w:t>
      </w:r>
      <w:r>
        <w:rPr>
          <w:spacing w:val="12"/>
          <w:w w:val="110"/>
        </w:rPr>
        <w:t xml:space="preserve"> </w:t>
      </w:r>
      <w:r>
        <w:rPr>
          <w:w w:val="110"/>
        </w:rPr>
        <w:t>summary</w:t>
      </w:r>
      <w:r>
        <w:rPr>
          <w:spacing w:val="13"/>
          <w:w w:val="110"/>
        </w:rPr>
        <w:t xml:space="preserve"> </w:t>
      </w:r>
      <w:r>
        <w:rPr>
          <w:w w:val="110"/>
        </w:rPr>
        <w:t>statistics</w:t>
      </w:r>
      <w:r>
        <w:rPr>
          <w:spacing w:val="12"/>
          <w:w w:val="110"/>
        </w:rPr>
        <w:t xml:space="preserve"> </w:t>
      </w:r>
      <w:r>
        <w:rPr>
          <w:w w:val="110"/>
        </w:rPr>
        <w:t>is</w:t>
      </w:r>
      <w:r>
        <w:rPr>
          <w:spacing w:val="12"/>
          <w:w w:val="110"/>
        </w:rPr>
        <w:t xml:space="preserve"> </w:t>
      </w:r>
      <w:r>
        <w:rPr>
          <w:w w:val="110"/>
        </w:rPr>
        <w:t>a</w:t>
      </w:r>
      <w:r>
        <w:rPr>
          <w:spacing w:val="12"/>
          <w:w w:val="110"/>
        </w:rPr>
        <w:t xml:space="preserve"> </w:t>
      </w:r>
      <w:r>
        <w:rPr>
          <w:w w:val="110"/>
        </w:rPr>
        <w:t>crucial</w:t>
      </w:r>
      <w:r>
        <w:rPr>
          <w:spacing w:val="13"/>
          <w:w w:val="110"/>
        </w:rPr>
        <w:t xml:space="preserve"> </w:t>
      </w:r>
      <w:r>
        <w:rPr>
          <w:w w:val="110"/>
        </w:rPr>
        <w:t>aspect</w:t>
      </w:r>
      <w:r>
        <w:rPr>
          <w:spacing w:val="12"/>
          <w:w w:val="110"/>
        </w:rPr>
        <w:t xml:space="preserve"> </w:t>
      </w:r>
      <w:r>
        <w:rPr>
          <w:w w:val="110"/>
        </w:rPr>
        <w:t>in</w:t>
      </w:r>
      <w:r>
        <w:rPr>
          <w:spacing w:val="12"/>
          <w:w w:val="110"/>
        </w:rPr>
        <w:t xml:space="preserve"> </w:t>
      </w:r>
      <w:r>
        <w:rPr>
          <w:w w:val="110"/>
        </w:rPr>
        <w:t>likelihood-free</w:t>
      </w:r>
      <w:r>
        <w:rPr>
          <w:spacing w:val="12"/>
          <w:w w:val="110"/>
        </w:rPr>
        <w:t xml:space="preserve"> </w:t>
      </w:r>
      <w:r>
        <w:rPr>
          <w:w w:val="110"/>
        </w:rPr>
        <w:t>inference.</w:t>
      </w:r>
      <w:r>
        <w:rPr>
          <w:spacing w:val="34"/>
          <w:w w:val="110"/>
        </w:rPr>
        <w:t xml:space="preserve"> </w:t>
      </w:r>
      <w:r>
        <w:rPr>
          <w:w w:val="110"/>
        </w:rPr>
        <w:t>Previous</w:t>
      </w:r>
      <w:r>
        <w:rPr>
          <w:spacing w:val="12"/>
          <w:w w:val="110"/>
        </w:rPr>
        <w:t xml:space="preserve"> </w:t>
      </w:r>
      <w:r>
        <w:rPr>
          <w:w w:val="110"/>
        </w:rPr>
        <w:t>approaches</w:t>
      </w:r>
      <w:r>
        <w:rPr>
          <w:spacing w:val="12"/>
          <w:w w:val="110"/>
        </w:rPr>
        <w:t xml:space="preserve"> </w:t>
      </w:r>
      <w:del w:id="47" w:author="Andreas Voß" w:date="2019-07-09T08:43:00Z">
        <w:r w:rsidDel="009A1E69">
          <w:rPr>
            <w:w w:val="110"/>
          </w:rPr>
          <w:delText>mainly</w:delText>
        </w:r>
        <w:r w:rsidDel="009A1E69">
          <w:rPr>
            <w:spacing w:val="12"/>
            <w:w w:val="110"/>
          </w:rPr>
          <w:delText xml:space="preserve"> </w:delText>
        </w:r>
      </w:del>
      <w:ins w:id="48" w:author="Andreas Voß" w:date="2019-07-09T08:43:00Z">
        <w:r w:rsidR="009A1E69">
          <w:rPr>
            <w:w w:val="110"/>
          </w:rPr>
          <w:t>typically</w:t>
        </w:r>
        <w:r w:rsidR="009A1E69">
          <w:rPr>
            <w:spacing w:val="12"/>
            <w:w w:val="110"/>
          </w:rPr>
          <w:t xml:space="preserve"> </w:t>
        </w:r>
      </w:ins>
      <w:r>
        <w:rPr>
          <w:w w:val="110"/>
        </w:rPr>
        <w:t>use</w:t>
      </w:r>
      <w:ins w:id="49" w:author="Andreas Voß" w:date="2019-07-09T08:43:00Z">
        <w:r w:rsidR="009A1E69">
          <w:rPr>
            <w:w w:val="110"/>
          </w:rPr>
          <w:t>d</w:t>
        </w:r>
      </w:ins>
      <w:r>
        <w:rPr>
          <w:spacing w:val="12"/>
          <w:w w:val="110"/>
        </w:rPr>
        <w:t xml:space="preserve"> </w:t>
      </w:r>
      <w:r>
        <w:rPr>
          <w:w w:val="110"/>
        </w:rPr>
        <w:t>hand-crafted</w:t>
      </w:r>
      <w:r>
        <w:rPr>
          <w:spacing w:val="13"/>
          <w:w w:val="110"/>
        </w:rPr>
        <w:t xml:space="preserve"> </w:t>
      </w:r>
      <w:r>
        <w:rPr>
          <w:w w:val="110"/>
        </w:rPr>
        <w:t>summary</w:t>
      </w:r>
    </w:p>
    <w:p w14:paraId="5455244A" w14:textId="1C8BBC3D" w:rsidR="00EC0BD2" w:rsidRDefault="00753B5A">
      <w:pPr>
        <w:pStyle w:val="Textkrper"/>
        <w:spacing w:before="12"/>
        <w:ind w:left="262"/>
      </w:pPr>
      <w:r>
        <w:rPr>
          <w:rFonts w:ascii="Arial"/>
          <w:w w:val="115"/>
          <w:sz w:val="9"/>
        </w:rPr>
        <w:t xml:space="preserve">53      </w:t>
      </w:r>
      <w:r>
        <w:rPr>
          <w:w w:val="115"/>
        </w:rPr>
        <w:t xml:space="preserve">statistics tailored to the specific application. </w:t>
      </w:r>
      <w:r>
        <w:rPr>
          <w:spacing w:val="-3"/>
          <w:w w:val="115"/>
        </w:rPr>
        <w:t xml:space="preserve">However, </w:t>
      </w:r>
      <w:r>
        <w:rPr>
          <w:w w:val="115"/>
        </w:rPr>
        <w:t>in many application</w:t>
      </w:r>
      <w:ins w:id="50" w:author="Andreas Voß" w:date="2019-07-09T08:43:00Z">
        <w:r w:rsidR="009A1E69">
          <w:rPr>
            <w:w w:val="115"/>
          </w:rPr>
          <w:t>s</w:t>
        </w:r>
      </w:ins>
      <w:r>
        <w:rPr>
          <w:w w:val="115"/>
        </w:rPr>
        <w:t xml:space="preserve">, </w:t>
      </w:r>
      <w:del w:id="51" w:author="Andreas Voß" w:date="2019-07-09T08:44:00Z">
        <w:r w:rsidDel="00151CE5">
          <w:rPr>
            <w:w w:val="115"/>
          </w:rPr>
          <w:delText xml:space="preserve">it is not straightforward to settle upon </w:delText>
        </w:r>
      </w:del>
      <w:ins w:id="52" w:author="Andreas Voß" w:date="2019-07-09T08:44:00Z">
        <w:r w:rsidR="00151CE5">
          <w:rPr>
            <w:w w:val="115"/>
          </w:rPr>
          <w:t xml:space="preserve">finding </w:t>
        </w:r>
      </w:ins>
      <w:r>
        <w:rPr>
          <w:w w:val="115"/>
        </w:rPr>
        <w:t>a</w:t>
      </w:r>
      <w:ins w:id="53" w:author="Andreas Voß" w:date="2019-07-09T08:44:00Z">
        <w:r w:rsidR="00151CE5">
          <w:rPr>
            <w:w w:val="115"/>
          </w:rPr>
          <w:t xml:space="preserve">n optimal </w:t>
        </w:r>
      </w:ins>
      <w:r>
        <w:rPr>
          <w:w w:val="115"/>
        </w:rPr>
        <w:t xml:space="preserve"> set of</w:t>
      </w:r>
    </w:p>
    <w:p w14:paraId="615DFF7A" w14:textId="158B899D" w:rsidR="00EC0BD2" w:rsidRDefault="00753B5A">
      <w:pPr>
        <w:pStyle w:val="Textkrper"/>
        <w:spacing w:before="11"/>
        <w:ind w:left="262"/>
      </w:pPr>
      <w:r>
        <w:rPr>
          <w:rFonts w:ascii="Arial"/>
          <w:w w:val="110"/>
          <w:sz w:val="9"/>
        </w:rPr>
        <w:t xml:space="preserve">54      </w:t>
      </w:r>
      <w:r>
        <w:rPr>
          <w:rFonts w:ascii="Arial"/>
          <w:spacing w:val="10"/>
          <w:w w:val="110"/>
          <w:sz w:val="9"/>
        </w:rPr>
        <w:t xml:space="preserve"> </w:t>
      </w:r>
      <w:del w:id="54" w:author="Andreas Voß" w:date="2019-07-09T08:45:00Z">
        <w:r w:rsidDel="00151CE5">
          <w:rPr>
            <w:spacing w:val="2"/>
            <w:w w:val="110"/>
          </w:rPr>
          <w:delText>good</w:delText>
        </w:r>
        <w:r w:rsidDel="00151CE5">
          <w:rPr>
            <w:spacing w:val="13"/>
            <w:w w:val="110"/>
          </w:rPr>
          <w:delText xml:space="preserve"> </w:delText>
        </w:r>
      </w:del>
      <w:r>
        <w:rPr>
          <w:w w:val="110"/>
        </w:rPr>
        <w:t>summary</w:t>
      </w:r>
      <w:r>
        <w:rPr>
          <w:spacing w:val="14"/>
          <w:w w:val="110"/>
        </w:rPr>
        <w:t xml:space="preserve"> </w:t>
      </w:r>
      <w:r>
        <w:rPr>
          <w:w w:val="110"/>
        </w:rPr>
        <w:t>statistics</w:t>
      </w:r>
      <w:ins w:id="55" w:author="Andreas Voß" w:date="2019-07-09T08:45:00Z">
        <w:r w:rsidR="00151CE5">
          <w:rPr>
            <w:w w:val="110"/>
          </w:rPr>
          <w:t xml:space="preserve"> is not obvious</w:t>
        </w:r>
      </w:ins>
      <w:r>
        <w:rPr>
          <w:w w:val="110"/>
        </w:rPr>
        <w:t>.</w:t>
      </w:r>
      <w:r>
        <w:rPr>
          <w:spacing w:val="34"/>
          <w:w w:val="110"/>
        </w:rPr>
        <w:t xml:space="preserve"> </w:t>
      </w:r>
      <w:r>
        <w:rPr>
          <w:w w:val="110"/>
        </w:rPr>
        <w:t>The</w:t>
      </w:r>
      <w:r>
        <w:rPr>
          <w:spacing w:val="13"/>
          <w:w w:val="110"/>
        </w:rPr>
        <w:t xml:space="preserve"> </w:t>
      </w:r>
      <w:r>
        <w:rPr>
          <w:w w:val="110"/>
        </w:rPr>
        <w:t>summary</w:t>
      </w:r>
      <w:r>
        <w:rPr>
          <w:spacing w:val="13"/>
          <w:w w:val="110"/>
        </w:rPr>
        <w:t xml:space="preserve"> </w:t>
      </w:r>
      <w:r>
        <w:rPr>
          <w:w w:val="110"/>
        </w:rPr>
        <w:t>network</w:t>
      </w:r>
      <w:r>
        <w:rPr>
          <w:spacing w:val="14"/>
          <w:w w:val="110"/>
        </w:rPr>
        <w:t xml:space="preserve"> </w:t>
      </w:r>
      <w:del w:id="56" w:author="Andreas Voß" w:date="2019-07-09T08:45:00Z">
        <w:r w:rsidDel="00151CE5">
          <w:rPr>
            <w:w w:val="110"/>
          </w:rPr>
          <w:delText>completely</w:delText>
        </w:r>
        <w:r w:rsidDel="00151CE5">
          <w:rPr>
            <w:spacing w:val="13"/>
            <w:w w:val="110"/>
          </w:rPr>
          <w:delText xml:space="preserve"> </w:delText>
        </w:r>
      </w:del>
      <w:r>
        <w:rPr>
          <w:w w:val="110"/>
        </w:rPr>
        <w:t>eliminates</w:t>
      </w:r>
      <w:r>
        <w:rPr>
          <w:spacing w:val="14"/>
          <w:w w:val="110"/>
        </w:rPr>
        <w:t xml:space="preserve"> </w:t>
      </w:r>
      <w:r>
        <w:rPr>
          <w:w w:val="110"/>
        </w:rPr>
        <w:t>the</w:t>
      </w:r>
      <w:r>
        <w:rPr>
          <w:spacing w:val="13"/>
          <w:w w:val="110"/>
        </w:rPr>
        <w:t xml:space="preserve"> </w:t>
      </w:r>
      <w:r>
        <w:rPr>
          <w:w w:val="110"/>
        </w:rPr>
        <w:t>need</w:t>
      </w:r>
      <w:r>
        <w:rPr>
          <w:spacing w:val="13"/>
          <w:w w:val="110"/>
        </w:rPr>
        <w:t xml:space="preserve"> </w:t>
      </w:r>
      <w:r>
        <w:rPr>
          <w:w w:val="110"/>
        </w:rPr>
        <w:t>to</w:t>
      </w:r>
      <w:r>
        <w:rPr>
          <w:spacing w:val="14"/>
          <w:w w:val="110"/>
        </w:rPr>
        <w:t xml:space="preserve"> </w:t>
      </w:r>
      <w:r>
        <w:rPr>
          <w:w w:val="110"/>
        </w:rPr>
        <w:t>manually</w:t>
      </w:r>
      <w:r>
        <w:rPr>
          <w:spacing w:val="13"/>
          <w:w w:val="110"/>
        </w:rPr>
        <w:t xml:space="preserve"> </w:t>
      </w:r>
      <w:r>
        <w:rPr>
          <w:w w:val="110"/>
        </w:rPr>
        <w:t>decide</w:t>
      </w:r>
      <w:r>
        <w:rPr>
          <w:spacing w:val="13"/>
          <w:w w:val="110"/>
        </w:rPr>
        <w:t xml:space="preserve"> </w:t>
      </w:r>
      <w:r>
        <w:rPr>
          <w:w w:val="110"/>
        </w:rPr>
        <w:t>on</w:t>
      </w:r>
      <w:r>
        <w:rPr>
          <w:spacing w:val="14"/>
          <w:w w:val="110"/>
        </w:rPr>
        <w:t xml:space="preserve"> </w:t>
      </w:r>
      <w:r>
        <w:rPr>
          <w:w w:val="110"/>
        </w:rPr>
        <w:t>and</w:t>
      </w:r>
      <w:r>
        <w:rPr>
          <w:spacing w:val="13"/>
          <w:w w:val="110"/>
        </w:rPr>
        <w:t xml:space="preserve"> </w:t>
      </w:r>
      <w:r>
        <w:rPr>
          <w:w w:val="110"/>
        </w:rPr>
        <w:t>compute</w:t>
      </w:r>
      <w:r>
        <w:rPr>
          <w:spacing w:val="14"/>
          <w:w w:val="110"/>
        </w:rPr>
        <w:t xml:space="preserve"> </w:t>
      </w:r>
      <w:r>
        <w:rPr>
          <w:w w:val="110"/>
        </w:rPr>
        <w:t>a</w:t>
      </w:r>
      <w:r>
        <w:rPr>
          <w:spacing w:val="13"/>
          <w:w w:val="110"/>
        </w:rPr>
        <w:t xml:space="preserve"> </w:t>
      </w:r>
      <w:r>
        <w:rPr>
          <w:w w:val="110"/>
        </w:rPr>
        <w:t>fixed</w:t>
      </w:r>
    </w:p>
    <w:p w14:paraId="6E1EC7EE" w14:textId="1E732D29" w:rsidR="00EC0BD2" w:rsidRDefault="00753B5A">
      <w:pPr>
        <w:pStyle w:val="Textkrper"/>
        <w:spacing w:before="11"/>
        <w:ind w:left="262"/>
      </w:pPr>
      <w:r>
        <w:rPr>
          <w:rFonts w:ascii="Arial"/>
          <w:w w:val="115"/>
          <w:sz w:val="9"/>
        </w:rPr>
        <w:t xml:space="preserve">55 </w:t>
      </w:r>
      <w:del w:id="57" w:author="Andreas Voß" w:date="2019-07-09T08:45:00Z">
        <w:r w:rsidDel="00151CE5">
          <w:rPr>
            <w:w w:val="115"/>
          </w:rPr>
          <w:delText xml:space="preserve">number </w:delText>
        </w:r>
      </w:del>
      <w:ins w:id="58" w:author="Andreas Voß" w:date="2019-07-09T08:45:00Z">
        <w:r w:rsidR="00151CE5">
          <w:rPr>
            <w:w w:val="115"/>
          </w:rPr>
          <w:t xml:space="preserve">set </w:t>
        </w:r>
      </w:ins>
      <w:r>
        <w:rPr>
          <w:w w:val="115"/>
        </w:rPr>
        <w:t>of summary statistics and, thus, makes the method independent of the format or the size of the data.</w:t>
      </w:r>
    </w:p>
    <w:p w14:paraId="2DE8E2C8" w14:textId="77777777" w:rsidR="00EC0BD2" w:rsidRDefault="00753B5A">
      <w:pPr>
        <w:pStyle w:val="Textkrper"/>
        <w:tabs>
          <w:tab w:val="left" w:pos="805"/>
        </w:tabs>
        <w:spacing w:before="36"/>
        <w:ind w:left="262"/>
      </w:pPr>
      <w:r>
        <w:rPr>
          <w:rFonts w:ascii="Arial"/>
          <w:w w:val="105"/>
          <w:sz w:val="9"/>
        </w:rPr>
        <w:t>56</w:t>
      </w:r>
      <w:r>
        <w:rPr>
          <w:rFonts w:ascii="Arial"/>
          <w:w w:val="105"/>
          <w:sz w:val="9"/>
        </w:rPr>
        <w:tab/>
      </w:r>
      <w:r>
        <w:rPr>
          <w:w w:val="105"/>
        </w:rPr>
        <w:t>The</w:t>
      </w:r>
      <w:r>
        <w:rPr>
          <w:spacing w:val="22"/>
          <w:w w:val="105"/>
        </w:rPr>
        <w:t xml:space="preserve"> </w:t>
      </w:r>
      <w:r>
        <w:rPr>
          <w:i/>
          <w:w w:val="105"/>
        </w:rPr>
        <w:t>invertible</w:t>
      </w:r>
      <w:r>
        <w:rPr>
          <w:i/>
          <w:spacing w:val="27"/>
          <w:w w:val="105"/>
        </w:rPr>
        <w:t xml:space="preserve"> </w:t>
      </w:r>
      <w:r>
        <w:rPr>
          <w:i/>
          <w:w w:val="105"/>
        </w:rPr>
        <w:t>network</w:t>
      </w:r>
      <w:r>
        <w:rPr>
          <w:i/>
          <w:spacing w:val="37"/>
          <w:w w:val="105"/>
        </w:rPr>
        <w:t xml:space="preserve"> </w:t>
      </w:r>
      <w:r>
        <w:rPr>
          <w:w w:val="105"/>
        </w:rPr>
        <w:t>is</w:t>
      </w:r>
      <w:r>
        <w:rPr>
          <w:spacing w:val="23"/>
          <w:w w:val="105"/>
        </w:rPr>
        <w:t xml:space="preserve"> </w:t>
      </w:r>
      <w:r>
        <w:rPr>
          <w:w w:val="105"/>
        </w:rPr>
        <w:t>responsible</w:t>
      </w:r>
      <w:r>
        <w:rPr>
          <w:spacing w:val="22"/>
          <w:w w:val="105"/>
        </w:rPr>
        <w:t xml:space="preserve"> </w:t>
      </w:r>
      <w:r>
        <w:rPr>
          <w:w w:val="105"/>
        </w:rPr>
        <w:t>for</w:t>
      </w:r>
      <w:r>
        <w:rPr>
          <w:spacing w:val="23"/>
          <w:w w:val="105"/>
        </w:rPr>
        <w:t xml:space="preserve"> </w:t>
      </w:r>
      <w:r>
        <w:rPr>
          <w:w w:val="105"/>
        </w:rPr>
        <w:t>learning</w:t>
      </w:r>
      <w:r>
        <w:rPr>
          <w:spacing w:val="22"/>
          <w:w w:val="105"/>
        </w:rPr>
        <w:t xml:space="preserve"> </w:t>
      </w:r>
      <w:r>
        <w:rPr>
          <w:w w:val="105"/>
        </w:rPr>
        <w:t>the</w:t>
      </w:r>
      <w:r>
        <w:rPr>
          <w:spacing w:val="22"/>
          <w:w w:val="105"/>
        </w:rPr>
        <w:t xml:space="preserve"> </w:t>
      </w:r>
      <w:r>
        <w:rPr>
          <w:w w:val="105"/>
        </w:rPr>
        <w:t>posterior</w:t>
      </w:r>
      <w:r>
        <w:rPr>
          <w:spacing w:val="23"/>
          <w:w w:val="105"/>
        </w:rPr>
        <w:t xml:space="preserve"> </w:t>
      </w:r>
      <w:r>
        <w:rPr>
          <w:w w:val="105"/>
        </w:rPr>
        <w:t>of</w:t>
      </w:r>
      <w:r>
        <w:rPr>
          <w:spacing w:val="22"/>
          <w:w w:val="105"/>
        </w:rPr>
        <w:t xml:space="preserve"> </w:t>
      </w:r>
      <w:r>
        <w:rPr>
          <w:w w:val="105"/>
        </w:rPr>
        <w:t>the</w:t>
      </w:r>
      <w:r>
        <w:rPr>
          <w:spacing w:val="23"/>
          <w:w w:val="105"/>
        </w:rPr>
        <w:t xml:space="preserve"> </w:t>
      </w:r>
      <w:r>
        <w:rPr>
          <w:w w:val="105"/>
        </w:rPr>
        <w:t>model</w:t>
      </w:r>
      <w:r>
        <w:rPr>
          <w:spacing w:val="22"/>
          <w:w w:val="105"/>
        </w:rPr>
        <w:t xml:space="preserve"> </w:t>
      </w:r>
      <w:r>
        <w:rPr>
          <w:w w:val="105"/>
        </w:rPr>
        <w:t>parameters</w:t>
      </w:r>
      <w:r>
        <w:rPr>
          <w:spacing w:val="23"/>
          <w:w w:val="105"/>
        </w:rPr>
        <w:t xml:space="preserve"> </w:t>
      </w:r>
      <w:r>
        <w:rPr>
          <w:w w:val="105"/>
        </w:rPr>
        <w:t>given</w:t>
      </w:r>
      <w:r>
        <w:rPr>
          <w:spacing w:val="22"/>
          <w:w w:val="105"/>
        </w:rPr>
        <w:t xml:space="preserve"> </w:t>
      </w:r>
      <w:r>
        <w:rPr>
          <w:w w:val="105"/>
        </w:rPr>
        <w:t>the</w:t>
      </w:r>
      <w:r>
        <w:rPr>
          <w:spacing w:val="22"/>
          <w:w w:val="105"/>
        </w:rPr>
        <w:t xml:space="preserve"> </w:t>
      </w:r>
      <w:r>
        <w:rPr>
          <w:w w:val="105"/>
        </w:rPr>
        <w:t>observed</w:t>
      </w:r>
      <w:r>
        <w:rPr>
          <w:spacing w:val="23"/>
          <w:w w:val="105"/>
        </w:rPr>
        <w:t xml:space="preserve"> </w:t>
      </w:r>
      <w:r>
        <w:rPr>
          <w:w w:val="105"/>
        </w:rPr>
        <w:t>and</w:t>
      </w:r>
      <w:r>
        <w:rPr>
          <w:spacing w:val="22"/>
          <w:w w:val="105"/>
        </w:rPr>
        <w:t xml:space="preserve"> </w:t>
      </w:r>
      <w:r>
        <w:rPr>
          <w:w w:val="105"/>
        </w:rPr>
        <w:t>summarized</w:t>
      </w:r>
    </w:p>
    <w:p w14:paraId="5A50ED18" w14:textId="77777777" w:rsidR="00EC0BD2" w:rsidRDefault="00753B5A">
      <w:pPr>
        <w:pStyle w:val="Textkrper"/>
        <w:spacing w:before="11"/>
        <w:ind w:left="262"/>
      </w:pPr>
      <w:r>
        <w:rPr>
          <w:rFonts w:ascii="Arial" w:hAnsi="Arial"/>
          <w:w w:val="110"/>
          <w:sz w:val="9"/>
        </w:rPr>
        <w:t xml:space="preserve">57      </w:t>
      </w:r>
      <w:r>
        <w:rPr>
          <w:w w:val="110"/>
        </w:rPr>
        <w:t>data.  It is based on the recently developed flow-based architecture (</w:t>
      </w:r>
      <w:hyperlink w:anchor="_bookmark37" w:history="1">
        <w:r>
          <w:rPr>
            <w:color w:val="0000FF"/>
            <w:w w:val="110"/>
          </w:rPr>
          <w:t>24</w:t>
        </w:r>
      </w:hyperlink>
      <w:r>
        <w:rPr>
          <w:w w:val="110"/>
        </w:rPr>
        <w:t>–</w:t>
      </w:r>
      <w:hyperlink w:anchor="_bookmark38" w:history="1">
        <w:r>
          <w:rPr>
            <w:color w:val="0000FF"/>
            <w:w w:val="110"/>
          </w:rPr>
          <w:t>26</w:t>
        </w:r>
      </w:hyperlink>
      <w:r>
        <w:rPr>
          <w:w w:val="110"/>
        </w:rPr>
        <w:t>).  Flow-based methods provide exact</w:t>
      </w:r>
      <w:r>
        <w:rPr>
          <w:spacing w:val="-7"/>
          <w:w w:val="110"/>
        </w:rPr>
        <w:t xml:space="preserve"> </w:t>
      </w:r>
      <w:r>
        <w:rPr>
          <w:w w:val="110"/>
        </w:rPr>
        <w:t>latent-variable</w:t>
      </w:r>
    </w:p>
    <w:p w14:paraId="6DA494C6" w14:textId="77777777" w:rsidR="00EC0BD2" w:rsidRDefault="00753B5A">
      <w:pPr>
        <w:pStyle w:val="Textkrper"/>
        <w:spacing w:before="11"/>
        <w:ind w:left="262"/>
      </w:pPr>
      <w:r>
        <w:rPr>
          <w:rFonts w:ascii="Arial"/>
          <w:w w:val="115"/>
          <w:sz w:val="9"/>
        </w:rPr>
        <w:t xml:space="preserve">58     </w:t>
      </w:r>
      <w:r>
        <w:rPr>
          <w:w w:val="115"/>
        </w:rPr>
        <w:t xml:space="preserve">inference and log-likelihood evaluation when operating at optimum.  In the </w:t>
      </w:r>
      <w:r>
        <w:rPr>
          <w:rFonts w:ascii="Georgia"/>
          <w:b/>
          <w:w w:val="115"/>
        </w:rPr>
        <w:t xml:space="preserve">Methods </w:t>
      </w:r>
      <w:r>
        <w:rPr>
          <w:w w:val="115"/>
        </w:rPr>
        <w:t xml:space="preserve">section, </w:t>
      </w:r>
      <w:r>
        <w:rPr>
          <w:spacing w:val="-3"/>
          <w:w w:val="115"/>
        </w:rPr>
        <w:t xml:space="preserve">we </w:t>
      </w:r>
      <w:r>
        <w:rPr>
          <w:w w:val="115"/>
        </w:rPr>
        <w:t>show that our</w:t>
      </w:r>
      <w:r>
        <w:rPr>
          <w:spacing w:val="29"/>
          <w:w w:val="115"/>
        </w:rPr>
        <w:t xml:space="preserve"> </w:t>
      </w:r>
      <w:r>
        <w:rPr>
          <w:w w:val="115"/>
        </w:rPr>
        <w:t>method</w:t>
      </w:r>
    </w:p>
    <w:p w14:paraId="5DEC4EB6" w14:textId="77777777" w:rsidR="00EC0BD2" w:rsidRDefault="00753B5A">
      <w:pPr>
        <w:pStyle w:val="Textkrper"/>
        <w:spacing w:before="11"/>
        <w:ind w:left="262"/>
      </w:pPr>
      <w:r>
        <w:rPr>
          <w:rFonts w:ascii="Arial"/>
          <w:w w:val="110"/>
          <w:sz w:val="9"/>
        </w:rPr>
        <w:t xml:space="preserve">59        </w:t>
      </w:r>
      <w:r>
        <w:rPr>
          <w:w w:val="110"/>
        </w:rPr>
        <w:t xml:space="preserve">maximizes </w:t>
      </w:r>
      <w:del w:id="59" w:author="Andreas Voß" w:date="2019-07-09T08:46:00Z">
        <w:r w:rsidDel="00151CE5">
          <w:rPr>
            <w:w w:val="110"/>
          </w:rPr>
          <w:delText xml:space="preserve"> </w:delText>
        </w:r>
      </w:del>
      <w:r>
        <w:rPr>
          <w:w w:val="110"/>
        </w:rPr>
        <w:t xml:space="preserve">the posterior </w:t>
      </w:r>
      <w:r>
        <w:rPr>
          <w:spacing w:val="-3"/>
          <w:w w:val="110"/>
        </w:rPr>
        <w:t xml:space="preserve">over </w:t>
      </w:r>
      <w:del w:id="60" w:author="Andreas Voß" w:date="2019-07-09T08:46:00Z">
        <w:r w:rsidDel="00151CE5">
          <w:rPr>
            <w:spacing w:val="-3"/>
            <w:w w:val="110"/>
          </w:rPr>
          <w:delText xml:space="preserve"> </w:delText>
        </w:r>
      </w:del>
      <w:r>
        <w:rPr>
          <w:w w:val="110"/>
        </w:rPr>
        <w:t>model parameters</w:t>
      </w:r>
      <w:r>
        <w:rPr>
          <w:spacing w:val="49"/>
          <w:w w:val="110"/>
        </w:rPr>
        <w:t xml:space="preserve"> </w:t>
      </w:r>
      <w:r>
        <w:rPr>
          <w:w w:val="110"/>
        </w:rPr>
        <w:t>directly when cast in the context of likelihood-free</w:t>
      </w:r>
      <w:del w:id="61" w:author="Andreas Voß" w:date="2019-07-09T08:46:00Z">
        <w:r w:rsidDel="00151CE5">
          <w:rPr>
            <w:w w:val="110"/>
          </w:rPr>
          <w:delText xml:space="preserve"> </w:delText>
        </w:r>
      </w:del>
      <w:r>
        <w:rPr>
          <w:w w:val="110"/>
        </w:rPr>
        <w:t xml:space="preserve"> inference. </w:t>
      </w:r>
      <w:del w:id="62" w:author="Andreas Voß" w:date="2019-07-09T08:46:00Z">
        <w:r w:rsidDel="00151CE5">
          <w:rPr>
            <w:spacing w:val="45"/>
            <w:w w:val="110"/>
          </w:rPr>
          <w:delText xml:space="preserve"> </w:delText>
        </w:r>
      </w:del>
      <w:r>
        <w:rPr>
          <w:w w:val="110"/>
        </w:rPr>
        <w:t>Furthermore,</w:t>
      </w:r>
    </w:p>
    <w:p w14:paraId="4D9493C7" w14:textId="24C4886F" w:rsidR="00EC0BD2" w:rsidRDefault="00753B5A">
      <w:pPr>
        <w:pStyle w:val="Textkrper"/>
        <w:spacing w:before="11"/>
        <w:ind w:left="262"/>
      </w:pPr>
      <w:r>
        <w:rPr>
          <w:rFonts w:ascii="Arial"/>
          <w:w w:val="110"/>
          <w:sz w:val="9"/>
        </w:rPr>
        <w:t xml:space="preserve">60      </w:t>
      </w:r>
      <w:r>
        <w:rPr>
          <w:rFonts w:ascii="Arial"/>
          <w:spacing w:val="15"/>
          <w:w w:val="110"/>
          <w:sz w:val="9"/>
        </w:rPr>
        <w:t xml:space="preserve"> </w:t>
      </w:r>
      <w:r>
        <w:rPr>
          <w:w w:val="110"/>
        </w:rPr>
        <w:t>flow-based</w:t>
      </w:r>
      <w:r>
        <w:rPr>
          <w:spacing w:val="21"/>
          <w:w w:val="110"/>
        </w:rPr>
        <w:t xml:space="preserve"> </w:t>
      </w:r>
      <w:r>
        <w:rPr>
          <w:w w:val="110"/>
        </w:rPr>
        <w:t>methods</w:t>
      </w:r>
      <w:r>
        <w:rPr>
          <w:spacing w:val="20"/>
          <w:w w:val="110"/>
        </w:rPr>
        <w:t xml:space="preserve"> </w:t>
      </w:r>
      <w:r>
        <w:rPr>
          <w:w w:val="110"/>
        </w:rPr>
        <w:t>are</w:t>
      </w:r>
      <w:r>
        <w:rPr>
          <w:spacing w:val="21"/>
          <w:w w:val="110"/>
        </w:rPr>
        <w:t xml:space="preserve"> </w:t>
      </w:r>
      <w:r>
        <w:rPr>
          <w:w w:val="110"/>
        </w:rPr>
        <w:t>capable</w:t>
      </w:r>
      <w:r>
        <w:rPr>
          <w:spacing w:val="21"/>
          <w:w w:val="110"/>
        </w:rPr>
        <w:t xml:space="preserve"> </w:t>
      </w:r>
      <w:r>
        <w:rPr>
          <w:w w:val="110"/>
        </w:rPr>
        <w:t>of</w:t>
      </w:r>
      <w:r>
        <w:rPr>
          <w:spacing w:val="21"/>
          <w:w w:val="110"/>
        </w:rPr>
        <w:t xml:space="preserve"> </w:t>
      </w:r>
      <w:r>
        <w:rPr>
          <w:w w:val="110"/>
        </w:rPr>
        <w:t>approximating</w:t>
      </w:r>
      <w:r>
        <w:rPr>
          <w:spacing w:val="21"/>
          <w:w w:val="110"/>
        </w:rPr>
        <w:t xml:space="preserve"> </w:t>
      </w:r>
      <w:del w:id="63" w:author="Andreas Voß" w:date="2019-07-09T08:47:00Z">
        <w:r w:rsidDel="00151CE5">
          <w:rPr>
            <w:w w:val="110"/>
          </w:rPr>
          <w:delText>very</w:delText>
        </w:r>
        <w:r w:rsidDel="00151CE5">
          <w:rPr>
            <w:spacing w:val="20"/>
            <w:w w:val="110"/>
          </w:rPr>
          <w:delText xml:space="preserve"> </w:delText>
        </w:r>
      </w:del>
      <w:r>
        <w:rPr>
          <w:w w:val="110"/>
        </w:rPr>
        <w:t>high-dimensional</w:t>
      </w:r>
      <w:r>
        <w:rPr>
          <w:spacing w:val="21"/>
          <w:w w:val="110"/>
        </w:rPr>
        <w:t xml:space="preserve"> </w:t>
      </w:r>
      <w:r>
        <w:rPr>
          <w:w w:val="110"/>
        </w:rPr>
        <w:t>distributions</w:t>
      </w:r>
      <w:r>
        <w:rPr>
          <w:spacing w:val="21"/>
          <w:w w:val="110"/>
        </w:rPr>
        <w:t xml:space="preserve"> </w:t>
      </w:r>
      <w:r>
        <w:rPr>
          <w:w w:val="110"/>
        </w:rPr>
        <w:t>(e.g.,</w:t>
      </w:r>
      <w:r>
        <w:rPr>
          <w:spacing w:val="22"/>
          <w:w w:val="110"/>
        </w:rPr>
        <w:t xml:space="preserve"> </w:t>
      </w:r>
      <w:r>
        <w:rPr>
          <w:w w:val="110"/>
        </w:rPr>
        <w:t>the</w:t>
      </w:r>
      <w:r>
        <w:rPr>
          <w:spacing w:val="21"/>
          <w:w w:val="110"/>
        </w:rPr>
        <w:t xml:space="preserve"> </w:t>
      </w:r>
      <w:r>
        <w:rPr>
          <w:w w:val="110"/>
        </w:rPr>
        <w:t>pixels</w:t>
      </w:r>
      <w:r>
        <w:rPr>
          <w:spacing w:val="20"/>
          <w:w w:val="110"/>
        </w:rPr>
        <w:t xml:space="preserve"> </w:t>
      </w:r>
      <w:r>
        <w:rPr>
          <w:w w:val="110"/>
        </w:rPr>
        <w:t>of</w:t>
      </w:r>
      <w:r>
        <w:rPr>
          <w:spacing w:val="21"/>
          <w:w w:val="110"/>
        </w:rPr>
        <w:t xml:space="preserve"> </w:t>
      </w:r>
      <w:r>
        <w:rPr>
          <w:w w:val="110"/>
        </w:rPr>
        <w:t>an</w:t>
      </w:r>
      <w:r>
        <w:rPr>
          <w:spacing w:val="21"/>
          <w:w w:val="110"/>
        </w:rPr>
        <w:t xml:space="preserve"> </w:t>
      </w:r>
      <w:r>
        <w:rPr>
          <w:w w:val="110"/>
        </w:rPr>
        <w:t xml:space="preserve">image). </w:t>
      </w:r>
      <w:r>
        <w:rPr>
          <w:spacing w:val="4"/>
          <w:w w:val="110"/>
        </w:rPr>
        <w:t xml:space="preserve"> </w:t>
      </w:r>
      <w:r>
        <w:rPr>
          <w:w w:val="110"/>
        </w:rPr>
        <w:t>Once</w:t>
      </w:r>
    </w:p>
    <w:p w14:paraId="57F61634" w14:textId="77777777" w:rsidR="00EC0BD2" w:rsidRDefault="00753B5A">
      <w:pPr>
        <w:pStyle w:val="Textkrper"/>
        <w:spacing w:before="11"/>
        <w:ind w:left="262"/>
      </w:pPr>
      <w:r>
        <w:rPr>
          <w:rFonts w:ascii="Arial"/>
          <w:w w:val="115"/>
          <w:sz w:val="9"/>
        </w:rPr>
        <w:t xml:space="preserve">61    </w:t>
      </w:r>
      <w:r>
        <w:rPr>
          <w:rFonts w:ascii="Arial"/>
          <w:spacing w:val="13"/>
          <w:w w:val="115"/>
          <w:sz w:val="9"/>
        </w:rPr>
        <w:t xml:space="preserve"> </w:t>
      </w:r>
      <w:r>
        <w:rPr>
          <w:w w:val="115"/>
        </w:rPr>
        <w:t>trained</w:t>
      </w:r>
      <w:r>
        <w:rPr>
          <w:spacing w:val="6"/>
          <w:w w:val="115"/>
        </w:rPr>
        <w:t xml:space="preserve"> </w:t>
      </w:r>
      <w:r>
        <w:rPr>
          <w:w w:val="115"/>
        </w:rPr>
        <w:t>with</w:t>
      </w:r>
      <w:r>
        <w:rPr>
          <w:spacing w:val="7"/>
          <w:w w:val="115"/>
        </w:rPr>
        <w:t xml:space="preserve"> </w:t>
      </w:r>
      <w:r>
        <w:rPr>
          <w:w w:val="115"/>
        </w:rPr>
        <w:t>a</w:t>
      </w:r>
      <w:r>
        <w:rPr>
          <w:spacing w:val="6"/>
          <w:w w:val="115"/>
        </w:rPr>
        <w:t xml:space="preserve"> </w:t>
      </w:r>
      <w:r>
        <w:rPr>
          <w:w w:val="115"/>
        </w:rPr>
        <w:t>sufficient</w:t>
      </w:r>
      <w:r>
        <w:rPr>
          <w:spacing w:val="6"/>
          <w:w w:val="115"/>
        </w:rPr>
        <w:t xml:space="preserve"> </w:t>
      </w:r>
      <w:r>
        <w:rPr>
          <w:w w:val="115"/>
        </w:rPr>
        <w:t>amount</w:t>
      </w:r>
      <w:r>
        <w:rPr>
          <w:spacing w:val="6"/>
          <w:w w:val="115"/>
        </w:rPr>
        <w:t xml:space="preserve"> </w:t>
      </w:r>
      <w:r>
        <w:rPr>
          <w:w w:val="115"/>
        </w:rPr>
        <w:t>of</w:t>
      </w:r>
      <w:r>
        <w:rPr>
          <w:spacing w:val="7"/>
          <w:w w:val="115"/>
        </w:rPr>
        <w:t xml:space="preserve"> </w:t>
      </w:r>
      <w:r>
        <w:rPr>
          <w:w w:val="115"/>
        </w:rPr>
        <w:t>simulated</w:t>
      </w:r>
      <w:r>
        <w:rPr>
          <w:spacing w:val="6"/>
          <w:w w:val="115"/>
        </w:rPr>
        <w:t xml:space="preserve"> </w:t>
      </w:r>
      <w:r>
        <w:rPr>
          <w:w w:val="115"/>
        </w:rPr>
        <w:t>data,</w:t>
      </w:r>
      <w:r>
        <w:rPr>
          <w:spacing w:val="9"/>
          <w:w w:val="115"/>
        </w:rPr>
        <w:t xml:space="preserve"> </w:t>
      </w:r>
      <w:r>
        <w:rPr>
          <w:w w:val="115"/>
        </w:rPr>
        <w:t>the</w:t>
      </w:r>
      <w:r>
        <w:rPr>
          <w:spacing w:val="6"/>
          <w:w w:val="115"/>
        </w:rPr>
        <w:t xml:space="preserve"> </w:t>
      </w:r>
      <w:r>
        <w:rPr>
          <w:w w:val="115"/>
        </w:rPr>
        <w:t>invertible</w:t>
      </w:r>
      <w:r>
        <w:rPr>
          <w:spacing w:val="6"/>
          <w:w w:val="115"/>
        </w:rPr>
        <w:t xml:space="preserve"> </w:t>
      </w:r>
      <w:r>
        <w:rPr>
          <w:w w:val="115"/>
        </w:rPr>
        <w:t>network</w:t>
      </w:r>
      <w:r>
        <w:rPr>
          <w:spacing w:val="7"/>
          <w:w w:val="115"/>
        </w:rPr>
        <w:t xml:space="preserve"> </w:t>
      </w:r>
      <w:r>
        <w:rPr>
          <w:w w:val="115"/>
        </w:rPr>
        <w:t>can</w:t>
      </w:r>
      <w:r>
        <w:rPr>
          <w:spacing w:val="6"/>
          <w:w w:val="115"/>
        </w:rPr>
        <w:t xml:space="preserve"> </w:t>
      </w:r>
      <w:r>
        <w:rPr>
          <w:w w:val="115"/>
        </w:rPr>
        <w:t>perform</w:t>
      </w:r>
      <w:r>
        <w:rPr>
          <w:spacing w:val="6"/>
          <w:w w:val="115"/>
        </w:rPr>
        <w:t xml:space="preserve"> </w:t>
      </w:r>
      <w:r>
        <w:rPr>
          <w:w w:val="115"/>
        </w:rPr>
        <w:t>rapid</w:t>
      </w:r>
      <w:r>
        <w:rPr>
          <w:spacing w:val="6"/>
          <w:w w:val="115"/>
        </w:rPr>
        <w:t xml:space="preserve"> </w:t>
      </w:r>
      <w:r>
        <w:rPr>
          <w:w w:val="115"/>
        </w:rPr>
        <w:t>Bayesian</w:t>
      </w:r>
      <w:r>
        <w:rPr>
          <w:spacing w:val="7"/>
          <w:w w:val="115"/>
        </w:rPr>
        <w:t xml:space="preserve"> </w:t>
      </w:r>
      <w:r>
        <w:rPr>
          <w:w w:val="115"/>
        </w:rPr>
        <w:t>inference</w:t>
      </w:r>
      <w:r>
        <w:rPr>
          <w:spacing w:val="6"/>
          <w:w w:val="115"/>
        </w:rPr>
        <w:t xml:space="preserve"> </w:t>
      </w:r>
      <w:r>
        <w:rPr>
          <w:w w:val="115"/>
        </w:rPr>
        <w:t>on</w:t>
      </w:r>
      <w:r>
        <w:rPr>
          <w:spacing w:val="6"/>
          <w:w w:val="115"/>
        </w:rPr>
        <w:t xml:space="preserve"> </w:t>
      </w:r>
      <w:r>
        <w:rPr>
          <w:w w:val="115"/>
        </w:rPr>
        <w:t>large</w:t>
      </w:r>
    </w:p>
    <w:p w14:paraId="16BEABB9" w14:textId="77777777" w:rsidR="00EC0BD2" w:rsidRDefault="00753B5A">
      <w:pPr>
        <w:pStyle w:val="Textkrper"/>
        <w:spacing w:before="12"/>
        <w:ind w:left="262"/>
      </w:pPr>
      <w:r>
        <w:rPr>
          <w:rFonts w:ascii="Arial"/>
          <w:w w:val="110"/>
          <w:sz w:val="9"/>
        </w:rPr>
        <w:t xml:space="preserve">62 </w:t>
      </w:r>
      <w:r>
        <w:rPr>
          <w:w w:val="110"/>
        </w:rPr>
        <w:t>datasets from a given research domain.</w:t>
      </w:r>
    </w:p>
    <w:p w14:paraId="2BCEA216" w14:textId="77777777" w:rsidR="00EC0BD2" w:rsidRDefault="00753B5A">
      <w:pPr>
        <w:pStyle w:val="Textkrper"/>
        <w:tabs>
          <w:tab w:val="left" w:pos="805"/>
        </w:tabs>
        <w:spacing w:before="35"/>
        <w:ind w:left="262"/>
      </w:pPr>
      <w:r>
        <w:rPr>
          <w:rFonts w:ascii="Arial"/>
          <w:w w:val="110"/>
          <w:sz w:val="9"/>
        </w:rPr>
        <w:t>63</w:t>
      </w:r>
      <w:r>
        <w:rPr>
          <w:rFonts w:ascii="Arial"/>
          <w:w w:val="110"/>
          <w:sz w:val="9"/>
        </w:rPr>
        <w:tab/>
      </w:r>
      <w:r>
        <w:rPr>
          <w:w w:val="110"/>
        </w:rPr>
        <w:t>The joint training of a summary network and an invertible network results in a powerful and universal parameter estimation</w:t>
      </w:r>
    </w:p>
    <w:p w14:paraId="312D0394" w14:textId="77777777" w:rsidR="00EC0BD2" w:rsidRDefault="00753B5A">
      <w:pPr>
        <w:pStyle w:val="Textkrper"/>
        <w:spacing w:before="12"/>
        <w:ind w:left="262"/>
      </w:pPr>
      <w:r>
        <w:rPr>
          <w:rFonts w:ascii="Arial"/>
          <w:w w:val="110"/>
          <w:sz w:val="9"/>
        </w:rPr>
        <w:t xml:space="preserve">64      </w:t>
      </w:r>
      <w:r>
        <w:rPr>
          <w:w w:val="110"/>
        </w:rPr>
        <w:t xml:space="preserve">machine capable of inverting complicated mathematical models in </w:t>
      </w:r>
      <w:r>
        <w:rPr>
          <w:spacing w:val="-3"/>
          <w:w w:val="110"/>
        </w:rPr>
        <w:t xml:space="preserve">various </w:t>
      </w:r>
      <w:r>
        <w:rPr>
          <w:w w:val="110"/>
        </w:rPr>
        <w:t>scientific domains (</w:t>
      </w:r>
      <w:hyperlink w:anchor="_bookmark0" w:history="1">
        <w:r>
          <w:rPr>
            <w:color w:val="0000FF"/>
            <w:w w:val="110"/>
          </w:rPr>
          <w:t>Figure 1</w:t>
        </w:r>
      </w:hyperlink>
      <w:r>
        <w:rPr>
          <w:w w:val="110"/>
        </w:rPr>
        <w:t>). Moreover, the</w:t>
      </w:r>
      <w:r>
        <w:rPr>
          <w:spacing w:val="-14"/>
          <w:w w:val="110"/>
        </w:rPr>
        <w:t xml:space="preserve"> </w:t>
      </w:r>
      <w:r>
        <w:rPr>
          <w:w w:val="110"/>
        </w:rPr>
        <w:t>method</w:t>
      </w:r>
    </w:p>
    <w:p w14:paraId="26EF1996" w14:textId="77777777" w:rsidR="00EC0BD2" w:rsidRDefault="00753B5A">
      <w:pPr>
        <w:pStyle w:val="Textkrper"/>
        <w:spacing w:before="11"/>
        <w:ind w:left="262"/>
      </w:pPr>
      <w:r>
        <w:rPr>
          <w:rFonts w:ascii="Arial"/>
          <w:w w:val="105"/>
          <w:sz w:val="9"/>
        </w:rPr>
        <w:t xml:space="preserve">65       </w:t>
      </w:r>
      <w:r>
        <w:rPr>
          <w:rFonts w:ascii="Arial"/>
          <w:spacing w:val="10"/>
          <w:w w:val="105"/>
          <w:sz w:val="9"/>
        </w:rPr>
        <w:t xml:space="preserve"> </w:t>
      </w:r>
      <w:r>
        <w:rPr>
          <w:w w:val="105"/>
        </w:rPr>
        <w:t>addresses</w:t>
      </w:r>
      <w:r>
        <w:rPr>
          <w:spacing w:val="20"/>
          <w:w w:val="105"/>
        </w:rPr>
        <w:t xml:space="preserve"> </w:t>
      </w:r>
      <w:r>
        <w:rPr>
          <w:w w:val="105"/>
        </w:rPr>
        <w:t>many</w:t>
      </w:r>
      <w:r>
        <w:rPr>
          <w:spacing w:val="21"/>
          <w:w w:val="105"/>
        </w:rPr>
        <w:t xml:space="preserve"> </w:t>
      </w:r>
      <w:r>
        <w:rPr>
          <w:w w:val="105"/>
        </w:rPr>
        <w:t>of</w:t>
      </w:r>
      <w:r>
        <w:rPr>
          <w:spacing w:val="20"/>
          <w:w w:val="105"/>
        </w:rPr>
        <w:t xml:space="preserve"> </w:t>
      </w:r>
      <w:r>
        <w:rPr>
          <w:w w:val="105"/>
        </w:rPr>
        <w:t>the</w:t>
      </w:r>
      <w:r>
        <w:rPr>
          <w:spacing w:val="20"/>
          <w:w w:val="105"/>
        </w:rPr>
        <w:t xml:space="preserve"> </w:t>
      </w:r>
      <w:r>
        <w:rPr>
          <w:w w:val="105"/>
        </w:rPr>
        <w:t>limitations</w:t>
      </w:r>
      <w:r>
        <w:rPr>
          <w:spacing w:val="21"/>
          <w:w w:val="105"/>
        </w:rPr>
        <w:t xml:space="preserve"> </w:t>
      </w:r>
      <w:r>
        <w:rPr>
          <w:w w:val="105"/>
        </w:rPr>
        <w:t>of</w:t>
      </w:r>
      <w:r>
        <w:rPr>
          <w:spacing w:val="20"/>
          <w:w w:val="105"/>
        </w:rPr>
        <w:t xml:space="preserve"> </w:t>
      </w:r>
      <w:r>
        <w:rPr>
          <w:w w:val="105"/>
        </w:rPr>
        <w:t>previous</w:t>
      </w:r>
      <w:r>
        <w:rPr>
          <w:spacing w:val="21"/>
          <w:w w:val="105"/>
        </w:rPr>
        <w:t xml:space="preserve"> </w:t>
      </w:r>
      <w:r>
        <w:rPr>
          <w:w w:val="105"/>
        </w:rPr>
        <w:t>likelihood-free</w:t>
      </w:r>
      <w:r>
        <w:rPr>
          <w:spacing w:val="20"/>
          <w:w w:val="105"/>
        </w:rPr>
        <w:t xml:space="preserve"> </w:t>
      </w:r>
      <w:r>
        <w:rPr>
          <w:w w:val="105"/>
        </w:rPr>
        <w:t>methods.</w:t>
      </w:r>
      <w:r>
        <w:rPr>
          <w:spacing w:val="42"/>
          <w:w w:val="105"/>
        </w:rPr>
        <w:t xml:space="preserve"> </w:t>
      </w:r>
      <w:r>
        <w:rPr>
          <w:w w:val="105"/>
        </w:rPr>
        <w:t>First,</w:t>
      </w:r>
      <w:r>
        <w:rPr>
          <w:spacing w:val="21"/>
          <w:w w:val="105"/>
        </w:rPr>
        <w:t xml:space="preserve"> </w:t>
      </w:r>
      <w:r>
        <w:rPr>
          <w:w w:val="105"/>
        </w:rPr>
        <w:t>it</w:t>
      </w:r>
      <w:r>
        <w:rPr>
          <w:spacing w:val="20"/>
          <w:w w:val="105"/>
        </w:rPr>
        <w:t xml:space="preserve"> </w:t>
      </w:r>
      <w:r>
        <w:rPr>
          <w:spacing w:val="-3"/>
          <w:w w:val="105"/>
        </w:rPr>
        <w:t>involves</w:t>
      </w:r>
      <w:r>
        <w:rPr>
          <w:spacing w:val="20"/>
          <w:w w:val="105"/>
        </w:rPr>
        <w:t xml:space="preserve"> </w:t>
      </w:r>
      <w:r>
        <w:rPr>
          <w:w w:val="105"/>
        </w:rPr>
        <w:t>no</w:t>
      </w:r>
      <w:r>
        <w:rPr>
          <w:spacing w:val="20"/>
          <w:w w:val="105"/>
        </w:rPr>
        <w:t xml:space="preserve"> </w:t>
      </w:r>
      <w:r>
        <w:rPr>
          <w:w w:val="105"/>
        </w:rPr>
        <w:t>costly</w:t>
      </w:r>
      <w:r>
        <w:rPr>
          <w:spacing w:val="20"/>
          <w:w w:val="105"/>
        </w:rPr>
        <w:t xml:space="preserve"> </w:t>
      </w:r>
      <w:r>
        <w:rPr>
          <w:w w:val="105"/>
        </w:rPr>
        <w:t>MCMC</w:t>
      </w:r>
      <w:r>
        <w:rPr>
          <w:spacing w:val="20"/>
          <w:w w:val="105"/>
        </w:rPr>
        <w:t xml:space="preserve"> </w:t>
      </w:r>
      <w:r>
        <w:rPr>
          <w:w w:val="105"/>
        </w:rPr>
        <w:t>or</w:t>
      </w:r>
      <w:r>
        <w:rPr>
          <w:spacing w:val="21"/>
          <w:w w:val="105"/>
        </w:rPr>
        <w:t xml:space="preserve"> </w:t>
      </w:r>
      <w:r>
        <w:rPr>
          <w:w w:val="105"/>
        </w:rPr>
        <w:t>rejection</w:t>
      </w:r>
      <w:r>
        <w:rPr>
          <w:spacing w:val="20"/>
          <w:w w:val="105"/>
        </w:rPr>
        <w:t xml:space="preserve"> </w:t>
      </w:r>
      <w:r>
        <w:rPr>
          <w:w w:val="105"/>
        </w:rPr>
        <w:t>sampling,</w:t>
      </w:r>
    </w:p>
    <w:p w14:paraId="3DB55AA5" w14:textId="207A1A06" w:rsidR="00EC0BD2" w:rsidRDefault="00753B5A">
      <w:pPr>
        <w:pStyle w:val="Textkrper"/>
        <w:spacing w:before="11"/>
        <w:ind w:left="262"/>
      </w:pPr>
      <w:r>
        <w:rPr>
          <w:rFonts w:ascii="Arial"/>
          <w:w w:val="115"/>
          <w:sz w:val="9"/>
        </w:rPr>
        <w:t>66</w:t>
      </w:r>
      <w:r>
        <w:rPr>
          <w:rFonts w:ascii="Arial"/>
          <w:spacing w:val="16"/>
          <w:w w:val="115"/>
          <w:sz w:val="9"/>
        </w:rPr>
        <w:t xml:space="preserve"> </w:t>
      </w:r>
      <w:r>
        <w:rPr>
          <w:w w:val="115"/>
        </w:rPr>
        <w:t xml:space="preserve">which makes </w:t>
      </w:r>
      <w:del w:id="64" w:author="Andreas Voß" w:date="2019-07-09T08:47:00Z">
        <w:r w:rsidDel="00151CE5">
          <w:rPr>
            <w:w w:val="115"/>
          </w:rPr>
          <w:delText xml:space="preserve">the </w:delText>
        </w:r>
      </w:del>
      <w:r>
        <w:rPr>
          <w:w w:val="115"/>
        </w:rPr>
        <w:t xml:space="preserve">inference </w:t>
      </w:r>
      <w:del w:id="65" w:author="Andreas Voß" w:date="2019-07-09T08:47:00Z">
        <w:r w:rsidDel="00151CE5">
          <w:rPr>
            <w:w w:val="115"/>
          </w:rPr>
          <w:delText xml:space="preserve">phase </w:delText>
        </w:r>
      </w:del>
      <w:r>
        <w:rPr>
          <w:w w:val="115"/>
        </w:rPr>
        <w:t>lightning fast</w:t>
      </w:r>
      <w:ins w:id="66" w:author="Andreas Voß" w:date="2019-07-09T08:48:00Z">
        <w:r w:rsidR="00151CE5">
          <w:rPr>
            <w:w w:val="115"/>
          </w:rPr>
          <w:t xml:space="preserve"> (once the network is trained)</w:t>
        </w:r>
      </w:ins>
      <w:r>
        <w:rPr>
          <w:w w:val="115"/>
        </w:rPr>
        <w:t xml:space="preserve">. Second, it </w:t>
      </w:r>
      <w:r>
        <w:rPr>
          <w:spacing w:val="-3"/>
          <w:w w:val="115"/>
        </w:rPr>
        <w:t xml:space="preserve">involves </w:t>
      </w:r>
      <w:r>
        <w:rPr>
          <w:w w:val="115"/>
        </w:rPr>
        <w:t>no fixed summary statistics, but instead learns the most</w:t>
      </w:r>
    </w:p>
    <w:p w14:paraId="71634CE5" w14:textId="77777777" w:rsidR="00EC0BD2" w:rsidRDefault="00753B5A">
      <w:pPr>
        <w:pStyle w:val="Textkrper"/>
        <w:spacing w:before="11"/>
        <w:ind w:left="262"/>
      </w:pPr>
      <w:r>
        <w:rPr>
          <w:rFonts w:ascii="Arial"/>
          <w:w w:val="115"/>
          <w:sz w:val="9"/>
        </w:rPr>
        <w:t xml:space="preserve">67    </w:t>
      </w:r>
      <w:r>
        <w:rPr>
          <w:rFonts w:ascii="Arial"/>
          <w:spacing w:val="28"/>
          <w:w w:val="115"/>
          <w:sz w:val="9"/>
        </w:rPr>
        <w:t xml:space="preserve"> </w:t>
      </w:r>
      <w:r>
        <w:rPr>
          <w:w w:val="115"/>
        </w:rPr>
        <w:t>informative</w:t>
      </w:r>
      <w:r>
        <w:rPr>
          <w:spacing w:val="6"/>
          <w:w w:val="115"/>
        </w:rPr>
        <w:t xml:space="preserve"> </w:t>
      </w:r>
      <w:r>
        <w:rPr>
          <w:w w:val="115"/>
        </w:rPr>
        <w:t>representation</w:t>
      </w:r>
      <w:r>
        <w:rPr>
          <w:spacing w:val="6"/>
          <w:w w:val="115"/>
        </w:rPr>
        <w:t xml:space="preserve"> </w:t>
      </w:r>
      <w:r>
        <w:rPr>
          <w:w w:val="115"/>
        </w:rPr>
        <w:t>of</w:t>
      </w:r>
      <w:r>
        <w:rPr>
          <w:spacing w:val="6"/>
          <w:w w:val="115"/>
        </w:rPr>
        <w:t xml:space="preserve"> </w:t>
      </w:r>
      <w:r>
        <w:rPr>
          <w:w w:val="115"/>
        </w:rPr>
        <w:t>the</w:t>
      </w:r>
      <w:r>
        <w:rPr>
          <w:spacing w:val="6"/>
          <w:w w:val="115"/>
        </w:rPr>
        <w:t xml:space="preserve"> </w:t>
      </w:r>
      <w:r>
        <w:rPr>
          <w:w w:val="115"/>
        </w:rPr>
        <w:t>data</w:t>
      </w:r>
      <w:r>
        <w:rPr>
          <w:spacing w:val="7"/>
          <w:w w:val="115"/>
        </w:rPr>
        <w:t xml:space="preserve"> </w:t>
      </w:r>
      <w:r>
        <w:rPr>
          <w:w w:val="115"/>
        </w:rPr>
        <w:t>in</w:t>
      </w:r>
      <w:r>
        <w:rPr>
          <w:spacing w:val="6"/>
          <w:w w:val="115"/>
        </w:rPr>
        <w:t xml:space="preserve"> </w:t>
      </w:r>
      <w:r>
        <w:rPr>
          <w:w w:val="115"/>
        </w:rPr>
        <w:t>an</w:t>
      </w:r>
      <w:r>
        <w:rPr>
          <w:spacing w:val="7"/>
          <w:w w:val="115"/>
        </w:rPr>
        <w:t xml:space="preserve"> </w:t>
      </w:r>
      <w:r>
        <w:rPr>
          <w:w w:val="115"/>
        </w:rPr>
        <w:t>end-to-end</w:t>
      </w:r>
      <w:r>
        <w:rPr>
          <w:spacing w:val="6"/>
          <w:w w:val="115"/>
        </w:rPr>
        <w:t xml:space="preserve"> </w:t>
      </w:r>
      <w:r>
        <w:rPr>
          <w:w w:val="115"/>
        </w:rPr>
        <w:t>manner.</w:t>
      </w:r>
      <w:r>
        <w:rPr>
          <w:spacing w:val="33"/>
          <w:w w:val="115"/>
        </w:rPr>
        <w:t xml:space="preserve"> </w:t>
      </w:r>
      <w:r>
        <w:rPr>
          <w:w w:val="115"/>
        </w:rPr>
        <w:t>Third,</w:t>
      </w:r>
      <w:r>
        <w:rPr>
          <w:spacing w:val="7"/>
          <w:w w:val="115"/>
        </w:rPr>
        <w:t xml:space="preserve"> </w:t>
      </w:r>
      <w:r>
        <w:rPr>
          <w:w w:val="115"/>
        </w:rPr>
        <w:t>the</w:t>
      </w:r>
      <w:r>
        <w:rPr>
          <w:spacing w:val="7"/>
          <w:w w:val="115"/>
        </w:rPr>
        <w:t xml:space="preserve"> </w:t>
      </w:r>
      <w:r>
        <w:rPr>
          <w:w w:val="115"/>
        </w:rPr>
        <w:t>method</w:t>
      </w:r>
      <w:r>
        <w:rPr>
          <w:spacing w:val="6"/>
          <w:w w:val="115"/>
        </w:rPr>
        <w:t xml:space="preserve"> </w:t>
      </w:r>
      <w:r>
        <w:rPr>
          <w:w w:val="115"/>
        </w:rPr>
        <w:t>is</w:t>
      </w:r>
      <w:r>
        <w:rPr>
          <w:spacing w:val="5"/>
          <w:w w:val="115"/>
        </w:rPr>
        <w:t xml:space="preserve"> </w:t>
      </w:r>
      <w:r>
        <w:rPr>
          <w:w w:val="115"/>
        </w:rPr>
        <w:t>fully</w:t>
      </w:r>
      <w:r>
        <w:rPr>
          <w:spacing w:val="7"/>
          <w:w w:val="115"/>
        </w:rPr>
        <w:t xml:space="preserve"> </w:t>
      </w:r>
      <w:r>
        <w:rPr>
          <w:w w:val="115"/>
        </w:rPr>
        <w:t>Bayesian,</w:t>
      </w:r>
      <w:r>
        <w:rPr>
          <w:spacing w:val="7"/>
          <w:w w:val="115"/>
        </w:rPr>
        <w:t xml:space="preserve"> </w:t>
      </w:r>
      <w:r>
        <w:rPr>
          <w:w w:val="115"/>
        </w:rPr>
        <w:t>as</w:t>
      </w:r>
      <w:r>
        <w:rPr>
          <w:spacing w:val="7"/>
          <w:w w:val="115"/>
        </w:rPr>
        <w:t xml:space="preserve"> </w:t>
      </w:r>
      <w:r>
        <w:rPr>
          <w:w w:val="115"/>
        </w:rPr>
        <w:t>it</w:t>
      </w:r>
      <w:r>
        <w:rPr>
          <w:spacing w:val="6"/>
          <w:w w:val="115"/>
        </w:rPr>
        <w:t xml:space="preserve"> </w:t>
      </w:r>
      <w:r>
        <w:rPr>
          <w:w w:val="115"/>
        </w:rPr>
        <w:t>directly</w:t>
      </w:r>
      <w:r>
        <w:rPr>
          <w:spacing w:val="6"/>
          <w:w w:val="115"/>
        </w:rPr>
        <w:t xml:space="preserve"> </w:t>
      </w:r>
      <w:r>
        <w:rPr>
          <w:w w:val="115"/>
        </w:rPr>
        <w:t>learns</w:t>
      </w:r>
    </w:p>
    <w:p w14:paraId="0989EF0C" w14:textId="77777777" w:rsidR="00EC0BD2" w:rsidRDefault="00753B5A">
      <w:pPr>
        <w:pStyle w:val="Textkrper"/>
        <w:spacing w:before="12"/>
        <w:ind w:left="262"/>
      </w:pPr>
      <w:r>
        <w:rPr>
          <w:rFonts w:ascii="Arial"/>
          <w:w w:val="110"/>
          <w:sz w:val="9"/>
        </w:rPr>
        <w:t xml:space="preserve">68      </w:t>
      </w:r>
      <w:r>
        <w:rPr>
          <w:rFonts w:ascii="Arial"/>
          <w:spacing w:val="25"/>
          <w:w w:val="110"/>
          <w:sz w:val="9"/>
        </w:rPr>
        <w:t xml:space="preserve"> </w:t>
      </w:r>
      <w:r>
        <w:rPr>
          <w:w w:val="110"/>
        </w:rPr>
        <w:t>the</w:t>
      </w:r>
      <w:r>
        <w:rPr>
          <w:spacing w:val="18"/>
          <w:w w:val="110"/>
        </w:rPr>
        <w:t xml:space="preserve"> </w:t>
      </w:r>
      <w:r>
        <w:rPr>
          <w:w w:val="110"/>
        </w:rPr>
        <w:t>posterior</w:t>
      </w:r>
      <w:r>
        <w:rPr>
          <w:spacing w:val="18"/>
          <w:w w:val="110"/>
        </w:rPr>
        <w:t xml:space="preserve"> </w:t>
      </w:r>
      <w:r>
        <w:rPr>
          <w:spacing w:val="-3"/>
          <w:w w:val="110"/>
        </w:rPr>
        <w:t>over</w:t>
      </w:r>
      <w:r>
        <w:rPr>
          <w:spacing w:val="18"/>
          <w:w w:val="110"/>
        </w:rPr>
        <w:t xml:space="preserve"> </w:t>
      </w:r>
      <w:r>
        <w:rPr>
          <w:w w:val="110"/>
        </w:rPr>
        <w:t>model</w:t>
      </w:r>
      <w:r>
        <w:rPr>
          <w:spacing w:val="19"/>
          <w:w w:val="110"/>
        </w:rPr>
        <w:t xml:space="preserve"> </w:t>
      </w:r>
      <w:r>
        <w:rPr>
          <w:w w:val="110"/>
        </w:rPr>
        <w:t>parameters</w:t>
      </w:r>
      <w:r>
        <w:rPr>
          <w:spacing w:val="18"/>
          <w:w w:val="110"/>
        </w:rPr>
        <w:t xml:space="preserve"> </w:t>
      </w:r>
      <w:r>
        <w:rPr>
          <w:w w:val="110"/>
        </w:rPr>
        <w:t>and</w:t>
      </w:r>
      <w:r>
        <w:rPr>
          <w:spacing w:val="18"/>
          <w:w w:val="110"/>
        </w:rPr>
        <w:t xml:space="preserve"> </w:t>
      </w:r>
      <w:r>
        <w:rPr>
          <w:w w:val="110"/>
        </w:rPr>
        <w:t>thus</w:t>
      </w:r>
      <w:r>
        <w:rPr>
          <w:spacing w:val="18"/>
          <w:w w:val="110"/>
        </w:rPr>
        <w:t xml:space="preserve"> </w:t>
      </w:r>
      <w:r>
        <w:rPr>
          <w:w w:val="110"/>
        </w:rPr>
        <w:t>allows</w:t>
      </w:r>
      <w:r>
        <w:rPr>
          <w:spacing w:val="19"/>
          <w:w w:val="110"/>
        </w:rPr>
        <w:t xml:space="preserve"> </w:t>
      </w:r>
      <w:r>
        <w:rPr>
          <w:w w:val="110"/>
        </w:rPr>
        <w:t>for</w:t>
      </w:r>
      <w:r>
        <w:rPr>
          <w:spacing w:val="18"/>
          <w:w w:val="110"/>
        </w:rPr>
        <w:t xml:space="preserve"> </w:t>
      </w:r>
      <w:r>
        <w:rPr>
          <w:w w:val="110"/>
        </w:rPr>
        <w:t>the</w:t>
      </w:r>
      <w:r>
        <w:rPr>
          <w:spacing w:val="18"/>
          <w:w w:val="110"/>
        </w:rPr>
        <w:t xml:space="preserve"> </w:t>
      </w:r>
      <w:r>
        <w:rPr>
          <w:w w:val="110"/>
        </w:rPr>
        <w:t>quantification</w:t>
      </w:r>
      <w:r>
        <w:rPr>
          <w:spacing w:val="19"/>
          <w:w w:val="110"/>
        </w:rPr>
        <w:t xml:space="preserve"> </w:t>
      </w:r>
      <w:r>
        <w:rPr>
          <w:w w:val="110"/>
        </w:rPr>
        <w:t>of</w:t>
      </w:r>
      <w:r>
        <w:rPr>
          <w:spacing w:val="18"/>
          <w:w w:val="110"/>
        </w:rPr>
        <w:t xml:space="preserve"> </w:t>
      </w:r>
      <w:r>
        <w:rPr>
          <w:spacing w:val="-3"/>
          <w:w w:val="110"/>
        </w:rPr>
        <w:t>uncertainty,</w:t>
      </w:r>
      <w:r>
        <w:rPr>
          <w:spacing w:val="18"/>
          <w:w w:val="110"/>
        </w:rPr>
        <w:t xml:space="preserve"> </w:t>
      </w:r>
      <w:r>
        <w:rPr>
          <w:w w:val="110"/>
        </w:rPr>
        <w:t>which</w:t>
      </w:r>
      <w:r>
        <w:rPr>
          <w:spacing w:val="18"/>
          <w:w w:val="110"/>
        </w:rPr>
        <w:t xml:space="preserve"> </w:t>
      </w:r>
      <w:r>
        <w:rPr>
          <w:w w:val="110"/>
        </w:rPr>
        <w:t>is</w:t>
      </w:r>
      <w:r>
        <w:rPr>
          <w:spacing w:val="19"/>
          <w:w w:val="110"/>
        </w:rPr>
        <w:t xml:space="preserve"> </w:t>
      </w:r>
      <w:r>
        <w:rPr>
          <w:w w:val="110"/>
        </w:rPr>
        <w:t>a</w:t>
      </w:r>
      <w:r>
        <w:rPr>
          <w:spacing w:val="18"/>
          <w:w w:val="110"/>
        </w:rPr>
        <w:t xml:space="preserve"> </w:t>
      </w:r>
      <w:r>
        <w:rPr>
          <w:w w:val="110"/>
        </w:rPr>
        <w:t>crucial</w:t>
      </w:r>
      <w:r>
        <w:rPr>
          <w:spacing w:val="18"/>
          <w:w w:val="110"/>
        </w:rPr>
        <w:t xml:space="preserve"> </w:t>
      </w:r>
      <w:r>
        <w:rPr>
          <w:w w:val="110"/>
        </w:rPr>
        <w:t>requirement</w:t>
      </w:r>
      <w:r>
        <w:rPr>
          <w:spacing w:val="18"/>
          <w:w w:val="110"/>
        </w:rPr>
        <w:t xml:space="preserve"> </w:t>
      </w:r>
      <w:r>
        <w:rPr>
          <w:w w:val="110"/>
        </w:rPr>
        <w:t>in</w:t>
      </w:r>
    </w:p>
    <w:p w14:paraId="0BA44A99" w14:textId="77777777" w:rsidR="00EC0BD2" w:rsidRDefault="00753B5A">
      <w:pPr>
        <w:pStyle w:val="Textkrper"/>
        <w:spacing w:before="11"/>
        <w:ind w:left="262"/>
      </w:pPr>
      <w:r>
        <w:rPr>
          <w:rFonts w:ascii="Arial"/>
          <w:w w:val="110"/>
          <w:sz w:val="9"/>
        </w:rPr>
        <w:t xml:space="preserve">69      </w:t>
      </w:r>
      <w:r>
        <w:rPr>
          <w:rFonts w:ascii="Arial"/>
          <w:spacing w:val="4"/>
          <w:w w:val="110"/>
          <w:sz w:val="9"/>
        </w:rPr>
        <w:t xml:space="preserve"> </w:t>
      </w:r>
      <w:r>
        <w:rPr>
          <w:w w:val="110"/>
        </w:rPr>
        <w:t>parameter</w:t>
      </w:r>
      <w:r>
        <w:rPr>
          <w:spacing w:val="11"/>
          <w:w w:val="110"/>
        </w:rPr>
        <w:t xml:space="preserve"> </w:t>
      </w:r>
      <w:r>
        <w:rPr>
          <w:w w:val="110"/>
        </w:rPr>
        <w:t>estimation</w:t>
      </w:r>
      <w:r>
        <w:rPr>
          <w:spacing w:val="11"/>
          <w:w w:val="110"/>
        </w:rPr>
        <w:t xml:space="preserve"> </w:t>
      </w:r>
      <w:r>
        <w:rPr>
          <w:w w:val="110"/>
        </w:rPr>
        <w:t>(</w:t>
      </w:r>
      <w:hyperlink w:anchor="_bookmark41" w:history="1">
        <w:r>
          <w:rPr>
            <w:color w:val="0000FF"/>
            <w:w w:val="110"/>
          </w:rPr>
          <w:t>29</w:t>
        </w:r>
      </w:hyperlink>
      <w:r>
        <w:rPr>
          <w:w w:val="110"/>
        </w:rPr>
        <w:t>,</w:t>
      </w:r>
      <w:r>
        <w:rPr>
          <w:spacing w:val="10"/>
          <w:w w:val="110"/>
        </w:rPr>
        <w:t xml:space="preserve"> </w:t>
      </w:r>
      <w:hyperlink w:anchor="_bookmark42" w:history="1">
        <w:r>
          <w:rPr>
            <w:color w:val="0000FF"/>
            <w:w w:val="110"/>
          </w:rPr>
          <w:t>30</w:t>
        </w:r>
      </w:hyperlink>
      <w:r>
        <w:rPr>
          <w:w w:val="110"/>
        </w:rPr>
        <w:t>).</w:t>
      </w:r>
      <w:r>
        <w:rPr>
          <w:spacing w:val="30"/>
          <w:w w:val="110"/>
        </w:rPr>
        <w:t xml:space="preserve"> </w:t>
      </w:r>
      <w:r>
        <w:rPr>
          <w:w w:val="110"/>
        </w:rPr>
        <w:t>Last,</w:t>
      </w:r>
      <w:r>
        <w:rPr>
          <w:spacing w:val="11"/>
          <w:w w:val="110"/>
        </w:rPr>
        <w:t xml:space="preserve"> </w:t>
      </w:r>
      <w:r>
        <w:rPr>
          <w:w w:val="110"/>
        </w:rPr>
        <w:t>the</w:t>
      </w:r>
      <w:r>
        <w:rPr>
          <w:spacing w:val="11"/>
          <w:w w:val="110"/>
        </w:rPr>
        <w:t xml:space="preserve"> </w:t>
      </w:r>
      <w:r>
        <w:rPr>
          <w:w w:val="110"/>
        </w:rPr>
        <w:t>trained</w:t>
      </w:r>
      <w:r>
        <w:rPr>
          <w:spacing w:val="11"/>
          <w:w w:val="110"/>
        </w:rPr>
        <w:t xml:space="preserve"> </w:t>
      </w:r>
      <w:r>
        <w:rPr>
          <w:w w:val="110"/>
        </w:rPr>
        <w:t>networks</w:t>
      </w:r>
      <w:r>
        <w:rPr>
          <w:spacing w:val="11"/>
          <w:w w:val="110"/>
        </w:rPr>
        <w:t xml:space="preserve"> </w:t>
      </w:r>
      <w:r>
        <w:rPr>
          <w:w w:val="110"/>
        </w:rPr>
        <w:t>can</w:t>
      </w:r>
      <w:r>
        <w:rPr>
          <w:spacing w:val="11"/>
          <w:w w:val="110"/>
        </w:rPr>
        <w:t xml:space="preserve"> </w:t>
      </w:r>
      <w:r>
        <w:rPr>
          <w:spacing w:val="2"/>
          <w:w w:val="110"/>
        </w:rPr>
        <w:t>be</w:t>
      </w:r>
      <w:r>
        <w:rPr>
          <w:spacing w:val="10"/>
          <w:w w:val="110"/>
        </w:rPr>
        <w:t xml:space="preserve"> </w:t>
      </w:r>
      <w:r>
        <w:rPr>
          <w:w w:val="110"/>
        </w:rPr>
        <w:t>shared</w:t>
      </w:r>
      <w:r>
        <w:rPr>
          <w:spacing w:val="11"/>
          <w:w w:val="110"/>
        </w:rPr>
        <w:t xml:space="preserve"> </w:t>
      </w:r>
      <w:r>
        <w:rPr>
          <w:w w:val="110"/>
        </w:rPr>
        <w:t>and</w:t>
      </w:r>
      <w:r>
        <w:rPr>
          <w:spacing w:val="11"/>
          <w:w w:val="110"/>
        </w:rPr>
        <w:t xml:space="preserve"> </w:t>
      </w:r>
      <w:r>
        <w:rPr>
          <w:w w:val="110"/>
        </w:rPr>
        <w:t>reused</w:t>
      </w:r>
      <w:r>
        <w:rPr>
          <w:spacing w:val="11"/>
          <w:w w:val="110"/>
        </w:rPr>
        <w:t xml:space="preserve"> </w:t>
      </w:r>
      <w:r>
        <w:rPr>
          <w:spacing w:val="-3"/>
          <w:w w:val="110"/>
        </w:rPr>
        <w:t>by</w:t>
      </w:r>
      <w:r>
        <w:rPr>
          <w:spacing w:val="11"/>
          <w:w w:val="110"/>
        </w:rPr>
        <w:t xml:space="preserve"> </w:t>
      </w:r>
      <w:r>
        <w:rPr>
          <w:w w:val="110"/>
        </w:rPr>
        <w:t>multiple</w:t>
      </w:r>
      <w:r>
        <w:rPr>
          <w:spacing w:val="11"/>
          <w:w w:val="110"/>
        </w:rPr>
        <w:t xml:space="preserve"> </w:t>
      </w:r>
      <w:r>
        <w:rPr>
          <w:w w:val="110"/>
        </w:rPr>
        <w:t>researches</w:t>
      </w:r>
      <w:r>
        <w:rPr>
          <w:spacing w:val="11"/>
          <w:w w:val="110"/>
        </w:rPr>
        <w:t xml:space="preserve"> </w:t>
      </w:r>
      <w:r>
        <w:rPr>
          <w:w w:val="110"/>
        </w:rPr>
        <w:t>within</w:t>
      </w:r>
      <w:r>
        <w:rPr>
          <w:spacing w:val="10"/>
          <w:w w:val="110"/>
        </w:rPr>
        <w:t xml:space="preserve"> </w:t>
      </w:r>
      <w:r>
        <w:rPr>
          <w:w w:val="110"/>
        </w:rPr>
        <w:t>a</w:t>
      </w:r>
      <w:r>
        <w:rPr>
          <w:spacing w:val="11"/>
          <w:w w:val="110"/>
        </w:rPr>
        <w:t xml:space="preserve"> </w:t>
      </w:r>
      <w:r>
        <w:rPr>
          <w:w w:val="110"/>
        </w:rPr>
        <w:t>scientific</w:t>
      </w:r>
    </w:p>
    <w:p w14:paraId="38CE7BA4" w14:textId="77777777" w:rsidR="00EC0BD2" w:rsidRDefault="00753B5A">
      <w:pPr>
        <w:pStyle w:val="Textkrper"/>
        <w:spacing w:before="11"/>
        <w:ind w:left="262"/>
      </w:pPr>
      <w:r>
        <w:rPr>
          <w:rFonts w:ascii="Arial"/>
          <w:w w:val="115"/>
          <w:sz w:val="9"/>
        </w:rPr>
        <w:t xml:space="preserve">70    </w:t>
      </w:r>
      <w:r>
        <w:rPr>
          <w:rFonts w:ascii="Arial"/>
          <w:spacing w:val="23"/>
          <w:w w:val="115"/>
          <w:sz w:val="9"/>
        </w:rPr>
        <w:t xml:space="preserve"> </w:t>
      </w:r>
      <w:r>
        <w:rPr>
          <w:w w:val="115"/>
        </w:rPr>
        <w:t>domain,</w:t>
      </w:r>
      <w:r>
        <w:rPr>
          <w:spacing w:val="8"/>
          <w:w w:val="115"/>
        </w:rPr>
        <w:t xml:space="preserve"> </w:t>
      </w:r>
      <w:r>
        <w:rPr>
          <w:w w:val="115"/>
        </w:rPr>
        <w:t>thus</w:t>
      </w:r>
      <w:r>
        <w:rPr>
          <w:spacing w:val="7"/>
          <w:w w:val="115"/>
        </w:rPr>
        <w:t xml:space="preserve"> </w:t>
      </w:r>
      <w:r>
        <w:rPr>
          <w:w w:val="115"/>
        </w:rPr>
        <w:t>removing</w:t>
      </w:r>
      <w:r>
        <w:rPr>
          <w:spacing w:val="7"/>
          <w:w w:val="115"/>
        </w:rPr>
        <w:t xml:space="preserve"> </w:t>
      </w:r>
      <w:r>
        <w:rPr>
          <w:w w:val="115"/>
        </w:rPr>
        <w:t>the</w:t>
      </w:r>
      <w:r>
        <w:rPr>
          <w:spacing w:val="5"/>
          <w:w w:val="115"/>
        </w:rPr>
        <w:t xml:space="preserve"> </w:t>
      </w:r>
      <w:r>
        <w:rPr>
          <w:w w:val="115"/>
        </w:rPr>
        <w:t>need</w:t>
      </w:r>
      <w:r>
        <w:rPr>
          <w:spacing w:val="7"/>
          <w:w w:val="115"/>
        </w:rPr>
        <w:t xml:space="preserve"> </w:t>
      </w:r>
      <w:r>
        <w:rPr>
          <w:w w:val="115"/>
        </w:rPr>
        <w:t>for</w:t>
      </w:r>
      <w:r>
        <w:rPr>
          <w:spacing w:val="7"/>
          <w:w w:val="115"/>
        </w:rPr>
        <w:t xml:space="preserve"> </w:t>
      </w:r>
      <w:r>
        <w:rPr>
          <w:w w:val="115"/>
        </w:rPr>
        <w:t>wasteful</w:t>
      </w:r>
      <w:r>
        <w:rPr>
          <w:spacing w:val="7"/>
          <w:w w:val="115"/>
        </w:rPr>
        <w:t xml:space="preserve"> </w:t>
      </w:r>
      <w:r>
        <w:rPr>
          <w:w w:val="115"/>
        </w:rPr>
        <w:t>computations</w:t>
      </w:r>
      <w:r>
        <w:rPr>
          <w:spacing w:val="6"/>
          <w:w w:val="115"/>
        </w:rPr>
        <w:t xml:space="preserve"> </w:t>
      </w:r>
      <w:r>
        <w:rPr>
          <w:w w:val="115"/>
        </w:rPr>
        <w:t>and</w:t>
      </w:r>
      <w:r>
        <w:rPr>
          <w:spacing w:val="7"/>
          <w:w w:val="115"/>
        </w:rPr>
        <w:t xml:space="preserve"> </w:t>
      </w:r>
      <w:r>
        <w:rPr>
          <w:w w:val="115"/>
        </w:rPr>
        <w:t>fitting</w:t>
      </w:r>
      <w:r>
        <w:rPr>
          <w:spacing w:val="7"/>
          <w:w w:val="115"/>
        </w:rPr>
        <w:t xml:space="preserve"> </w:t>
      </w:r>
      <w:r>
        <w:rPr>
          <w:w w:val="115"/>
        </w:rPr>
        <w:t>a</w:t>
      </w:r>
      <w:r>
        <w:rPr>
          <w:spacing w:val="7"/>
          <w:w w:val="115"/>
        </w:rPr>
        <w:t xml:space="preserve"> </w:t>
      </w:r>
      <w:r>
        <w:rPr>
          <w:w w:val="115"/>
        </w:rPr>
        <w:t>separate</w:t>
      </w:r>
      <w:r>
        <w:rPr>
          <w:spacing w:val="6"/>
          <w:w w:val="115"/>
        </w:rPr>
        <w:t xml:space="preserve"> </w:t>
      </w:r>
      <w:r>
        <w:rPr>
          <w:w w:val="115"/>
        </w:rPr>
        <w:t>model</w:t>
      </w:r>
      <w:r>
        <w:rPr>
          <w:spacing w:val="7"/>
          <w:w w:val="115"/>
        </w:rPr>
        <w:t xml:space="preserve"> </w:t>
      </w:r>
      <w:r>
        <w:rPr>
          <w:w w:val="115"/>
        </w:rPr>
        <w:t>for</w:t>
      </w:r>
      <w:r>
        <w:rPr>
          <w:spacing w:val="7"/>
          <w:w w:val="115"/>
        </w:rPr>
        <w:t xml:space="preserve"> </w:t>
      </w:r>
      <w:r>
        <w:rPr>
          <w:w w:val="115"/>
        </w:rPr>
        <w:t>each</w:t>
      </w:r>
      <w:r>
        <w:rPr>
          <w:spacing w:val="7"/>
          <w:w w:val="115"/>
        </w:rPr>
        <w:t xml:space="preserve"> </w:t>
      </w:r>
      <w:r>
        <w:rPr>
          <w:w w:val="115"/>
        </w:rPr>
        <w:t>and</w:t>
      </w:r>
      <w:r>
        <w:rPr>
          <w:spacing w:val="6"/>
          <w:w w:val="115"/>
        </w:rPr>
        <w:t xml:space="preserve"> </w:t>
      </w:r>
      <w:r>
        <w:rPr>
          <w:w w:val="115"/>
        </w:rPr>
        <w:t>every</w:t>
      </w:r>
      <w:r>
        <w:rPr>
          <w:spacing w:val="7"/>
          <w:w w:val="115"/>
        </w:rPr>
        <w:t xml:space="preserve"> </w:t>
      </w:r>
      <w:r>
        <w:rPr>
          <w:w w:val="115"/>
        </w:rPr>
        <w:t>dataset.</w:t>
      </w:r>
      <w:r>
        <w:rPr>
          <w:spacing w:val="36"/>
          <w:w w:val="115"/>
        </w:rPr>
        <w:t xml:space="preserve"> </w:t>
      </w:r>
      <w:r>
        <w:rPr>
          <w:w w:val="115"/>
        </w:rPr>
        <w:t>This</w:t>
      </w:r>
    </w:p>
    <w:p w14:paraId="646A14EC" w14:textId="77777777" w:rsidR="00EC0BD2" w:rsidRDefault="00753B5A">
      <w:pPr>
        <w:pStyle w:val="Textkrper"/>
        <w:spacing w:before="11"/>
        <w:ind w:left="262"/>
      </w:pPr>
      <w:r>
        <w:rPr>
          <w:rFonts w:ascii="Arial"/>
          <w:w w:val="110"/>
          <w:sz w:val="9"/>
        </w:rPr>
        <w:t xml:space="preserve">71 </w:t>
      </w:r>
      <w:r>
        <w:rPr>
          <w:w w:val="110"/>
        </w:rPr>
        <w:t>pooling of computational resources across researchers is an important step forward in mathematical modeling (</w:t>
      </w:r>
      <w:hyperlink w:anchor="_bookmark33" w:history="1">
        <w:r>
          <w:rPr>
            <w:color w:val="0000FF"/>
            <w:w w:val="110"/>
          </w:rPr>
          <w:t>19</w:t>
        </w:r>
      </w:hyperlink>
      <w:r>
        <w:rPr>
          <w:w w:val="110"/>
        </w:rPr>
        <w:t>).</w:t>
      </w:r>
    </w:p>
    <w:p w14:paraId="54B19379" w14:textId="77777777" w:rsidR="00EC0BD2" w:rsidRDefault="00753B5A">
      <w:pPr>
        <w:pStyle w:val="Textkrper"/>
        <w:tabs>
          <w:tab w:val="left" w:pos="805"/>
        </w:tabs>
        <w:spacing w:before="36"/>
        <w:ind w:left="262"/>
      </w:pPr>
      <w:r>
        <w:rPr>
          <w:rFonts w:ascii="Arial"/>
          <w:w w:val="110"/>
          <w:sz w:val="9"/>
        </w:rPr>
        <w:t>72</w:t>
      </w:r>
      <w:r>
        <w:rPr>
          <w:rFonts w:ascii="Arial"/>
          <w:w w:val="110"/>
          <w:sz w:val="9"/>
        </w:rPr>
        <w:tab/>
      </w:r>
      <w:r>
        <w:rPr>
          <w:spacing w:val="-8"/>
          <w:w w:val="110"/>
        </w:rPr>
        <w:t>To</w:t>
      </w:r>
      <w:r>
        <w:rPr>
          <w:spacing w:val="5"/>
          <w:w w:val="110"/>
        </w:rPr>
        <w:t xml:space="preserve"> </w:t>
      </w:r>
      <w:r>
        <w:rPr>
          <w:w w:val="110"/>
        </w:rPr>
        <w:t>illustrate</w:t>
      </w:r>
      <w:r>
        <w:rPr>
          <w:spacing w:val="6"/>
          <w:w w:val="110"/>
        </w:rPr>
        <w:t xml:space="preserve"> </w:t>
      </w:r>
      <w:r>
        <w:rPr>
          <w:w w:val="110"/>
        </w:rPr>
        <w:t>the</w:t>
      </w:r>
      <w:r>
        <w:rPr>
          <w:spacing w:val="6"/>
          <w:w w:val="110"/>
        </w:rPr>
        <w:t xml:space="preserve"> </w:t>
      </w:r>
      <w:r>
        <w:rPr>
          <w:w w:val="110"/>
        </w:rPr>
        <w:t>utility</w:t>
      </w:r>
      <w:r>
        <w:rPr>
          <w:spacing w:val="6"/>
          <w:w w:val="110"/>
        </w:rPr>
        <w:t xml:space="preserve"> </w:t>
      </w:r>
      <w:r>
        <w:rPr>
          <w:w w:val="110"/>
        </w:rPr>
        <w:t>of</w:t>
      </w:r>
      <w:r>
        <w:rPr>
          <w:spacing w:val="5"/>
          <w:w w:val="110"/>
        </w:rPr>
        <w:t xml:space="preserve"> </w:t>
      </w:r>
      <w:r>
        <w:rPr>
          <w:w w:val="110"/>
        </w:rPr>
        <w:t>the</w:t>
      </w:r>
      <w:r>
        <w:rPr>
          <w:spacing w:val="6"/>
          <w:w w:val="110"/>
        </w:rPr>
        <w:t xml:space="preserve"> </w:t>
      </w:r>
      <w:r>
        <w:rPr>
          <w:w w:val="110"/>
        </w:rPr>
        <w:t>new</w:t>
      </w:r>
      <w:r>
        <w:rPr>
          <w:spacing w:val="6"/>
          <w:w w:val="110"/>
        </w:rPr>
        <w:t xml:space="preserve"> </w:t>
      </w:r>
      <w:r>
        <w:rPr>
          <w:w w:val="110"/>
        </w:rPr>
        <w:t>method,</w:t>
      </w:r>
      <w:r>
        <w:rPr>
          <w:spacing w:val="6"/>
          <w:w w:val="110"/>
        </w:rPr>
        <w:t xml:space="preserve"> </w:t>
      </w:r>
      <w:r>
        <w:rPr>
          <w:spacing w:val="-3"/>
          <w:w w:val="110"/>
        </w:rPr>
        <w:t>we</w:t>
      </w:r>
      <w:r>
        <w:rPr>
          <w:spacing w:val="6"/>
          <w:w w:val="110"/>
        </w:rPr>
        <w:t xml:space="preserve"> </w:t>
      </w:r>
      <w:r>
        <w:rPr>
          <w:w w:val="110"/>
        </w:rPr>
        <w:t>first</w:t>
      </w:r>
      <w:r>
        <w:rPr>
          <w:spacing w:val="5"/>
          <w:w w:val="110"/>
        </w:rPr>
        <w:t xml:space="preserve"> </w:t>
      </w:r>
      <w:r>
        <w:rPr>
          <w:w w:val="110"/>
        </w:rPr>
        <w:t>apply</w:t>
      </w:r>
      <w:r>
        <w:rPr>
          <w:spacing w:val="6"/>
          <w:w w:val="110"/>
        </w:rPr>
        <w:t xml:space="preserve"> </w:t>
      </w:r>
      <w:r>
        <w:rPr>
          <w:w w:val="110"/>
        </w:rPr>
        <w:t>it</w:t>
      </w:r>
      <w:r>
        <w:rPr>
          <w:spacing w:val="6"/>
          <w:w w:val="110"/>
        </w:rPr>
        <w:t xml:space="preserve"> </w:t>
      </w:r>
      <w:r>
        <w:rPr>
          <w:w w:val="110"/>
        </w:rPr>
        <w:t>to</w:t>
      </w:r>
      <w:r>
        <w:rPr>
          <w:spacing w:val="6"/>
          <w:w w:val="110"/>
        </w:rPr>
        <w:t xml:space="preserve"> </w:t>
      </w:r>
      <w:r>
        <w:rPr>
          <w:w w:val="110"/>
        </w:rPr>
        <w:t>a</w:t>
      </w:r>
      <w:r>
        <w:rPr>
          <w:spacing w:val="6"/>
          <w:w w:val="110"/>
        </w:rPr>
        <w:t xml:space="preserve"> </w:t>
      </w:r>
      <w:r>
        <w:rPr>
          <w:spacing w:val="-3"/>
          <w:w w:val="110"/>
        </w:rPr>
        <w:t>toy</w:t>
      </w:r>
      <w:r>
        <w:rPr>
          <w:spacing w:val="5"/>
          <w:w w:val="110"/>
        </w:rPr>
        <w:t xml:space="preserve"> </w:t>
      </w:r>
      <w:r>
        <w:rPr>
          <w:w w:val="110"/>
        </w:rPr>
        <w:t>Bayesian</w:t>
      </w:r>
      <w:r>
        <w:rPr>
          <w:spacing w:val="6"/>
          <w:w w:val="110"/>
        </w:rPr>
        <w:t xml:space="preserve"> </w:t>
      </w:r>
      <w:r>
        <w:rPr>
          <w:w w:val="110"/>
        </w:rPr>
        <w:t>regression</w:t>
      </w:r>
      <w:r>
        <w:rPr>
          <w:spacing w:val="6"/>
          <w:w w:val="110"/>
        </w:rPr>
        <w:t xml:space="preserve"> </w:t>
      </w:r>
      <w:r>
        <w:rPr>
          <w:w w:val="110"/>
        </w:rPr>
        <w:t>model</w:t>
      </w:r>
      <w:r>
        <w:rPr>
          <w:spacing w:val="6"/>
          <w:w w:val="110"/>
        </w:rPr>
        <w:t xml:space="preserve"> </w:t>
      </w:r>
      <w:r>
        <w:rPr>
          <w:w w:val="110"/>
        </w:rPr>
        <w:t>with</w:t>
      </w:r>
      <w:r>
        <w:rPr>
          <w:spacing w:val="6"/>
          <w:w w:val="110"/>
        </w:rPr>
        <w:t xml:space="preserve"> </w:t>
      </w:r>
      <w:r>
        <w:rPr>
          <w:w w:val="110"/>
        </w:rPr>
        <w:t>known</w:t>
      </w:r>
      <w:r>
        <w:rPr>
          <w:spacing w:val="5"/>
          <w:w w:val="110"/>
        </w:rPr>
        <w:t xml:space="preserve"> </w:t>
      </w:r>
      <w:r>
        <w:rPr>
          <w:w w:val="110"/>
        </w:rPr>
        <w:t>posterior.</w:t>
      </w:r>
      <w:r>
        <w:rPr>
          <w:spacing w:val="27"/>
          <w:w w:val="110"/>
        </w:rPr>
        <w:t xml:space="preserve"> </w:t>
      </w:r>
      <w:r>
        <w:rPr>
          <w:w w:val="110"/>
        </w:rPr>
        <w:t>Then,</w:t>
      </w:r>
    </w:p>
    <w:p w14:paraId="3B737ED2" w14:textId="77777777" w:rsidR="00EC0BD2" w:rsidRDefault="00753B5A">
      <w:pPr>
        <w:pStyle w:val="Textkrper"/>
        <w:spacing w:before="11"/>
        <w:ind w:left="262"/>
      </w:pPr>
      <w:r>
        <w:rPr>
          <w:rFonts w:ascii="Arial"/>
          <w:w w:val="110"/>
          <w:sz w:val="9"/>
        </w:rPr>
        <w:t xml:space="preserve">73      </w:t>
      </w:r>
      <w:r>
        <w:rPr>
          <w:rFonts w:ascii="Arial"/>
          <w:spacing w:val="7"/>
          <w:w w:val="110"/>
          <w:sz w:val="9"/>
        </w:rPr>
        <w:t xml:space="preserve"> </w:t>
      </w:r>
      <w:r>
        <w:rPr>
          <w:spacing w:val="-3"/>
          <w:w w:val="110"/>
        </w:rPr>
        <w:t>we</w:t>
      </w:r>
      <w:r>
        <w:rPr>
          <w:spacing w:val="16"/>
          <w:w w:val="110"/>
        </w:rPr>
        <w:t xml:space="preserve"> </w:t>
      </w:r>
      <w:r>
        <w:rPr>
          <w:w w:val="110"/>
        </w:rPr>
        <w:t>present</w:t>
      </w:r>
      <w:r>
        <w:rPr>
          <w:spacing w:val="17"/>
          <w:w w:val="110"/>
        </w:rPr>
        <w:t xml:space="preserve"> </w:t>
      </w:r>
      <w:r>
        <w:rPr>
          <w:w w:val="110"/>
        </w:rPr>
        <w:t>applications</w:t>
      </w:r>
      <w:r>
        <w:rPr>
          <w:spacing w:val="16"/>
          <w:w w:val="110"/>
        </w:rPr>
        <w:t xml:space="preserve"> </w:t>
      </w:r>
      <w:r>
        <w:rPr>
          <w:w w:val="110"/>
        </w:rPr>
        <w:t>to</w:t>
      </w:r>
      <w:r>
        <w:rPr>
          <w:spacing w:val="16"/>
          <w:w w:val="110"/>
        </w:rPr>
        <w:t xml:space="preserve"> </w:t>
      </w:r>
      <w:r>
        <w:rPr>
          <w:w w:val="110"/>
        </w:rPr>
        <w:t>intractable</w:t>
      </w:r>
      <w:r>
        <w:rPr>
          <w:spacing w:val="17"/>
          <w:w w:val="110"/>
        </w:rPr>
        <w:t xml:space="preserve"> </w:t>
      </w:r>
      <w:r>
        <w:rPr>
          <w:w w:val="110"/>
        </w:rPr>
        <w:t>models</w:t>
      </w:r>
      <w:r>
        <w:rPr>
          <w:spacing w:val="16"/>
          <w:w w:val="110"/>
        </w:rPr>
        <w:t xml:space="preserve"> </w:t>
      </w:r>
      <w:r>
        <w:rPr>
          <w:w w:val="110"/>
        </w:rPr>
        <w:t>from</w:t>
      </w:r>
      <w:r>
        <w:rPr>
          <w:spacing w:val="17"/>
          <w:w w:val="110"/>
        </w:rPr>
        <w:t xml:space="preserve"> </w:t>
      </w:r>
      <w:r>
        <w:rPr>
          <w:w w:val="110"/>
        </w:rPr>
        <w:t>cognitive</w:t>
      </w:r>
      <w:r>
        <w:rPr>
          <w:spacing w:val="16"/>
          <w:w w:val="110"/>
        </w:rPr>
        <w:t xml:space="preserve"> </w:t>
      </w:r>
      <w:r>
        <w:rPr>
          <w:w w:val="110"/>
        </w:rPr>
        <w:t>science,</w:t>
      </w:r>
      <w:r>
        <w:rPr>
          <w:spacing w:val="18"/>
          <w:w w:val="110"/>
        </w:rPr>
        <w:t xml:space="preserve"> </w:t>
      </w:r>
      <w:r>
        <w:rPr>
          <w:w w:val="110"/>
        </w:rPr>
        <w:t>population</w:t>
      </w:r>
      <w:r>
        <w:rPr>
          <w:spacing w:val="16"/>
          <w:w w:val="110"/>
        </w:rPr>
        <w:t xml:space="preserve"> </w:t>
      </w:r>
      <w:r>
        <w:rPr>
          <w:w w:val="110"/>
        </w:rPr>
        <w:t>dynamics,</w:t>
      </w:r>
      <w:r>
        <w:rPr>
          <w:spacing w:val="16"/>
          <w:w w:val="110"/>
        </w:rPr>
        <w:t xml:space="preserve"> </w:t>
      </w:r>
      <w:r>
        <w:rPr>
          <w:w w:val="110"/>
        </w:rPr>
        <w:t>epidemiology,</w:t>
      </w:r>
      <w:r>
        <w:rPr>
          <w:spacing w:val="17"/>
          <w:w w:val="110"/>
        </w:rPr>
        <w:t xml:space="preserve"> </w:t>
      </w:r>
      <w:r>
        <w:rPr>
          <w:w w:val="110"/>
        </w:rPr>
        <w:t>and</w:t>
      </w:r>
      <w:r>
        <w:rPr>
          <w:spacing w:val="16"/>
          <w:w w:val="110"/>
        </w:rPr>
        <w:t xml:space="preserve"> </w:t>
      </w:r>
      <w:r>
        <w:rPr>
          <w:w w:val="110"/>
        </w:rPr>
        <w:t>genetics</w:t>
      </w:r>
      <w:r>
        <w:rPr>
          <w:spacing w:val="17"/>
          <w:w w:val="110"/>
        </w:rPr>
        <w:t xml:space="preserve"> </w:t>
      </w:r>
      <w:r>
        <w:rPr>
          <w:w w:val="110"/>
        </w:rPr>
        <w:t>and</w:t>
      </w:r>
    </w:p>
    <w:p w14:paraId="58D50D6A" w14:textId="77777777" w:rsidR="00EC0BD2" w:rsidRDefault="00753B5A">
      <w:pPr>
        <w:pStyle w:val="Textkrper"/>
        <w:spacing w:before="11"/>
        <w:ind w:left="262"/>
      </w:pPr>
      <w:r>
        <w:rPr>
          <w:rFonts w:ascii="Arial"/>
          <w:w w:val="110"/>
          <w:sz w:val="9"/>
        </w:rPr>
        <w:t xml:space="preserve">74     </w:t>
      </w:r>
      <w:r>
        <w:rPr>
          <w:rFonts w:ascii="Arial"/>
          <w:spacing w:val="19"/>
          <w:w w:val="110"/>
          <w:sz w:val="9"/>
        </w:rPr>
        <w:t xml:space="preserve"> </w:t>
      </w:r>
      <w:r>
        <w:rPr>
          <w:w w:val="110"/>
        </w:rPr>
        <w:t>demonstrate</w:t>
      </w:r>
      <w:r>
        <w:rPr>
          <w:spacing w:val="8"/>
          <w:w w:val="110"/>
        </w:rPr>
        <w:t xml:space="preserve"> </w:t>
      </w:r>
      <w:r>
        <w:rPr>
          <w:w w:val="110"/>
        </w:rPr>
        <w:t>state-of-the</w:t>
      </w:r>
      <w:r>
        <w:rPr>
          <w:spacing w:val="7"/>
          <w:w w:val="110"/>
        </w:rPr>
        <w:t xml:space="preserve"> </w:t>
      </w:r>
      <w:r>
        <w:rPr>
          <w:w w:val="110"/>
        </w:rPr>
        <w:t>art</w:t>
      </w:r>
      <w:r>
        <w:rPr>
          <w:spacing w:val="7"/>
          <w:w w:val="110"/>
        </w:rPr>
        <w:t xml:space="preserve"> </w:t>
      </w:r>
      <w:r>
        <w:rPr>
          <w:w w:val="110"/>
        </w:rPr>
        <w:t>parameter</w:t>
      </w:r>
      <w:r>
        <w:rPr>
          <w:spacing w:val="7"/>
          <w:w w:val="110"/>
        </w:rPr>
        <w:t xml:space="preserve"> </w:t>
      </w:r>
      <w:r>
        <w:rPr>
          <w:spacing w:val="-4"/>
          <w:w w:val="110"/>
        </w:rPr>
        <w:t>recovery.</w:t>
      </w:r>
      <w:r>
        <w:rPr>
          <w:spacing w:val="26"/>
          <w:w w:val="110"/>
        </w:rPr>
        <w:t xml:space="preserve"> </w:t>
      </w:r>
      <w:r>
        <w:rPr>
          <w:w w:val="110"/>
        </w:rPr>
        <w:t>Across</w:t>
      </w:r>
      <w:r>
        <w:rPr>
          <w:spacing w:val="7"/>
          <w:w w:val="110"/>
        </w:rPr>
        <w:t xml:space="preserve"> </w:t>
      </w:r>
      <w:r>
        <w:rPr>
          <w:w w:val="110"/>
        </w:rPr>
        <w:t>the</w:t>
      </w:r>
      <w:r>
        <w:rPr>
          <w:spacing w:val="7"/>
          <w:w w:val="110"/>
        </w:rPr>
        <w:t xml:space="preserve"> </w:t>
      </w:r>
      <w:r>
        <w:rPr>
          <w:w w:val="110"/>
        </w:rPr>
        <w:t>examples,</w:t>
      </w:r>
      <w:r>
        <w:rPr>
          <w:spacing w:val="7"/>
          <w:w w:val="110"/>
        </w:rPr>
        <w:t xml:space="preserve"> </w:t>
      </w:r>
      <w:r>
        <w:rPr>
          <w:spacing w:val="-3"/>
          <w:w w:val="110"/>
        </w:rPr>
        <w:t>we</w:t>
      </w:r>
      <w:r>
        <w:rPr>
          <w:spacing w:val="7"/>
          <w:w w:val="110"/>
        </w:rPr>
        <w:t xml:space="preserve"> </w:t>
      </w:r>
      <w:r>
        <w:rPr>
          <w:w w:val="110"/>
        </w:rPr>
        <w:t>introduce</w:t>
      </w:r>
      <w:r>
        <w:rPr>
          <w:spacing w:val="8"/>
          <w:w w:val="110"/>
        </w:rPr>
        <w:t xml:space="preserve"> </w:t>
      </w:r>
      <w:r>
        <w:rPr>
          <w:w w:val="110"/>
        </w:rPr>
        <w:t>multiple</w:t>
      </w:r>
      <w:r>
        <w:rPr>
          <w:spacing w:val="7"/>
          <w:w w:val="110"/>
        </w:rPr>
        <w:t xml:space="preserve"> </w:t>
      </w:r>
      <w:r>
        <w:rPr>
          <w:w w:val="110"/>
        </w:rPr>
        <w:t>tools</w:t>
      </w:r>
      <w:r>
        <w:rPr>
          <w:spacing w:val="7"/>
          <w:w w:val="110"/>
        </w:rPr>
        <w:t xml:space="preserve"> </w:t>
      </w:r>
      <w:r>
        <w:rPr>
          <w:w w:val="110"/>
        </w:rPr>
        <w:t>to</w:t>
      </w:r>
      <w:r>
        <w:rPr>
          <w:spacing w:val="7"/>
          <w:w w:val="110"/>
        </w:rPr>
        <w:t xml:space="preserve"> </w:t>
      </w:r>
      <w:r>
        <w:rPr>
          <w:spacing w:val="-3"/>
          <w:w w:val="110"/>
        </w:rPr>
        <w:t>validate</w:t>
      </w:r>
      <w:r>
        <w:rPr>
          <w:spacing w:val="7"/>
          <w:w w:val="110"/>
        </w:rPr>
        <w:t xml:space="preserve"> </w:t>
      </w:r>
      <w:r>
        <w:rPr>
          <w:w w:val="110"/>
        </w:rPr>
        <w:t>the</w:t>
      </w:r>
      <w:r>
        <w:rPr>
          <w:spacing w:val="8"/>
          <w:w w:val="110"/>
        </w:rPr>
        <w:t xml:space="preserve"> </w:t>
      </w:r>
      <w:r>
        <w:rPr>
          <w:w w:val="110"/>
        </w:rPr>
        <w:t>performance</w:t>
      </w:r>
    </w:p>
    <w:p w14:paraId="00706E28" w14:textId="77777777" w:rsidR="00EC0BD2" w:rsidRDefault="00753B5A">
      <w:pPr>
        <w:pStyle w:val="Textkrper"/>
        <w:spacing w:before="12"/>
        <w:ind w:left="262"/>
      </w:pPr>
      <w:r>
        <w:rPr>
          <w:rFonts w:ascii="Arial"/>
          <w:w w:val="110"/>
          <w:sz w:val="9"/>
        </w:rPr>
        <w:lastRenderedPageBreak/>
        <w:t xml:space="preserve">75      </w:t>
      </w:r>
      <w:r>
        <w:rPr>
          <w:rFonts w:ascii="Arial"/>
          <w:spacing w:val="8"/>
          <w:w w:val="110"/>
          <w:sz w:val="9"/>
        </w:rPr>
        <w:t xml:space="preserve"> </w:t>
      </w:r>
      <w:r>
        <w:rPr>
          <w:w w:val="110"/>
        </w:rPr>
        <w:t>of</w:t>
      </w:r>
      <w:r>
        <w:rPr>
          <w:spacing w:val="14"/>
          <w:w w:val="110"/>
        </w:rPr>
        <w:t xml:space="preserve"> </w:t>
      </w:r>
      <w:r>
        <w:rPr>
          <w:w w:val="110"/>
        </w:rPr>
        <w:t>our</w:t>
      </w:r>
      <w:r>
        <w:rPr>
          <w:spacing w:val="14"/>
          <w:w w:val="110"/>
        </w:rPr>
        <w:t xml:space="preserve"> </w:t>
      </w:r>
      <w:r>
        <w:rPr>
          <w:w w:val="110"/>
        </w:rPr>
        <w:t>method.</w:t>
      </w:r>
      <w:r>
        <w:rPr>
          <w:spacing w:val="36"/>
          <w:w w:val="110"/>
        </w:rPr>
        <w:t xml:space="preserve"> </w:t>
      </w:r>
      <w:r>
        <w:rPr>
          <w:w w:val="110"/>
        </w:rPr>
        <w:t>The</w:t>
      </w:r>
      <w:r>
        <w:rPr>
          <w:spacing w:val="14"/>
          <w:w w:val="110"/>
        </w:rPr>
        <w:t xml:space="preserve"> </w:t>
      </w:r>
      <w:r>
        <w:rPr>
          <w:w w:val="110"/>
        </w:rPr>
        <w:t>outline</w:t>
      </w:r>
      <w:r>
        <w:rPr>
          <w:spacing w:val="13"/>
          <w:w w:val="110"/>
        </w:rPr>
        <w:t xml:space="preserve"> </w:t>
      </w:r>
      <w:r>
        <w:rPr>
          <w:w w:val="110"/>
        </w:rPr>
        <w:t>of</w:t>
      </w:r>
      <w:r>
        <w:rPr>
          <w:spacing w:val="15"/>
          <w:w w:val="110"/>
        </w:rPr>
        <w:t xml:space="preserve"> </w:t>
      </w:r>
      <w:r>
        <w:rPr>
          <w:w w:val="110"/>
        </w:rPr>
        <w:t>the</w:t>
      </w:r>
      <w:r>
        <w:rPr>
          <w:spacing w:val="13"/>
          <w:w w:val="110"/>
        </w:rPr>
        <w:t xml:space="preserve"> </w:t>
      </w:r>
      <w:r>
        <w:rPr>
          <w:w w:val="110"/>
        </w:rPr>
        <w:t>remaining</w:t>
      </w:r>
      <w:r>
        <w:rPr>
          <w:spacing w:val="14"/>
          <w:w w:val="110"/>
        </w:rPr>
        <w:t xml:space="preserve"> </w:t>
      </w:r>
      <w:r>
        <w:rPr>
          <w:w w:val="110"/>
        </w:rPr>
        <w:t>manuscript</w:t>
      </w:r>
      <w:r>
        <w:rPr>
          <w:spacing w:val="15"/>
          <w:w w:val="110"/>
        </w:rPr>
        <w:t xml:space="preserve"> </w:t>
      </w:r>
      <w:r>
        <w:rPr>
          <w:w w:val="110"/>
        </w:rPr>
        <w:t>is</w:t>
      </w:r>
      <w:r>
        <w:rPr>
          <w:spacing w:val="14"/>
          <w:w w:val="110"/>
        </w:rPr>
        <w:t xml:space="preserve"> </w:t>
      </w:r>
      <w:r>
        <w:rPr>
          <w:w w:val="110"/>
        </w:rPr>
        <w:t>as</w:t>
      </w:r>
      <w:r>
        <w:rPr>
          <w:spacing w:val="13"/>
          <w:w w:val="110"/>
        </w:rPr>
        <w:t xml:space="preserve"> </w:t>
      </w:r>
      <w:r>
        <w:rPr>
          <w:w w:val="110"/>
        </w:rPr>
        <w:t>follows:</w:t>
      </w:r>
      <w:r>
        <w:rPr>
          <w:spacing w:val="36"/>
          <w:w w:val="110"/>
        </w:rPr>
        <w:t xml:space="preserve"> </w:t>
      </w:r>
      <w:r>
        <w:rPr>
          <w:w w:val="110"/>
        </w:rPr>
        <w:t>The</w:t>
      </w:r>
      <w:r>
        <w:rPr>
          <w:spacing w:val="14"/>
          <w:w w:val="110"/>
        </w:rPr>
        <w:t xml:space="preserve"> </w:t>
      </w:r>
      <w:r>
        <w:rPr>
          <w:rFonts w:ascii="Georgia"/>
          <w:b/>
          <w:w w:val="110"/>
        </w:rPr>
        <w:t>Methods</w:t>
      </w:r>
      <w:r>
        <w:rPr>
          <w:rFonts w:ascii="Georgia"/>
          <w:b/>
          <w:spacing w:val="12"/>
          <w:w w:val="110"/>
        </w:rPr>
        <w:t xml:space="preserve"> </w:t>
      </w:r>
      <w:r>
        <w:rPr>
          <w:w w:val="110"/>
        </w:rPr>
        <w:t>section</w:t>
      </w:r>
      <w:r>
        <w:rPr>
          <w:spacing w:val="14"/>
          <w:w w:val="110"/>
        </w:rPr>
        <w:t xml:space="preserve"> </w:t>
      </w:r>
      <w:r>
        <w:rPr>
          <w:w w:val="110"/>
        </w:rPr>
        <w:t>introduces</w:t>
      </w:r>
      <w:r>
        <w:rPr>
          <w:spacing w:val="15"/>
          <w:w w:val="110"/>
        </w:rPr>
        <w:t xml:space="preserve"> </w:t>
      </w:r>
      <w:r>
        <w:rPr>
          <w:w w:val="110"/>
        </w:rPr>
        <w:t>the</w:t>
      </w:r>
      <w:r>
        <w:rPr>
          <w:spacing w:val="13"/>
          <w:w w:val="110"/>
        </w:rPr>
        <w:t xml:space="preserve"> </w:t>
      </w:r>
      <w:r>
        <w:rPr>
          <w:w w:val="110"/>
        </w:rPr>
        <w:t>main</w:t>
      </w:r>
      <w:r>
        <w:rPr>
          <w:spacing w:val="14"/>
          <w:w w:val="110"/>
        </w:rPr>
        <w:t xml:space="preserve"> </w:t>
      </w:r>
      <w:r>
        <w:rPr>
          <w:w w:val="110"/>
        </w:rPr>
        <w:t>building</w:t>
      </w:r>
    </w:p>
    <w:p w14:paraId="743EB56B" w14:textId="4BEF6685" w:rsidR="00EC0BD2" w:rsidRDefault="00753B5A">
      <w:pPr>
        <w:pStyle w:val="Textkrper"/>
        <w:spacing w:before="10"/>
        <w:ind w:left="262"/>
      </w:pPr>
      <w:r>
        <w:rPr>
          <w:rFonts w:ascii="Arial"/>
          <w:w w:val="110"/>
          <w:sz w:val="9"/>
        </w:rPr>
        <w:t xml:space="preserve">76    </w:t>
      </w:r>
      <w:r>
        <w:rPr>
          <w:rFonts w:ascii="Arial"/>
          <w:spacing w:val="18"/>
          <w:w w:val="110"/>
          <w:sz w:val="9"/>
        </w:rPr>
        <w:t xml:space="preserve"> </w:t>
      </w:r>
      <w:r>
        <w:rPr>
          <w:w w:val="110"/>
        </w:rPr>
        <w:t>blocks</w:t>
      </w:r>
      <w:r>
        <w:rPr>
          <w:spacing w:val="-7"/>
          <w:w w:val="110"/>
        </w:rPr>
        <w:t xml:space="preserve"> </w:t>
      </w:r>
      <w:r>
        <w:rPr>
          <w:w w:val="110"/>
        </w:rPr>
        <w:t>of</w:t>
      </w:r>
      <w:r>
        <w:rPr>
          <w:spacing w:val="-8"/>
          <w:w w:val="110"/>
        </w:rPr>
        <w:t xml:space="preserve"> </w:t>
      </w:r>
      <w:r>
        <w:rPr>
          <w:w w:val="110"/>
        </w:rPr>
        <w:t>the</w:t>
      </w:r>
      <w:r>
        <w:rPr>
          <w:spacing w:val="-7"/>
          <w:w w:val="110"/>
        </w:rPr>
        <w:t xml:space="preserve"> </w:t>
      </w:r>
      <w:r>
        <w:rPr>
          <w:w w:val="110"/>
        </w:rPr>
        <w:t>new</w:t>
      </w:r>
      <w:r>
        <w:rPr>
          <w:spacing w:val="-7"/>
          <w:w w:val="110"/>
        </w:rPr>
        <w:t xml:space="preserve"> </w:t>
      </w:r>
      <w:r>
        <w:rPr>
          <w:w w:val="110"/>
        </w:rPr>
        <w:t>method</w:t>
      </w:r>
      <w:r>
        <w:rPr>
          <w:spacing w:val="-7"/>
          <w:w w:val="110"/>
        </w:rPr>
        <w:t xml:space="preserve"> </w:t>
      </w:r>
      <w:r>
        <w:rPr>
          <w:w w:val="110"/>
        </w:rPr>
        <w:t>and</w:t>
      </w:r>
      <w:r>
        <w:rPr>
          <w:spacing w:val="-8"/>
          <w:w w:val="110"/>
        </w:rPr>
        <w:t xml:space="preserve"> </w:t>
      </w:r>
      <w:r>
        <w:rPr>
          <w:w w:val="110"/>
        </w:rPr>
        <w:t>summarizes</w:t>
      </w:r>
      <w:r>
        <w:rPr>
          <w:spacing w:val="-7"/>
          <w:w w:val="110"/>
        </w:rPr>
        <w:t xml:space="preserve"> </w:t>
      </w:r>
      <w:r>
        <w:rPr>
          <w:w w:val="110"/>
        </w:rPr>
        <w:t>the</w:t>
      </w:r>
      <w:r>
        <w:rPr>
          <w:spacing w:val="-7"/>
          <w:w w:val="110"/>
        </w:rPr>
        <w:t xml:space="preserve"> </w:t>
      </w:r>
      <w:r>
        <w:rPr>
          <w:w w:val="110"/>
        </w:rPr>
        <w:t>main</w:t>
      </w:r>
      <w:r>
        <w:rPr>
          <w:spacing w:val="-7"/>
          <w:w w:val="110"/>
        </w:rPr>
        <w:t xml:space="preserve"> </w:t>
      </w:r>
      <w:r>
        <w:rPr>
          <w:w w:val="110"/>
        </w:rPr>
        <w:t>steps</w:t>
      </w:r>
      <w:r>
        <w:rPr>
          <w:spacing w:val="-8"/>
          <w:w w:val="110"/>
        </w:rPr>
        <w:t xml:space="preserve"> </w:t>
      </w:r>
      <w:r>
        <w:rPr>
          <w:w w:val="110"/>
        </w:rPr>
        <w:t>in</w:t>
      </w:r>
      <w:r>
        <w:rPr>
          <w:spacing w:val="-7"/>
          <w:w w:val="110"/>
        </w:rPr>
        <w:t xml:space="preserve"> </w:t>
      </w:r>
      <w:r>
        <w:rPr>
          <w:w w:val="110"/>
        </w:rPr>
        <w:t>pseudo</w:t>
      </w:r>
      <w:ins w:id="67" w:author="Andreas Voß" w:date="2019-07-09T08:49:00Z">
        <w:r w:rsidR="00151CE5">
          <w:rPr>
            <w:w w:val="110"/>
          </w:rPr>
          <w:t>-</w:t>
        </w:r>
      </w:ins>
      <w:r>
        <w:rPr>
          <w:w w:val="110"/>
        </w:rPr>
        <w:t>code.</w:t>
      </w:r>
      <w:r>
        <w:rPr>
          <w:spacing w:val="12"/>
          <w:w w:val="110"/>
        </w:rPr>
        <w:t xml:space="preserve"> </w:t>
      </w:r>
      <w:r>
        <w:rPr>
          <w:w w:val="110"/>
        </w:rPr>
        <w:t>The</w:t>
      </w:r>
      <w:r>
        <w:rPr>
          <w:spacing w:val="-8"/>
          <w:w w:val="110"/>
        </w:rPr>
        <w:t xml:space="preserve"> </w:t>
      </w:r>
      <w:r>
        <w:rPr>
          <w:rFonts w:ascii="Georgia"/>
          <w:b/>
          <w:w w:val="110"/>
        </w:rPr>
        <w:t>Results</w:t>
      </w:r>
      <w:r>
        <w:rPr>
          <w:rFonts w:ascii="Georgia"/>
          <w:b/>
          <w:spacing w:val="-8"/>
          <w:w w:val="110"/>
        </w:rPr>
        <w:t xml:space="preserve"> </w:t>
      </w:r>
      <w:r>
        <w:rPr>
          <w:w w:val="110"/>
        </w:rPr>
        <w:t>section</w:t>
      </w:r>
      <w:r>
        <w:rPr>
          <w:spacing w:val="-7"/>
          <w:w w:val="110"/>
        </w:rPr>
        <w:t xml:space="preserve"> </w:t>
      </w:r>
      <w:r>
        <w:rPr>
          <w:w w:val="110"/>
        </w:rPr>
        <w:t>presents</w:t>
      </w:r>
      <w:r>
        <w:rPr>
          <w:spacing w:val="-7"/>
          <w:w w:val="110"/>
        </w:rPr>
        <w:t xml:space="preserve"> </w:t>
      </w:r>
      <w:r>
        <w:rPr>
          <w:w w:val="110"/>
        </w:rPr>
        <w:t>the</w:t>
      </w:r>
      <w:r>
        <w:rPr>
          <w:spacing w:val="-7"/>
          <w:w w:val="110"/>
        </w:rPr>
        <w:t xml:space="preserve"> </w:t>
      </w:r>
      <w:r>
        <w:rPr>
          <w:spacing w:val="-3"/>
          <w:w w:val="110"/>
        </w:rPr>
        <w:t>various</w:t>
      </w:r>
      <w:r>
        <w:rPr>
          <w:spacing w:val="-8"/>
          <w:w w:val="110"/>
        </w:rPr>
        <w:t xml:space="preserve"> </w:t>
      </w:r>
      <w:r>
        <w:rPr>
          <w:w w:val="110"/>
        </w:rPr>
        <w:t>applications</w:t>
      </w:r>
    </w:p>
    <w:p w14:paraId="24C2AF41" w14:textId="77777777" w:rsidR="00EC0BD2" w:rsidRDefault="00753B5A">
      <w:pPr>
        <w:pStyle w:val="Textkrper"/>
        <w:spacing w:before="11"/>
        <w:ind w:left="262"/>
      </w:pPr>
      <w:r>
        <w:rPr>
          <w:rFonts w:ascii="Arial"/>
          <w:w w:val="110"/>
          <w:sz w:val="9"/>
        </w:rPr>
        <w:t xml:space="preserve">77     </w:t>
      </w:r>
      <w:r>
        <w:rPr>
          <w:w w:val="110"/>
        </w:rPr>
        <w:t xml:space="preserve">of the model to real-world research domains. </w:t>
      </w:r>
      <w:r>
        <w:rPr>
          <w:spacing w:val="-3"/>
          <w:w w:val="110"/>
        </w:rPr>
        <w:t xml:space="preserve">Finally, </w:t>
      </w:r>
      <w:r>
        <w:rPr>
          <w:w w:val="110"/>
        </w:rPr>
        <w:t xml:space="preserve">the </w:t>
      </w:r>
      <w:r>
        <w:rPr>
          <w:rFonts w:ascii="Georgia"/>
          <w:b/>
          <w:w w:val="110"/>
        </w:rPr>
        <w:t xml:space="preserve">Discussion </w:t>
      </w:r>
      <w:r>
        <w:rPr>
          <w:w w:val="110"/>
        </w:rPr>
        <w:t xml:space="preserve">section lists the </w:t>
      </w:r>
      <w:r>
        <w:rPr>
          <w:spacing w:val="-3"/>
          <w:w w:val="110"/>
        </w:rPr>
        <w:t xml:space="preserve">advantages </w:t>
      </w:r>
      <w:r>
        <w:rPr>
          <w:w w:val="110"/>
        </w:rPr>
        <w:t>of the current method,</w:t>
      </w:r>
      <w:r>
        <w:rPr>
          <w:spacing w:val="-31"/>
          <w:w w:val="110"/>
        </w:rPr>
        <w:t xml:space="preserve"> </w:t>
      </w:r>
      <w:r>
        <w:rPr>
          <w:w w:val="110"/>
        </w:rPr>
        <w:t>treats</w:t>
      </w:r>
    </w:p>
    <w:p w14:paraId="5BCA067C" w14:textId="77777777" w:rsidR="00EC0BD2" w:rsidRDefault="00EC0BD2">
      <w:pPr>
        <w:sectPr w:rsidR="00EC0BD2">
          <w:type w:val="continuous"/>
          <w:pgSz w:w="12240" w:h="15840"/>
          <w:pgMar w:top="880" w:right="0" w:bottom="280" w:left="560" w:header="720" w:footer="720" w:gutter="0"/>
          <w:cols w:space="720"/>
        </w:sectPr>
      </w:pPr>
    </w:p>
    <w:p w14:paraId="7067B3E3" w14:textId="77777777" w:rsidR="00EC0BD2" w:rsidRDefault="00753B5A">
      <w:pPr>
        <w:pStyle w:val="berschrift1"/>
        <w:tabs>
          <w:tab w:val="left" w:pos="5475"/>
        </w:tabs>
        <w:ind w:left="976"/>
        <w:rPr>
          <w:rFonts w:ascii="Times New Roman"/>
        </w:rPr>
      </w:pPr>
      <w:r>
        <w:rPr>
          <w:rFonts w:ascii="Times New Roman"/>
          <w:noProof/>
          <w:position w:val="43"/>
          <w:lang w:val="de-DE" w:eastAsia="de-DE"/>
        </w:rPr>
        <w:lastRenderedPageBreak/>
        <w:drawing>
          <wp:inline distT="0" distB="0" distL="0" distR="0" wp14:anchorId="2B47BAA9" wp14:editId="79D0AB13">
            <wp:extent cx="2634329" cy="120786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2634329" cy="1207865"/>
                    </a:xfrm>
                    <a:prstGeom prst="rect">
                      <a:avLst/>
                    </a:prstGeom>
                  </pic:spPr>
                </pic:pic>
              </a:graphicData>
            </a:graphic>
          </wp:inline>
        </w:drawing>
      </w:r>
      <w:r>
        <w:rPr>
          <w:rFonts w:ascii="Times New Roman"/>
          <w:position w:val="43"/>
        </w:rPr>
        <w:tab/>
      </w:r>
      <w:r>
        <w:rPr>
          <w:rFonts w:ascii="Times New Roman"/>
          <w:noProof/>
          <w:lang w:val="de-DE" w:eastAsia="de-DE"/>
        </w:rPr>
        <w:drawing>
          <wp:inline distT="0" distB="0" distL="0" distR="0" wp14:anchorId="553FF542" wp14:editId="11B0BA79">
            <wp:extent cx="3000374" cy="171450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3" cstate="print"/>
                    <a:stretch>
                      <a:fillRect/>
                    </a:stretch>
                  </pic:blipFill>
                  <pic:spPr>
                    <a:xfrm>
                      <a:off x="0" y="0"/>
                      <a:ext cx="3000374" cy="1714500"/>
                    </a:xfrm>
                    <a:prstGeom prst="rect">
                      <a:avLst/>
                    </a:prstGeom>
                  </pic:spPr>
                </pic:pic>
              </a:graphicData>
            </a:graphic>
          </wp:inline>
        </w:drawing>
      </w:r>
    </w:p>
    <w:p w14:paraId="556CFA6F" w14:textId="77777777" w:rsidR="00EC0BD2" w:rsidRDefault="00EC0BD2">
      <w:pPr>
        <w:pStyle w:val="Textkrper"/>
        <w:spacing w:before="8"/>
        <w:rPr>
          <w:sz w:val="12"/>
        </w:rPr>
      </w:pPr>
    </w:p>
    <w:p w14:paraId="50D04E9D" w14:textId="77777777" w:rsidR="00EC0BD2" w:rsidRDefault="00753B5A">
      <w:pPr>
        <w:pStyle w:val="Listenabsatz"/>
        <w:numPr>
          <w:ilvl w:val="0"/>
          <w:numId w:val="10"/>
        </w:numPr>
        <w:tabs>
          <w:tab w:val="left" w:pos="2614"/>
          <w:tab w:val="left" w:pos="7366"/>
        </w:tabs>
        <w:spacing w:before="104"/>
        <w:rPr>
          <w:sz w:val="13"/>
        </w:rPr>
      </w:pPr>
      <w:bookmarkStart w:id="68" w:name="_bookmark0"/>
      <w:bookmarkEnd w:id="68"/>
      <w:r>
        <w:rPr>
          <w:spacing w:val="-3"/>
          <w:sz w:val="13"/>
        </w:rPr>
        <w:t>Training</w:t>
      </w:r>
      <w:r>
        <w:rPr>
          <w:spacing w:val="17"/>
          <w:sz w:val="13"/>
        </w:rPr>
        <w:t xml:space="preserve"> </w:t>
      </w:r>
      <w:r>
        <w:rPr>
          <w:sz w:val="13"/>
        </w:rPr>
        <w:t>phase</w:t>
      </w:r>
      <w:r>
        <w:rPr>
          <w:sz w:val="13"/>
        </w:rPr>
        <w:tab/>
      </w:r>
      <w:r>
        <w:rPr>
          <w:b/>
          <w:sz w:val="13"/>
        </w:rPr>
        <w:t xml:space="preserve">(b) </w:t>
      </w:r>
      <w:r>
        <w:rPr>
          <w:sz w:val="13"/>
        </w:rPr>
        <w:t>Inference phase</w:t>
      </w:r>
    </w:p>
    <w:p w14:paraId="6264B227" w14:textId="77777777" w:rsidR="00EC0BD2" w:rsidRDefault="00EC0BD2">
      <w:pPr>
        <w:pStyle w:val="Textkrper"/>
        <w:spacing w:before="11"/>
        <w:rPr>
          <w:rFonts w:ascii="Arial"/>
          <w:sz w:val="19"/>
        </w:rPr>
      </w:pPr>
    </w:p>
    <w:p w14:paraId="4C136932" w14:textId="77777777" w:rsidR="00EC0BD2" w:rsidRDefault="00753B5A">
      <w:pPr>
        <w:spacing w:line="288" w:lineRule="auto"/>
        <w:ind w:left="477" w:right="1106"/>
        <w:jc w:val="both"/>
        <w:rPr>
          <w:rFonts w:ascii="Arial"/>
          <w:sz w:val="13"/>
        </w:rPr>
      </w:pPr>
      <w:r>
        <w:rPr>
          <w:rFonts w:ascii="Arial"/>
          <w:b/>
          <w:sz w:val="13"/>
        </w:rPr>
        <w:t xml:space="preserve">Fig. 1. </w:t>
      </w:r>
      <w:r>
        <w:rPr>
          <w:rFonts w:ascii="Arial"/>
          <w:sz w:val="13"/>
        </w:rPr>
        <w:t xml:space="preserve">Graphical illustration of the method. </w:t>
      </w:r>
      <w:r>
        <w:rPr>
          <w:rFonts w:ascii="Arial"/>
          <w:b/>
          <w:sz w:val="13"/>
        </w:rPr>
        <w:t xml:space="preserve">(a) </w:t>
      </w:r>
      <w:r>
        <w:rPr>
          <w:rFonts w:ascii="Arial"/>
          <w:sz w:val="13"/>
        </w:rPr>
        <w:t xml:space="preserve">During the training phase, the summary and the invertible network are trained on simulated data from the model and updated after each batch of simulations; </w:t>
      </w:r>
      <w:r>
        <w:rPr>
          <w:rFonts w:ascii="Arial"/>
          <w:b/>
          <w:sz w:val="13"/>
        </w:rPr>
        <w:t xml:space="preserve">(b) </w:t>
      </w:r>
      <w:r>
        <w:rPr>
          <w:rFonts w:ascii="Arial"/>
          <w:sz w:val="13"/>
        </w:rPr>
        <w:t>During the inference phase, the true posterior of the model parameters is approximated from real data using the trained networks. Thus, knowledge about the relationship between parameters and data (the mathematical model) is compactly encoded within the weights of the two networks. The trained networks can then be shared and used across researchers working on the same model.</w:t>
      </w:r>
    </w:p>
    <w:p w14:paraId="1FB773A4" w14:textId="77777777" w:rsidR="00EC0BD2" w:rsidRDefault="00EC0BD2">
      <w:pPr>
        <w:pStyle w:val="Textkrper"/>
        <w:spacing w:before="8"/>
        <w:rPr>
          <w:rFonts w:ascii="Arial"/>
          <w:sz w:val="21"/>
        </w:rPr>
      </w:pPr>
    </w:p>
    <w:p w14:paraId="5BDC1133" w14:textId="77777777" w:rsidR="00EC0BD2" w:rsidRDefault="00753B5A">
      <w:pPr>
        <w:pStyle w:val="Textkrper"/>
        <w:spacing w:before="134"/>
        <w:ind w:left="172"/>
      </w:pPr>
      <w:r>
        <w:rPr>
          <w:rFonts w:ascii="Arial"/>
          <w:w w:val="110"/>
          <w:sz w:val="9"/>
        </w:rPr>
        <w:t xml:space="preserve">78       </w:t>
      </w:r>
      <w:r>
        <w:rPr>
          <w:w w:val="110"/>
        </w:rPr>
        <w:t>some</w:t>
      </w:r>
      <w:r>
        <w:rPr>
          <w:spacing w:val="10"/>
          <w:w w:val="110"/>
        </w:rPr>
        <w:t xml:space="preserve"> </w:t>
      </w:r>
      <w:r>
        <w:rPr>
          <w:w w:val="110"/>
        </w:rPr>
        <w:t>potential</w:t>
      </w:r>
      <w:r>
        <w:rPr>
          <w:spacing w:val="10"/>
          <w:w w:val="110"/>
        </w:rPr>
        <w:t xml:space="preserve"> </w:t>
      </w:r>
      <w:r>
        <w:rPr>
          <w:w w:val="110"/>
        </w:rPr>
        <w:t>pitfalls</w:t>
      </w:r>
      <w:r>
        <w:rPr>
          <w:spacing w:val="9"/>
          <w:w w:val="110"/>
        </w:rPr>
        <w:t xml:space="preserve"> </w:t>
      </w:r>
      <w:r>
        <w:rPr>
          <w:w w:val="110"/>
        </w:rPr>
        <w:t>and</w:t>
      </w:r>
      <w:r>
        <w:rPr>
          <w:spacing w:val="10"/>
          <w:w w:val="110"/>
        </w:rPr>
        <w:t xml:space="preserve"> </w:t>
      </w:r>
      <w:r>
        <w:rPr>
          <w:w w:val="110"/>
        </w:rPr>
        <w:t>explores</w:t>
      </w:r>
      <w:r>
        <w:rPr>
          <w:spacing w:val="10"/>
          <w:w w:val="110"/>
        </w:rPr>
        <w:t xml:space="preserve"> </w:t>
      </w:r>
      <w:r>
        <w:rPr>
          <w:w w:val="110"/>
        </w:rPr>
        <w:t>future</w:t>
      </w:r>
      <w:r>
        <w:rPr>
          <w:spacing w:val="10"/>
          <w:w w:val="110"/>
        </w:rPr>
        <w:t xml:space="preserve"> </w:t>
      </w:r>
      <w:r>
        <w:rPr>
          <w:w w:val="110"/>
        </w:rPr>
        <w:t>research</w:t>
      </w:r>
      <w:r>
        <w:rPr>
          <w:spacing w:val="9"/>
          <w:w w:val="110"/>
        </w:rPr>
        <w:t xml:space="preserve"> </w:t>
      </w:r>
      <w:r>
        <w:rPr>
          <w:w w:val="110"/>
        </w:rPr>
        <w:t>vistas.</w:t>
      </w:r>
      <w:r>
        <w:rPr>
          <w:spacing w:val="29"/>
          <w:w w:val="110"/>
        </w:rPr>
        <w:t xml:space="preserve"> </w:t>
      </w:r>
      <w:r>
        <w:rPr>
          <w:w w:val="110"/>
        </w:rPr>
        <w:t>Python</w:t>
      </w:r>
      <w:r>
        <w:rPr>
          <w:spacing w:val="10"/>
          <w:w w:val="110"/>
        </w:rPr>
        <w:t xml:space="preserve"> </w:t>
      </w:r>
      <w:r>
        <w:rPr>
          <w:w w:val="110"/>
        </w:rPr>
        <w:t>code</w:t>
      </w:r>
      <w:r>
        <w:rPr>
          <w:spacing w:val="10"/>
          <w:w w:val="110"/>
        </w:rPr>
        <w:t xml:space="preserve"> </w:t>
      </w:r>
      <w:r>
        <w:rPr>
          <w:w w:val="110"/>
        </w:rPr>
        <w:t>and</w:t>
      </w:r>
      <w:r>
        <w:rPr>
          <w:spacing w:val="10"/>
          <w:w w:val="110"/>
        </w:rPr>
        <w:t xml:space="preserve"> </w:t>
      </w:r>
      <w:r>
        <w:rPr>
          <w:w w:val="110"/>
        </w:rPr>
        <w:t>simulation</w:t>
      </w:r>
      <w:r>
        <w:rPr>
          <w:spacing w:val="9"/>
          <w:w w:val="110"/>
        </w:rPr>
        <w:t xml:space="preserve"> </w:t>
      </w:r>
      <w:r>
        <w:rPr>
          <w:w w:val="110"/>
        </w:rPr>
        <w:t>scripts</w:t>
      </w:r>
      <w:r>
        <w:rPr>
          <w:spacing w:val="10"/>
          <w:w w:val="110"/>
        </w:rPr>
        <w:t xml:space="preserve"> </w:t>
      </w:r>
      <w:r>
        <w:rPr>
          <w:w w:val="110"/>
        </w:rPr>
        <w:t>for</w:t>
      </w:r>
      <w:r>
        <w:rPr>
          <w:spacing w:val="10"/>
          <w:w w:val="110"/>
        </w:rPr>
        <w:t xml:space="preserve"> </w:t>
      </w:r>
      <w:r>
        <w:rPr>
          <w:w w:val="110"/>
        </w:rPr>
        <w:t>all</w:t>
      </w:r>
      <w:r>
        <w:rPr>
          <w:spacing w:val="9"/>
          <w:w w:val="110"/>
        </w:rPr>
        <w:t xml:space="preserve"> </w:t>
      </w:r>
      <w:r>
        <w:rPr>
          <w:w w:val="110"/>
        </w:rPr>
        <w:t>current</w:t>
      </w:r>
      <w:r>
        <w:rPr>
          <w:spacing w:val="10"/>
          <w:w w:val="110"/>
        </w:rPr>
        <w:t xml:space="preserve"> </w:t>
      </w:r>
      <w:r>
        <w:rPr>
          <w:w w:val="110"/>
        </w:rPr>
        <w:t>applications</w:t>
      </w:r>
      <w:r>
        <w:rPr>
          <w:spacing w:val="10"/>
          <w:w w:val="110"/>
        </w:rPr>
        <w:t xml:space="preserve"> </w:t>
      </w:r>
      <w:r>
        <w:rPr>
          <w:w w:val="110"/>
        </w:rPr>
        <w:t>are</w:t>
      </w:r>
    </w:p>
    <w:p w14:paraId="248CBB54" w14:textId="2116EC78" w:rsidR="00EC0BD2" w:rsidRDefault="00753B5A">
      <w:pPr>
        <w:pStyle w:val="Textkrper"/>
        <w:spacing w:before="11"/>
        <w:ind w:left="172"/>
        <w:rPr>
          <w:i/>
        </w:rPr>
      </w:pPr>
      <w:r>
        <w:rPr>
          <w:rFonts w:ascii="Arial"/>
          <w:w w:val="115"/>
          <w:sz w:val="9"/>
        </w:rPr>
        <w:t xml:space="preserve">79    </w:t>
      </w:r>
      <w:r>
        <w:rPr>
          <w:w w:val="115"/>
        </w:rPr>
        <w:t xml:space="preserve">freely </w:t>
      </w:r>
      <w:r>
        <w:rPr>
          <w:spacing w:val="-3"/>
          <w:w w:val="115"/>
        </w:rPr>
        <w:t xml:space="preserve">available </w:t>
      </w:r>
      <w:r>
        <w:rPr>
          <w:w w:val="115"/>
        </w:rPr>
        <w:t xml:space="preserve">as </w:t>
      </w:r>
      <w:proofErr w:type="spellStart"/>
      <w:r>
        <w:rPr>
          <w:w w:val="115"/>
        </w:rPr>
        <w:t>Jupyter</w:t>
      </w:r>
      <w:proofErr w:type="spellEnd"/>
      <w:r>
        <w:rPr>
          <w:w w:val="115"/>
        </w:rPr>
        <w:t xml:space="preserve"> notebooks at</w:t>
      </w:r>
      <w:ins w:id="69" w:author="Andreas Voß" w:date="2019-07-09T08:49:00Z">
        <w:r w:rsidR="00151CE5">
          <w:rPr>
            <w:w w:val="115"/>
          </w:rPr>
          <w:t xml:space="preserve"> </w:t>
        </w:r>
      </w:ins>
      <w:r>
        <w:rPr>
          <w:color w:val="0000FF"/>
          <w:w w:val="115"/>
        </w:rPr>
        <w:t>h</w:t>
      </w:r>
      <w:hyperlink r:id="rId14">
        <w:r>
          <w:rPr>
            <w:color w:val="0000FF"/>
            <w:w w:val="115"/>
          </w:rPr>
          <w:t>ttps://github.com/stefanradev93/cINN</w:t>
        </w:r>
      </w:hyperlink>
      <w:ins w:id="70" w:author="Andreas Voß" w:date="2019-07-09T08:50:00Z">
        <w:r w:rsidR="00151CE5">
          <w:rPr>
            <w:color w:val="0000FF"/>
            <w:w w:val="115"/>
          </w:rPr>
          <w:t xml:space="preserve"> </w:t>
        </w:r>
      </w:ins>
      <w:r>
        <w:rPr>
          <w:w w:val="115"/>
        </w:rPr>
        <w:t>and as a small library based on</w:t>
      </w:r>
      <w:r>
        <w:rPr>
          <w:spacing w:val="13"/>
          <w:w w:val="115"/>
        </w:rPr>
        <w:t xml:space="preserve"> </w:t>
      </w:r>
      <w:proofErr w:type="spellStart"/>
      <w:r>
        <w:rPr>
          <w:i/>
          <w:w w:val="115"/>
        </w:rPr>
        <w:t>TensorFlow</w:t>
      </w:r>
      <w:proofErr w:type="spellEnd"/>
    </w:p>
    <w:p w14:paraId="45FB4B46" w14:textId="77777777" w:rsidR="00EC0BD2" w:rsidRDefault="00753B5A">
      <w:pPr>
        <w:pStyle w:val="Textkrper"/>
        <w:spacing w:before="11"/>
        <w:ind w:left="172"/>
      </w:pPr>
      <w:r>
        <w:rPr>
          <w:rFonts w:ascii="Arial"/>
          <w:w w:val="110"/>
          <w:sz w:val="9"/>
        </w:rPr>
        <w:t xml:space="preserve">80 </w:t>
      </w:r>
      <w:r>
        <w:rPr>
          <w:w w:val="110"/>
        </w:rPr>
        <w:t>(</w:t>
      </w:r>
      <w:hyperlink w:anchor="_bookmark43" w:history="1">
        <w:r>
          <w:rPr>
            <w:color w:val="0000FF"/>
            <w:w w:val="110"/>
          </w:rPr>
          <w:t>31</w:t>
        </w:r>
      </w:hyperlink>
      <w:r>
        <w:rPr>
          <w:w w:val="110"/>
        </w:rPr>
        <w:t>) for creating and training custom invertible networks with GPU support, along with some validation tools.</w:t>
      </w:r>
    </w:p>
    <w:p w14:paraId="54839A64" w14:textId="77777777" w:rsidR="00EC0BD2" w:rsidRDefault="00EC0BD2">
      <w:pPr>
        <w:pStyle w:val="Textkrper"/>
        <w:spacing w:before="1"/>
        <w:rPr>
          <w:sz w:val="17"/>
        </w:rPr>
      </w:pPr>
    </w:p>
    <w:p w14:paraId="57C6BFA0" w14:textId="77777777" w:rsidR="00EC0BD2" w:rsidRDefault="00753B5A">
      <w:pPr>
        <w:spacing w:before="101"/>
        <w:ind w:left="172"/>
        <w:rPr>
          <w:rFonts w:ascii="Arial"/>
          <w:b/>
          <w:sz w:val="19"/>
        </w:rPr>
      </w:pPr>
      <w:r>
        <w:rPr>
          <w:rFonts w:ascii="Arial"/>
          <w:sz w:val="9"/>
        </w:rPr>
        <w:t xml:space="preserve">81 </w:t>
      </w:r>
      <w:r>
        <w:rPr>
          <w:rFonts w:ascii="Arial"/>
          <w:b/>
          <w:sz w:val="19"/>
        </w:rPr>
        <w:t>Methods</w:t>
      </w:r>
    </w:p>
    <w:p w14:paraId="7EB23A08" w14:textId="77777777" w:rsidR="00EC0BD2" w:rsidRDefault="0043734F">
      <w:pPr>
        <w:pStyle w:val="Textkrper"/>
        <w:spacing w:before="119"/>
        <w:ind w:left="172"/>
      </w:pPr>
      <w:r>
        <w:rPr>
          <w:noProof/>
          <w:lang w:val="de-DE" w:eastAsia="de-DE"/>
        </w:rPr>
        <mc:AlternateContent>
          <mc:Choice Requires="wps">
            <w:drawing>
              <wp:anchor distT="0" distB="0" distL="114300" distR="114300" simplePos="0" relativeHeight="251632640" behindDoc="1" locked="0" layoutInCell="1" allowOverlap="1" wp14:anchorId="43EE7119" wp14:editId="2D75AE51">
                <wp:simplePos x="0" y="0"/>
                <wp:positionH relativeFrom="page">
                  <wp:posOffset>2156460</wp:posOffset>
                </wp:positionH>
                <wp:positionV relativeFrom="paragraph">
                  <wp:posOffset>182880</wp:posOffset>
                </wp:positionV>
                <wp:extent cx="3448685" cy="1080135"/>
                <wp:effectExtent l="0" t="988695" r="0" b="864870"/>
                <wp:wrapNone/>
                <wp:docPr id="122" name="WordArt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448685" cy="10801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05AB9C2"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3EE7119" id="WordArt 93" o:spid="_x0000_s1031" type="#_x0000_t202" style="position:absolute;left:0;text-align:left;margin-left:169.8pt;margin-top:14.4pt;width:271.55pt;height:85.05pt;rotation:-45;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" filled="f" stroked="f">
                <v:stroke joinstyle="round"/>
                <o:lock v:ext="edit" shapetype="t"/>
                <v:textbox style="mso-fit-shape-to-text:t">
                  <w:txbxContent>
                    <w:p w14:paraId="605AB9C2"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DRAFT</w:t>
                      </w:r>
                    </w:p>
                  </w:txbxContent>
                </v:textbox>
                <w10:wrap anchorx="page"/>
              </v:shape>
            </w:pict>
          </mc:Fallback>
        </mc:AlternateContent>
      </w:r>
      <w:r w:rsidR="00753B5A">
        <w:rPr>
          <w:rFonts w:ascii="Arial"/>
          <w:w w:val="115"/>
          <w:sz w:val="9"/>
        </w:rPr>
        <w:t xml:space="preserve">82   </w:t>
      </w:r>
      <w:r w:rsidR="00753B5A">
        <w:rPr>
          <w:rFonts w:ascii="Arial"/>
          <w:spacing w:val="27"/>
          <w:w w:val="115"/>
          <w:sz w:val="9"/>
        </w:rPr>
        <w:t xml:space="preserve"> </w:t>
      </w:r>
      <w:r w:rsidR="00753B5A">
        <w:rPr>
          <w:rFonts w:ascii="Arial"/>
          <w:b/>
          <w:w w:val="115"/>
          <w:sz w:val="17"/>
        </w:rPr>
        <w:t>Notation.</w:t>
      </w:r>
      <w:r w:rsidR="00753B5A">
        <w:rPr>
          <w:rFonts w:ascii="Arial"/>
          <w:b/>
          <w:spacing w:val="-27"/>
          <w:w w:val="115"/>
          <w:sz w:val="17"/>
        </w:rPr>
        <w:t xml:space="preserve"> </w:t>
      </w:r>
      <w:r w:rsidR="00753B5A">
        <w:rPr>
          <w:w w:val="115"/>
        </w:rPr>
        <w:t>In</w:t>
      </w:r>
      <w:r w:rsidR="00753B5A">
        <w:rPr>
          <w:spacing w:val="-8"/>
          <w:w w:val="115"/>
        </w:rPr>
        <w:t xml:space="preserve"> </w:t>
      </w:r>
      <w:r w:rsidR="00753B5A">
        <w:rPr>
          <w:w w:val="115"/>
        </w:rPr>
        <w:t>the</w:t>
      </w:r>
      <w:r w:rsidR="00753B5A">
        <w:rPr>
          <w:spacing w:val="-9"/>
          <w:w w:val="115"/>
        </w:rPr>
        <w:t xml:space="preserve"> </w:t>
      </w:r>
      <w:r w:rsidR="00753B5A">
        <w:rPr>
          <w:w w:val="115"/>
        </w:rPr>
        <w:t>following,</w:t>
      </w:r>
      <w:r w:rsidR="00753B5A">
        <w:rPr>
          <w:spacing w:val="-8"/>
          <w:w w:val="115"/>
        </w:rPr>
        <w:t xml:space="preserve"> </w:t>
      </w:r>
      <w:r w:rsidR="00753B5A">
        <w:rPr>
          <w:spacing w:val="-3"/>
          <w:w w:val="115"/>
        </w:rPr>
        <w:t>we</w:t>
      </w:r>
      <w:r w:rsidR="00753B5A">
        <w:rPr>
          <w:spacing w:val="-8"/>
          <w:w w:val="115"/>
        </w:rPr>
        <w:t xml:space="preserve"> </w:t>
      </w:r>
      <w:r w:rsidR="00753B5A">
        <w:rPr>
          <w:w w:val="115"/>
        </w:rPr>
        <w:t>denote</w:t>
      </w:r>
      <w:r w:rsidR="00753B5A">
        <w:rPr>
          <w:spacing w:val="-8"/>
          <w:w w:val="115"/>
        </w:rPr>
        <w:t xml:space="preserve"> </w:t>
      </w:r>
      <w:r w:rsidR="00753B5A">
        <w:rPr>
          <w:w w:val="115"/>
        </w:rPr>
        <w:t>observed</w:t>
      </w:r>
      <w:r w:rsidR="00753B5A">
        <w:rPr>
          <w:spacing w:val="-8"/>
          <w:w w:val="115"/>
        </w:rPr>
        <w:t xml:space="preserve"> </w:t>
      </w:r>
      <w:r w:rsidR="00753B5A">
        <w:rPr>
          <w:w w:val="115"/>
        </w:rPr>
        <w:t>or</w:t>
      </w:r>
      <w:r w:rsidR="00753B5A">
        <w:rPr>
          <w:spacing w:val="-8"/>
          <w:w w:val="115"/>
        </w:rPr>
        <w:t xml:space="preserve"> </w:t>
      </w:r>
      <w:r w:rsidR="00753B5A">
        <w:rPr>
          <w:w w:val="115"/>
        </w:rPr>
        <w:t>simulated</w:t>
      </w:r>
      <w:r w:rsidR="00753B5A">
        <w:rPr>
          <w:spacing w:val="-9"/>
          <w:w w:val="115"/>
        </w:rPr>
        <w:t xml:space="preserve"> </w:t>
      </w:r>
      <w:r w:rsidR="00753B5A">
        <w:rPr>
          <w:w w:val="115"/>
        </w:rPr>
        <w:t>univariate</w:t>
      </w:r>
      <w:r w:rsidR="00753B5A">
        <w:rPr>
          <w:spacing w:val="-8"/>
          <w:w w:val="115"/>
        </w:rPr>
        <w:t xml:space="preserve"> </w:t>
      </w:r>
      <w:r w:rsidR="00753B5A">
        <w:rPr>
          <w:w w:val="115"/>
        </w:rPr>
        <w:t>datasets</w:t>
      </w:r>
      <w:r w:rsidR="00753B5A">
        <w:rPr>
          <w:spacing w:val="-8"/>
          <w:w w:val="115"/>
        </w:rPr>
        <w:t xml:space="preserve"> </w:t>
      </w:r>
      <w:r w:rsidR="00753B5A">
        <w:rPr>
          <w:w w:val="115"/>
        </w:rPr>
        <w:t>from</w:t>
      </w:r>
      <w:r w:rsidR="00753B5A">
        <w:rPr>
          <w:spacing w:val="-8"/>
          <w:w w:val="115"/>
        </w:rPr>
        <w:t xml:space="preserve"> </w:t>
      </w:r>
      <w:r w:rsidR="00753B5A">
        <w:rPr>
          <w:w w:val="115"/>
        </w:rPr>
        <w:t>the</w:t>
      </w:r>
      <w:r w:rsidR="00753B5A">
        <w:rPr>
          <w:spacing w:val="-8"/>
          <w:w w:val="115"/>
        </w:rPr>
        <w:t xml:space="preserve"> </w:t>
      </w:r>
      <w:r w:rsidR="00753B5A">
        <w:rPr>
          <w:w w:val="115"/>
        </w:rPr>
        <w:t>mathematical</w:t>
      </w:r>
      <w:r w:rsidR="00753B5A">
        <w:rPr>
          <w:spacing w:val="-8"/>
          <w:w w:val="115"/>
        </w:rPr>
        <w:t xml:space="preserve"> </w:t>
      </w:r>
      <w:r w:rsidR="00753B5A">
        <w:rPr>
          <w:w w:val="115"/>
        </w:rPr>
        <w:t>model</w:t>
      </w:r>
      <w:r w:rsidR="00753B5A">
        <w:rPr>
          <w:spacing w:val="-9"/>
          <w:w w:val="115"/>
        </w:rPr>
        <w:t xml:space="preserve"> </w:t>
      </w:r>
      <w:r w:rsidR="00753B5A">
        <w:rPr>
          <w:w w:val="115"/>
        </w:rPr>
        <w:t>of</w:t>
      </w:r>
      <w:r w:rsidR="00753B5A">
        <w:rPr>
          <w:spacing w:val="-8"/>
          <w:w w:val="115"/>
        </w:rPr>
        <w:t xml:space="preserve"> </w:t>
      </w:r>
      <w:r w:rsidR="00753B5A">
        <w:rPr>
          <w:w w:val="115"/>
        </w:rPr>
        <w:t>interest</w:t>
      </w:r>
      <w:r w:rsidR="00753B5A">
        <w:rPr>
          <w:spacing w:val="-8"/>
          <w:w w:val="115"/>
        </w:rPr>
        <w:t xml:space="preserve"> </w:t>
      </w:r>
      <w:r w:rsidR="00753B5A">
        <w:rPr>
          <w:w w:val="115"/>
        </w:rPr>
        <w:t>as</w:t>
      </w:r>
    </w:p>
    <w:p w14:paraId="16694E1A" w14:textId="77777777" w:rsidR="00EC0BD2" w:rsidRDefault="00753B5A">
      <w:pPr>
        <w:spacing w:before="11"/>
        <w:ind w:left="172"/>
        <w:rPr>
          <w:sz w:val="18"/>
        </w:rPr>
      </w:pPr>
      <w:r>
        <w:rPr>
          <w:rFonts w:ascii="Arial"/>
          <w:w w:val="115"/>
          <w:position w:val="2"/>
          <w:sz w:val="9"/>
        </w:rPr>
        <w:t xml:space="preserve">83     </w:t>
      </w:r>
      <w:r>
        <w:rPr>
          <w:rFonts w:ascii="Arial"/>
          <w:spacing w:val="13"/>
          <w:w w:val="115"/>
          <w:position w:val="2"/>
          <w:sz w:val="9"/>
        </w:rPr>
        <w:t xml:space="preserve"> </w:t>
      </w:r>
      <w:r>
        <w:rPr>
          <w:b/>
          <w:i/>
          <w:w w:val="115"/>
          <w:position w:val="2"/>
          <w:sz w:val="18"/>
        </w:rPr>
        <w:t>x</w:t>
      </w:r>
      <w:r>
        <w:rPr>
          <w:b/>
          <w:i/>
          <w:spacing w:val="-4"/>
          <w:w w:val="115"/>
          <w:position w:val="2"/>
          <w:sz w:val="18"/>
        </w:rPr>
        <w:t xml:space="preserve"> </w:t>
      </w:r>
      <w:r>
        <w:rPr>
          <w:w w:val="115"/>
          <w:position w:val="2"/>
          <w:sz w:val="18"/>
        </w:rPr>
        <w:t>=</w:t>
      </w:r>
      <w:r>
        <w:rPr>
          <w:spacing w:val="-4"/>
          <w:w w:val="115"/>
          <w:position w:val="2"/>
          <w:sz w:val="18"/>
        </w:rPr>
        <w:t xml:space="preserve"> </w:t>
      </w:r>
      <w:r>
        <w:rPr>
          <w:spacing w:val="2"/>
          <w:w w:val="115"/>
          <w:position w:val="2"/>
          <w:sz w:val="18"/>
        </w:rPr>
        <w:t>(</w:t>
      </w:r>
      <w:r>
        <w:rPr>
          <w:i/>
          <w:spacing w:val="2"/>
          <w:w w:val="115"/>
          <w:position w:val="2"/>
          <w:sz w:val="18"/>
        </w:rPr>
        <w:t>x</w:t>
      </w:r>
      <w:r>
        <w:rPr>
          <w:spacing w:val="2"/>
          <w:w w:val="115"/>
          <w:sz w:val="12"/>
        </w:rPr>
        <w:t>1</w:t>
      </w:r>
      <w:r>
        <w:rPr>
          <w:i/>
          <w:spacing w:val="2"/>
          <w:w w:val="115"/>
          <w:position w:val="2"/>
          <w:sz w:val="18"/>
        </w:rPr>
        <w:t>,</w:t>
      </w:r>
      <w:r>
        <w:rPr>
          <w:i/>
          <w:spacing w:val="-24"/>
          <w:w w:val="115"/>
          <w:position w:val="2"/>
          <w:sz w:val="18"/>
        </w:rPr>
        <w:t xml:space="preserve"> </w:t>
      </w:r>
      <w:r>
        <w:rPr>
          <w:i/>
          <w:spacing w:val="2"/>
          <w:w w:val="115"/>
          <w:position w:val="2"/>
          <w:sz w:val="18"/>
        </w:rPr>
        <w:t>x</w:t>
      </w:r>
      <w:r>
        <w:rPr>
          <w:spacing w:val="2"/>
          <w:w w:val="115"/>
          <w:sz w:val="12"/>
        </w:rPr>
        <w:t>2</w:t>
      </w:r>
      <w:r>
        <w:rPr>
          <w:i/>
          <w:spacing w:val="2"/>
          <w:w w:val="115"/>
          <w:position w:val="2"/>
          <w:sz w:val="18"/>
        </w:rPr>
        <w:t>,</w:t>
      </w:r>
      <w:r>
        <w:rPr>
          <w:i/>
          <w:spacing w:val="-23"/>
          <w:w w:val="115"/>
          <w:position w:val="2"/>
          <w:sz w:val="18"/>
        </w:rPr>
        <w:t xml:space="preserve"> </w:t>
      </w:r>
      <w:r>
        <w:rPr>
          <w:i/>
          <w:w w:val="115"/>
          <w:position w:val="2"/>
          <w:sz w:val="18"/>
        </w:rPr>
        <w:t>...,</w:t>
      </w:r>
      <w:r>
        <w:rPr>
          <w:i/>
          <w:spacing w:val="-24"/>
          <w:w w:val="115"/>
          <w:position w:val="2"/>
          <w:sz w:val="18"/>
        </w:rPr>
        <w:t xml:space="preserve"> </w:t>
      </w:r>
      <w:r>
        <w:rPr>
          <w:i/>
          <w:w w:val="115"/>
          <w:position w:val="2"/>
          <w:sz w:val="18"/>
        </w:rPr>
        <w:t>x</w:t>
      </w:r>
      <w:r>
        <w:rPr>
          <w:rFonts w:ascii="Arial"/>
          <w:i/>
          <w:w w:val="115"/>
          <w:sz w:val="12"/>
        </w:rPr>
        <w:t>n</w:t>
      </w:r>
      <w:r>
        <w:rPr>
          <w:w w:val="115"/>
          <w:position w:val="2"/>
          <w:sz w:val="18"/>
        </w:rPr>
        <w:t>),</w:t>
      </w:r>
      <w:r>
        <w:rPr>
          <w:spacing w:val="1"/>
          <w:w w:val="115"/>
          <w:position w:val="2"/>
          <w:sz w:val="18"/>
        </w:rPr>
        <w:t xml:space="preserve"> </w:t>
      </w:r>
      <w:r>
        <w:rPr>
          <w:w w:val="115"/>
          <w:position w:val="2"/>
          <w:sz w:val="18"/>
        </w:rPr>
        <w:t>and</w:t>
      </w:r>
      <w:r>
        <w:rPr>
          <w:spacing w:val="-2"/>
          <w:w w:val="115"/>
          <w:position w:val="2"/>
          <w:sz w:val="18"/>
        </w:rPr>
        <w:t xml:space="preserve"> </w:t>
      </w:r>
      <w:r>
        <w:rPr>
          <w:w w:val="115"/>
          <w:position w:val="2"/>
          <w:sz w:val="18"/>
        </w:rPr>
        <w:t>multivariate</w:t>
      </w:r>
      <w:r>
        <w:rPr>
          <w:spacing w:val="-1"/>
          <w:w w:val="115"/>
          <w:position w:val="2"/>
          <w:sz w:val="18"/>
        </w:rPr>
        <w:t xml:space="preserve"> </w:t>
      </w:r>
      <w:r>
        <w:rPr>
          <w:w w:val="115"/>
          <w:position w:val="2"/>
          <w:sz w:val="18"/>
        </w:rPr>
        <w:t>datasets</w:t>
      </w:r>
      <w:r>
        <w:rPr>
          <w:spacing w:val="-1"/>
          <w:w w:val="115"/>
          <w:position w:val="2"/>
          <w:sz w:val="18"/>
        </w:rPr>
        <w:t xml:space="preserve"> </w:t>
      </w:r>
      <w:r>
        <w:rPr>
          <w:w w:val="115"/>
          <w:position w:val="2"/>
          <w:sz w:val="18"/>
        </w:rPr>
        <w:t>as</w:t>
      </w:r>
      <w:r>
        <w:rPr>
          <w:spacing w:val="-2"/>
          <w:w w:val="115"/>
          <w:position w:val="2"/>
          <w:sz w:val="18"/>
        </w:rPr>
        <w:t xml:space="preserve"> </w:t>
      </w:r>
      <w:r>
        <w:rPr>
          <w:b/>
          <w:i/>
          <w:w w:val="115"/>
          <w:position w:val="2"/>
          <w:sz w:val="18"/>
        </w:rPr>
        <w:t>X</w:t>
      </w:r>
      <w:r>
        <w:rPr>
          <w:b/>
          <w:i/>
          <w:spacing w:val="9"/>
          <w:w w:val="115"/>
          <w:position w:val="2"/>
          <w:sz w:val="18"/>
        </w:rPr>
        <w:t xml:space="preserve"> </w:t>
      </w:r>
      <w:r>
        <w:rPr>
          <w:w w:val="115"/>
          <w:position w:val="2"/>
          <w:sz w:val="18"/>
        </w:rPr>
        <w:t>=</w:t>
      </w:r>
      <w:r>
        <w:rPr>
          <w:spacing w:val="-4"/>
          <w:w w:val="115"/>
          <w:position w:val="2"/>
          <w:sz w:val="18"/>
        </w:rPr>
        <w:t xml:space="preserve"> </w:t>
      </w:r>
      <w:r>
        <w:rPr>
          <w:spacing w:val="2"/>
          <w:w w:val="115"/>
          <w:position w:val="2"/>
          <w:sz w:val="18"/>
        </w:rPr>
        <w:t>(</w:t>
      </w:r>
      <w:r>
        <w:rPr>
          <w:b/>
          <w:i/>
          <w:spacing w:val="2"/>
          <w:w w:val="115"/>
          <w:position w:val="2"/>
          <w:sz w:val="18"/>
        </w:rPr>
        <w:t>x</w:t>
      </w:r>
      <w:r>
        <w:rPr>
          <w:spacing w:val="2"/>
          <w:w w:val="115"/>
          <w:sz w:val="12"/>
        </w:rPr>
        <w:t>1</w:t>
      </w:r>
      <w:r>
        <w:rPr>
          <w:i/>
          <w:spacing w:val="2"/>
          <w:w w:val="115"/>
          <w:position w:val="2"/>
          <w:sz w:val="18"/>
        </w:rPr>
        <w:t>,</w:t>
      </w:r>
      <w:r>
        <w:rPr>
          <w:i/>
          <w:spacing w:val="-24"/>
          <w:w w:val="115"/>
          <w:position w:val="2"/>
          <w:sz w:val="18"/>
        </w:rPr>
        <w:t xml:space="preserve"> </w:t>
      </w:r>
      <w:r>
        <w:rPr>
          <w:b/>
          <w:i/>
          <w:spacing w:val="3"/>
          <w:w w:val="115"/>
          <w:position w:val="2"/>
          <w:sz w:val="18"/>
        </w:rPr>
        <w:t>x</w:t>
      </w:r>
      <w:r>
        <w:rPr>
          <w:spacing w:val="3"/>
          <w:w w:val="115"/>
          <w:sz w:val="12"/>
        </w:rPr>
        <w:t>1</w:t>
      </w:r>
      <w:r>
        <w:rPr>
          <w:i/>
          <w:spacing w:val="3"/>
          <w:w w:val="115"/>
          <w:position w:val="2"/>
          <w:sz w:val="18"/>
        </w:rPr>
        <w:t>,</w:t>
      </w:r>
      <w:r>
        <w:rPr>
          <w:i/>
          <w:spacing w:val="-24"/>
          <w:w w:val="115"/>
          <w:position w:val="2"/>
          <w:sz w:val="18"/>
        </w:rPr>
        <w:t xml:space="preserve"> </w:t>
      </w:r>
      <w:r>
        <w:rPr>
          <w:i/>
          <w:w w:val="115"/>
          <w:position w:val="2"/>
          <w:sz w:val="18"/>
        </w:rPr>
        <w:t>...,</w:t>
      </w:r>
      <w:r>
        <w:rPr>
          <w:i/>
          <w:spacing w:val="-23"/>
          <w:w w:val="115"/>
          <w:position w:val="2"/>
          <w:sz w:val="18"/>
        </w:rPr>
        <w:t xml:space="preserve"> </w:t>
      </w:r>
      <w:r>
        <w:rPr>
          <w:b/>
          <w:i/>
          <w:w w:val="115"/>
          <w:position w:val="2"/>
          <w:sz w:val="18"/>
        </w:rPr>
        <w:t>x</w:t>
      </w:r>
      <w:r>
        <w:rPr>
          <w:rFonts w:ascii="Arial"/>
          <w:i/>
          <w:w w:val="115"/>
          <w:sz w:val="12"/>
        </w:rPr>
        <w:t>n</w:t>
      </w:r>
      <w:r>
        <w:rPr>
          <w:w w:val="115"/>
          <w:position w:val="2"/>
          <w:sz w:val="18"/>
        </w:rPr>
        <w:t>).</w:t>
      </w:r>
      <w:r>
        <w:rPr>
          <w:spacing w:val="22"/>
          <w:w w:val="115"/>
          <w:position w:val="2"/>
          <w:sz w:val="18"/>
        </w:rPr>
        <w:t xml:space="preserve"> </w:t>
      </w:r>
      <w:r>
        <w:rPr>
          <w:w w:val="115"/>
          <w:position w:val="2"/>
          <w:sz w:val="18"/>
        </w:rPr>
        <w:t>The</w:t>
      </w:r>
      <w:r>
        <w:rPr>
          <w:spacing w:val="-1"/>
          <w:w w:val="115"/>
          <w:position w:val="2"/>
          <w:sz w:val="18"/>
        </w:rPr>
        <w:t xml:space="preserve"> </w:t>
      </w:r>
      <w:r>
        <w:rPr>
          <w:w w:val="115"/>
          <w:position w:val="2"/>
          <w:sz w:val="18"/>
        </w:rPr>
        <w:t>parameters</w:t>
      </w:r>
      <w:r>
        <w:rPr>
          <w:spacing w:val="-1"/>
          <w:w w:val="115"/>
          <w:position w:val="2"/>
          <w:sz w:val="18"/>
        </w:rPr>
        <w:t xml:space="preserve"> </w:t>
      </w:r>
      <w:r>
        <w:rPr>
          <w:w w:val="115"/>
          <w:position w:val="2"/>
          <w:sz w:val="18"/>
        </w:rPr>
        <w:t>of</w:t>
      </w:r>
      <w:r>
        <w:rPr>
          <w:spacing w:val="-1"/>
          <w:w w:val="115"/>
          <w:position w:val="2"/>
          <w:sz w:val="18"/>
        </w:rPr>
        <w:t xml:space="preserve"> </w:t>
      </w:r>
      <w:r>
        <w:rPr>
          <w:w w:val="115"/>
          <w:position w:val="2"/>
          <w:sz w:val="18"/>
        </w:rPr>
        <w:t>a</w:t>
      </w:r>
      <w:r>
        <w:rPr>
          <w:spacing w:val="-1"/>
          <w:w w:val="115"/>
          <w:position w:val="2"/>
          <w:sz w:val="18"/>
        </w:rPr>
        <w:t xml:space="preserve"> </w:t>
      </w:r>
      <w:r>
        <w:rPr>
          <w:w w:val="115"/>
          <w:position w:val="2"/>
          <w:sz w:val="18"/>
        </w:rPr>
        <w:t>mathematical</w:t>
      </w:r>
      <w:r>
        <w:rPr>
          <w:spacing w:val="-1"/>
          <w:w w:val="115"/>
          <w:position w:val="2"/>
          <w:sz w:val="18"/>
        </w:rPr>
        <w:t xml:space="preserve"> </w:t>
      </w:r>
      <w:r>
        <w:rPr>
          <w:w w:val="115"/>
          <w:position w:val="2"/>
          <w:sz w:val="18"/>
        </w:rPr>
        <w:t>model</w:t>
      </w:r>
      <w:r>
        <w:rPr>
          <w:spacing w:val="-2"/>
          <w:w w:val="115"/>
          <w:position w:val="2"/>
          <w:sz w:val="18"/>
        </w:rPr>
        <w:t xml:space="preserve"> </w:t>
      </w:r>
      <w:r>
        <w:rPr>
          <w:w w:val="115"/>
          <w:position w:val="2"/>
          <w:sz w:val="18"/>
        </w:rPr>
        <w:t>are</w:t>
      </w:r>
      <w:r>
        <w:rPr>
          <w:spacing w:val="-1"/>
          <w:w w:val="115"/>
          <w:position w:val="2"/>
          <w:sz w:val="18"/>
        </w:rPr>
        <w:t xml:space="preserve"> </w:t>
      </w:r>
      <w:r>
        <w:rPr>
          <w:w w:val="115"/>
          <w:position w:val="2"/>
          <w:sz w:val="18"/>
        </w:rPr>
        <w:t>represented</w:t>
      </w:r>
    </w:p>
    <w:p w14:paraId="60E60566" w14:textId="77777777" w:rsidR="00EC0BD2" w:rsidRDefault="00753B5A">
      <w:pPr>
        <w:spacing w:before="3" w:line="227" w:lineRule="exact"/>
        <w:ind w:left="172"/>
        <w:rPr>
          <w:sz w:val="18"/>
        </w:rPr>
      </w:pPr>
      <w:r>
        <w:rPr>
          <w:rFonts w:ascii="Arial" w:hAnsi="Arial"/>
          <w:w w:val="115"/>
          <w:sz w:val="9"/>
        </w:rPr>
        <w:t xml:space="preserve">84    </w:t>
      </w:r>
      <w:r>
        <w:rPr>
          <w:rFonts w:ascii="Arial" w:hAnsi="Arial"/>
          <w:spacing w:val="15"/>
          <w:w w:val="115"/>
          <w:sz w:val="9"/>
        </w:rPr>
        <w:t xml:space="preserve"> </w:t>
      </w:r>
      <w:r>
        <w:rPr>
          <w:w w:val="115"/>
          <w:sz w:val="18"/>
        </w:rPr>
        <w:t>as</w:t>
      </w:r>
      <w:r>
        <w:rPr>
          <w:spacing w:val="-6"/>
          <w:w w:val="115"/>
          <w:sz w:val="18"/>
        </w:rPr>
        <w:t xml:space="preserve"> </w:t>
      </w:r>
      <w:r>
        <w:rPr>
          <w:w w:val="115"/>
          <w:sz w:val="18"/>
        </w:rPr>
        <w:t>a</w:t>
      </w:r>
      <w:r>
        <w:rPr>
          <w:spacing w:val="-6"/>
          <w:w w:val="115"/>
          <w:sz w:val="18"/>
        </w:rPr>
        <w:t xml:space="preserve"> </w:t>
      </w:r>
      <w:r>
        <w:rPr>
          <w:w w:val="115"/>
          <w:sz w:val="18"/>
        </w:rPr>
        <w:t>vector</w:t>
      </w:r>
      <w:r>
        <w:rPr>
          <w:spacing w:val="-7"/>
          <w:w w:val="115"/>
          <w:sz w:val="18"/>
        </w:rPr>
        <w:t xml:space="preserve"> </w:t>
      </w:r>
      <w:r>
        <w:rPr>
          <w:b/>
          <w:i/>
          <w:w w:val="115"/>
          <w:sz w:val="18"/>
        </w:rPr>
        <w:t>θ</w:t>
      </w:r>
      <w:r>
        <w:rPr>
          <w:b/>
          <w:i/>
          <w:spacing w:val="-7"/>
          <w:w w:val="115"/>
          <w:sz w:val="18"/>
        </w:rPr>
        <w:t xml:space="preserve"> </w:t>
      </w:r>
      <w:r>
        <w:rPr>
          <w:w w:val="115"/>
          <w:sz w:val="18"/>
        </w:rPr>
        <w:t>=</w:t>
      </w:r>
      <w:r>
        <w:rPr>
          <w:spacing w:val="-11"/>
          <w:w w:val="115"/>
          <w:sz w:val="18"/>
        </w:rPr>
        <w:t xml:space="preserve"> </w:t>
      </w:r>
      <w:r>
        <w:rPr>
          <w:spacing w:val="2"/>
          <w:w w:val="115"/>
          <w:sz w:val="18"/>
        </w:rPr>
        <w:t>(</w:t>
      </w:r>
      <w:r>
        <w:rPr>
          <w:i/>
          <w:spacing w:val="2"/>
          <w:w w:val="115"/>
          <w:sz w:val="18"/>
        </w:rPr>
        <w:t>θ</w:t>
      </w:r>
      <w:r>
        <w:rPr>
          <w:spacing w:val="2"/>
          <w:w w:val="115"/>
          <w:sz w:val="18"/>
          <w:vertAlign w:val="subscript"/>
        </w:rPr>
        <w:t>1</w:t>
      </w:r>
      <w:r>
        <w:rPr>
          <w:i/>
          <w:spacing w:val="2"/>
          <w:w w:val="115"/>
          <w:sz w:val="18"/>
        </w:rPr>
        <w:t>,</w:t>
      </w:r>
      <w:r>
        <w:rPr>
          <w:i/>
          <w:spacing w:val="-28"/>
          <w:w w:val="115"/>
          <w:sz w:val="18"/>
        </w:rPr>
        <w:t xml:space="preserve"> </w:t>
      </w:r>
      <w:r>
        <w:rPr>
          <w:i/>
          <w:spacing w:val="3"/>
          <w:w w:val="115"/>
          <w:sz w:val="18"/>
        </w:rPr>
        <w:t>θ</w:t>
      </w:r>
      <w:r>
        <w:rPr>
          <w:spacing w:val="3"/>
          <w:w w:val="115"/>
          <w:sz w:val="18"/>
          <w:vertAlign w:val="subscript"/>
        </w:rPr>
        <w:t>2</w:t>
      </w:r>
      <w:r>
        <w:rPr>
          <w:i/>
          <w:spacing w:val="3"/>
          <w:w w:val="115"/>
          <w:sz w:val="18"/>
        </w:rPr>
        <w:t>,</w:t>
      </w:r>
      <w:r>
        <w:rPr>
          <w:i/>
          <w:spacing w:val="-27"/>
          <w:w w:val="115"/>
          <w:sz w:val="18"/>
        </w:rPr>
        <w:t xml:space="preserve"> </w:t>
      </w:r>
      <w:r>
        <w:rPr>
          <w:i/>
          <w:w w:val="115"/>
          <w:sz w:val="18"/>
        </w:rPr>
        <w:t>...,</w:t>
      </w:r>
      <w:r>
        <w:rPr>
          <w:i/>
          <w:spacing w:val="-28"/>
          <w:w w:val="115"/>
          <w:sz w:val="18"/>
        </w:rPr>
        <w:t xml:space="preserve"> </w:t>
      </w:r>
      <w:proofErr w:type="spellStart"/>
      <w:r>
        <w:rPr>
          <w:i/>
          <w:w w:val="115"/>
          <w:sz w:val="18"/>
        </w:rPr>
        <w:t>θ</w:t>
      </w:r>
      <w:r>
        <w:rPr>
          <w:rFonts w:ascii="Arial" w:hAnsi="Arial"/>
          <w:i/>
          <w:w w:val="115"/>
          <w:sz w:val="18"/>
          <w:vertAlign w:val="subscript"/>
        </w:rPr>
        <w:t>d</w:t>
      </w:r>
      <w:proofErr w:type="spellEnd"/>
      <w:r>
        <w:rPr>
          <w:w w:val="115"/>
          <w:sz w:val="18"/>
        </w:rPr>
        <w:t>),</w:t>
      </w:r>
      <w:r>
        <w:rPr>
          <w:spacing w:val="-5"/>
          <w:w w:val="115"/>
          <w:sz w:val="18"/>
        </w:rPr>
        <w:t xml:space="preserve"> </w:t>
      </w:r>
      <w:r>
        <w:rPr>
          <w:w w:val="115"/>
          <w:sz w:val="18"/>
        </w:rPr>
        <w:t>and</w:t>
      </w:r>
      <w:r>
        <w:rPr>
          <w:spacing w:val="-6"/>
          <w:w w:val="115"/>
          <w:sz w:val="18"/>
        </w:rPr>
        <w:t xml:space="preserve"> </w:t>
      </w:r>
      <w:r>
        <w:rPr>
          <w:w w:val="115"/>
          <w:sz w:val="18"/>
        </w:rPr>
        <w:t>all</w:t>
      </w:r>
      <w:r>
        <w:rPr>
          <w:spacing w:val="-7"/>
          <w:w w:val="115"/>
          <w:sz w:val="18"/>
        </w:rPr>
        <w:t xml:space="preserve"> </w:t>
      </w:r>
      <w:r>
        <w:rPr>
          <w:w w:val="115"/>
          <w:sz w:val="18"/>
        </w:rPr>
        <w:t>trainable</w:t>
      </w:r>
      <w:r>
        <w:rPr>
          <w:spacing w:val="-6"/>
          <w:w w:val="115"/>
          <w:sz w:val="18"/>
        </w:rPr>
        <w:t xml:space="preserve"> </w:t>
      </w:r>
      <w:r>
        <w:rPr>
          <w:w w:val="115"/>
          <w:sz w:val="18"/>
        </w:rPr>
        <w:t>parameters</w:t>
      </w:r>
      <w:r>
        <w:rPr>
          <w:spacing w:val="-5"/>
          <w:w w:val="115"/>
          <w:sz w:val="18"/>
        </w:rPr>
        <w:t xml:space="preserve"> </w:t>
      </w:r>
      <w:r>
        <w:rPr>
          <w:w w:val="115"/>
          <w:sz w:val="18"/>
        </w:rPr>
        <w:t>of</w:t>
      </w:r>
      <w:r>
        <w:rPr>
          <w:spacing w:val="-5"/>
          <w:w w:val="115"/>
          <w:sz w:val="18"/>
        </w:rPr>
        <w:t xml:space="preserve"> </w:t>
      </w:r>
      <w:r>
        <w:rPr>
          <w:w w:val="115"/>
          <w:sz w:val="18"/>
        </w:rPr>
        <w:t>the</w:t>
      </w:r>
      <w:r>
        <w:rPr>
          <w:spacing w:val="-6"/>
          <w:w w:val="115"/>
          <w:sz w:val="18"/>
        </w:rPr>
        <w:t xml:space="preserve"> </w:t>
      </w:r>
      <w:r>
        <w:rPr>
          <w:w w:val="115"/>
          <w:sz w:val="18"/>
        </w:rPr>
        <w:t>invertible</w:t>
      </w:r>
      <w:r>
        <w:rPr>
          <w:spacing w:val="-6"/>
          <w:w w:val="115"/>
          <w:sz w:val="18"/>
        </w:rPr>
        <w:t xml:space="preserve"> </w:t>
      </w:r>
      <w:r>
        <w:rPr>
          <w:w w:val="115"/>
          <w:sz w:val="18"/>
        </w:rPr>
        <w:t>and</w:t>
      </w:r>
      <w:r>
        <w:rPr>
          <w:spacing w:val="-6"/>
          <w:w w:val="115"/>
          <w:sz w:val="18"/>
        </w:rPr>
        <w:t xml:space="preserve"> </w:t>
      </w:r>
      <w:r>
        <w:rPr>
          <w:w w:val="115"/>
          <w:sz w:val="18"/>
        </w:rPr>
        <w:t>summary</w:t>
      </w:r>
      <w:r>
        <w:rPr>
          <w:spacing w:val="-5"/>
          <w:w w:val="115"/>
          <w:sz w:val="18"/>
        </w:rPr>
        <w:t xml:space="preserve"> </w:t>
      </w:r>
      <w:r>
        <w:rPr>
          <w:w w:val="115"/>
          <w:sz w:val="18"/>
        </w:rPr>
        <w:t>neural</w:t>
      </w:r>
      <w:r>
        <w:rPr>
          <w:spacing w:val="-5"/>
          <w:w w:val="115"/>
          <w:sz w:val="18"/>
        </w:rPr>
        <w:t xml:space="preserve"> </w:t>
      </w:r>
      <w:r>
        <w:rPr>
          <w:w w:val="115"/>
          <w:sz w:val="18"/>
        </w:rPr>
        <w:t>networks</w:t>
      </w:r>
      <w:r>
        <w:rPr>
          <w:spacing w:val="-7"/>
          <w:w w:val="115"/>
          <w:sz w:val="18"/>
        </w:rPr>
        <w:t xml:space="preserve"> </w:t>
      </w:r>
      <w:r>
        <w:rPr>
          <w:w w:val="115"/>
          <w:sz w:val="18"/>
        </w:rPr>
        <w:t>as</w:t>
      </w:r>
      <w:r>
        <w:rPr>
          <w:spacing w:val="-6"/>
          <w:w w:val="115"/>
          <w:sz w:val="18"/>
        </w:rPr>
        <w:t xml:space="preserve"> </w:t>
      </w:r>
      <w:r>
        <w:rPr>
          <w:b/>
          <w:i/>
          <w:w w:val="115"/>
          <w:sz w:val="18"/>
        </w:rPr>
        <w:t>φ</w:t>
      </w:r>
      <w:r>
        <w:rPr>
          <w:b/>
          <w:i/>
          <w:spacing w:val="-11"/>
          <w:w w:val="115"/>
          <w:sz w:val="18"/>
        </w:rPr>
        <w:t xml:space="preserve"> </w:t>
      </w:r>
      <w:r>
        <w:rPr>
          <w:w w:val="115"/>
          <w:sz w:val="18"/>
        </w:rPr>
        <w:t>=</w:t>
      </w:r>
      <w:r>
        <w:rPr>
          <w:spacing w:val="-11"/>
          <w:w w:val="115"/>
          <w:sz w:val="18"/>
        </w:rPr>
        <w:t xml:space="preserve"> </w:t>
      </w:r>
      <w:r>
        <w:rPr>
          <w:w w:val="115"/>
          <w:sz w:val="18"/>
        </w:rPr>
        <w:t>(</w:t>
      </w:r>
      <w:r>
        <w:rPr>
          <w:b/>
          <w:i/>
          <w:w w:val="115"/>
          <w:sz w:val="18"/>
        </w:rPr>
        <w:t>φ</w:t>
      </w:r>
      <w:proofErr w:type="spellStart"/>
      <w:proofErr w:type="gramStart"/>
      <w:r>
        <w:rPr>
          <w:rFonts w:ascii="Arial" w:hAnsi="Arial"/>
          <w:i/>
          <w:w w:val="115"/>
          <w:position w:val="-3"/>
          <w:sz w:val="12"/>
        </w:rPr>
        <w:t>inv</w:t>
      </w:r>
      <w:proofErr w:type="spellEnd"/>
      <w:r>
        <w:rPr>
          <w:rFonts w:ascii="Arial" w:hAnsi="Arial"/>
          <w:i/>
          <w:spacing w:val="-28"/>
          <w:w w:val="115"/>
          <w:position w:val="-3"/>
          <w:sz w:val="12"/>
        </w:rPr>
        <w:t xml:space="preserve"> </w:t>
      </w:r>
      <w:r>
        <w:rPr>
          <w:i/>
          <w:w w:val="115"/>
          <w:sz w:val="18"/>
        </w:rPr>
        <w:t>,</w:t>
      </w:r>
      <w:proofErr w:type="gramEnd"/>
      <w:r>
        <w:rPr>
          <w:i/>
          <w:spacing w:val="-28"/>
          <w:w w:val="115"/>
          <w:sz w:val="18"/>
        </w:rPr>
        <w:t xml:space="preserve"> </w:t>
      </w:r>
      <w:r>
        <w:rPr>
          <w:b/>
          <w:i/>
          <w:w w:val="115"/>
          <w:sz w:val="18"/>
        </w:rPr>
        <w:t>φ</w:t>
      </w:r>
      <w:r>
        <w:rPr>
          <w:rFonts w:ascii="Arial" w:hAnsi="Arial"/>
          <w:i/>
          <w:w w:val="115"/>
          <w:position w:val="-3"/>
          <w:sz w:val="12"/>
        </w:rPr>
        <w:t>sum</w:t>
      </w:r>
      <w:r>
        <w:rPr>
          <w:w w:val="115"/>
          <w:sz w:val="18"/>
        </w:rPr>
        <w:t>).</w:t>
      </w:r>
    </w:p>
    <w:p w14:paraId="7369FE9B" w14:textId="3BBA78FC" w:rsidR="00EC0BD2" w:rsidRDefault="00753B5A">
      <w:pPr>
        <w:pStyle w:val="Textkrper"/>
        <w:spacing w:line="199" w:lineRule="exact"/>
        <w:ind w:left="172"/>
      </w:pPr>
      <w:r>
        <w:rPr>
          <w:rFonts w:ascii="Arial"/>
          <w:w w:val="115"/>
          <w:sz w:val="9"/>
        </w:rPr>
        <w:t xml:space="preserve">85 </w:t>
      </w:r>
      <w:r>
        <w:rPr>
          <w:w w:val="115"/>
        </w:rPr>
        <w:t xml:space="preserve">The number of parameters of a mathematical model will be denoted as </w:t>
      </w:r>
      <w:r>
        <w:rPr>
          <w:i/>
          <w:w w:val="115"/>
        </w:rPr>
        <w:t>d</w:t>
      </w:r>
      <w:r>
        <w:rPr>
          <w:w w:val="115"/>
        </w:rPr>
        <w:t xml:space="preserve">, and the number of </w:t>
      </w:r>
      <w:del w:id="71" w:author="andreas.voss" w:date="2019-07-09T13:54:00Z">
        <w:r w:rsidDel="00785F08">
          <w:rPr>
            <w:w w:val="115"/>
          </w:rPr>
          <w:delText>data points</w:delText>
        </w:r>
      </w:del>
      <w:ins w:id="72" w:author="andreas.voss" w:date="2019-07-09T13:54:00Z">
        <w:r w:rsidR="00785F08">
          <w:rPr>
            <w:w w:val="115"/>
          </w:rPr>
          <w:t>observations</w:t>
        </w:r>
      </w:ins>
      <w:r>
        <w:rPr>
          <w:w w:val="115"/>
        </w:rPr>
        <w:t xml:space="preserve"> in </w:t>
      </w:r>
      <w:r>
        <w:rPr>
          <w:b/>
          <w:i/>
          <w:w w:val="115"/>
        </w:rPr>
        <w:t xml:space="preserve">x </w:t>
      </w:r>
      <w:r>
        <w:rPr>
          <w:w w:val="115"/>
        </w:rPr>
        <w:t xml:space="preserve">or </w:t>
      </w:r>
      <w:r>
        <w:rPr>
          <w:b/>
          <w:i/>
          <w:w w:val="115"/>
        </w:rPr>
        <w:t xml:space="preserve">X </w:t>
      </w:r>
      <w:r>
        <w:rPr>
          <w:w w:val="115"/>
        </w:rPr>
        <w:t xml:space="preserve">as </w:t>
      </w:r>
      <w:r>
        <w:rPr>
          <w:i/>
          <w:w w:val="115"/>
        </w:rPr>
        <w:t>n</w:t>
      </w:r>
      <w:r>
        <w:rPr>
          <w:w w:val="115"/>
        </w:rPr>
        <w:t>.</w:t>
      </w:r>
    </w:p>
    <w:p w14:paraId="4459775F" w14:textId="77777777" w:rsidR="00EC0BD2" w:rsidRDefault="00EC0BD2">
      <w:pPr>
        <w:pStyle w:val="Textkrper"/>
        <w:spacing w:before="9"/>
        <w:rPr>
          <w:sz w:val="20"/>
        </w:rPr>
      </w:pPr>
    </w:p>
    <w:p w14:paraId="3745431D" w14:textId="5BD05FFA" w:rsidR="00EC0BD2" w:rsidRDefault="00753B5A">
      <w:pPr>
        <w:spacing w:before="1"/>
        <w:ind w:left="172"/>
        <w:rPr>
          <w:sz w:val="18"/>
        </w:rPr>
      </w:pPr>
      <w:r>
        <w:rPr>
          <w:rFonts w:ascii="Arial"/>
          <w:w w:val="110"/>
          <w:sz w:val="9"/>
        </w:rPr>
        <w:t xml:space="preserve">86       </w:t>
      </w:r>
      <w:r>
        <w:rPr>
          <w:rFonts w:ascii="Arial"/>
          <w:b/>
          <w:w w:val="110"/>
          <w:sz w:val="17"/>
        </w:rPr>
        <w:t xml:space="preserve">Deep Probabilistic Modeling. </w:t>
      </w:r>
      <w:r>
        <w:rPr>
          <w:w w:val="110"/>
          <w:sz w:val="18"/>
        </w:rPr>
        <w:t xml:space="preserve">Our method draws on major </w:t>
      </w:r>
      <w:r>
        <w:rPr>
          <w:spacing w:val="-3"/>
          <w:w w:val="110"/>
          <w:sz w:val="18"/>
        </w:rPr>
        <w:t xml:space="preserve">advances </w:t>
      </w:r>
      <w:r>
        <w:rPr>
          <w:w w:val="110"/>
          <w:sz w:val="18"/>
        </w:rPr>
        <w:t xml:space="preserve">in modern deep probabilistic modeling, also referred </w:t>
      </w:r>
      <w:del w:id="73" w:author="andreas.voss" w:date="2019-07-09T13:54:00Z">
        <w:r w:rsidDel="00785F08">
          <w:rPr>
            <w:spacing w:val="1"/>
            <w:w w:val="110"/>
            <w:sz w:val="18"/>
          </w:rPr>
          <w:delText xml:space="preserve"> </w:delText>
        </w:r>
      </w:del>
      <w:r>
        <w:rPr>
          <w:w w:val="110"/>
          <w:sz w:val="18"/>
        </w:rPr>
        <w:t>to</w:t>
      </w:r>
    </w:p>
    <w:p w14:paraId="772C93F0" w14:textId="77777777" w:rsidR="00EC0BD2" w:rsidRDefault="00753B5A">
      <w:pPr>
        <w:pStyle w:val="Textkrper"/>
        <w:spacing w:before="11"/>
        <w:ind w:left="172"/>
      </w:pPr>
      <w:r>
        <w:rPr>
          <w:rFonts w:ascii="Arial"/>
          <w:w w:val="115"/>
          <w:sz w:val="9"/>
        </w:rPr>
        <w:t xml:space="preserve">87 </w:t>
      </w:r>
      <w:r>
        <w:rPr>
          <w:rFonts w:ascii="Arial"/>
          <w:spacing w:val="4"/>
          <w:w w:val="115"/>
          <w:sz w:val="9"/>
        </w:rPr>
        <w:t xml:space="preserve"> </w:t>
      </w:r>
      <w:r>
        <w:rPr>
          <w:w w:val="115"/>
        </w:rPr>
        <w:t>as deep generative modeling (</w:t>
      </w:r>
      <w:hyperlink w:anchor="_bookmark36" w:history="1">
        <w:r>
          <w:rPr>
            <w:color w:val="0000FF"/>
            <w:w w:val="115"/>
          </w:rPr>
          <w:t>23</w:t>
        </w:r>
      </w:hyperlink>
      <w:r>
        <w:rPr>
          <w:w w:val="115"/>
        </w:rPr>
        <w:t xml:space="preserve">, </w:t>
      </w:r>
      <w:hyperlink w:anchor="_bookmark37" w:history="1">
        <w:r>
          <w:rPr>
            <w:color w:val="0000FF"/>
            <w:w w:val="115"/>
          </w:rPr>
          <w:t>24</w:t>
        </w:r>
      </w:hyperlink>
      <w:r>
        <w:rPr>
          <w:w w:val="115"/>
        </w:rPr>
        <w:t xml:space="preserve">, </w:t>
      </w:r>
      <w:hyperlink w:anchor="_bookmark39" w:history="1">
        <w:r>
          <w:rPr>
            <w:color w:val="0000FF"/>
            <w:w w:val="115"/>
          </w:rPr>
          <w:t>27</w:t>
        </w:r>
      </w:hyperlink>
      <w:r>
        <w:rPr>
          <w:w w:val="115"/>
        </w:rPr>
        <w:t xml:space="preserve">, </w:t>
      </w:r>
      <w:hyperlink w:anchor="_bookmark44" w:history="1">
        <w:r>
          <w:rPr>
            <w:color w:val="0000FF"/>
            <w:w w:val="115"/>
          </w:rPr>
          <w:t>32</w:t>
        </w:r>
      </w:hyperlink>
      <w:r>
        <w:rPr>
          <w:w w:val="115"/>
        </w:rPr>
        <w:t>). A hallmark idea in deep probabilistic modeling is to handle intractable target</w:t>
      </w:r>
    </w:p>
    <w:p w14:paraId="04344751" w14:textId="77777777" w:rsidR="00EC0BD2" w:rsidRDefault="00753B5A">
      <w:pPr>
        <w:pStyle w:val="Textkrper"/>
        <w:spacing w:before="11"/>
        <w:ind w:left="172"/>
      </w:pPr>
      <w:r>
        <w:rPr>
          <w:rFonts w:ascii="Arial"/>
          <w:w w:val="110"/>
          <w:sz w:val="9"/>
        </w:rPr>
        <w:t xml:space="preserve">88  </w:t>
      </w:r>
      <w:r>
        <w:rPr>
          <w:rFonts w:ascii="Arial"/>
          <w:spacing w:val="15"/>
          <w:w w:val="110"/>
          <w:sz w:val="9"/>
        </w:rPr>
        <w:t xml:space="preserve"> </w:t>
      </w:r>
      <w:r>
        <w:rPr>
          <w:w w:val="110"/>
        </w:rPr>
        <w:t xml:space="preserve">probability distributions </w:t>
      </w:r>
      <w:r>
        <w:rPr>
          <w:spacing w:val="-3"/>
          <w:w w:val="110"/>
        </w:rPr>
        <w:t xml:space="preserve">by </w:t>
      </w:r>
      <w:r>
        <w:rPr>
          <w:w w:val="110"/>
        </w:rPr>
        <w:t>sampling from simpler distributions (e.g., Gaussian or uniform distributions) and transforming these</w:t>
      </w:r>
    </w:p>
    <w:p w14:paraId="64A09BE8" w14:textId="71B1359D" w:rsidR="00EC0BD2" w:rsidRDefault="00753B5A">
      <w:pPr>
        <w:pStyle w:val="Textkrper"/>
        <w:spacing w:before="11"/>
        <w:ind w:left="172"/>
      </w:pPr>
      <w:r w:rsidRPr="0043734F">
        <w:rPr>
          <w:rFonts w:ascii="Arial"/>
          <w:w w:val="110"/>
          <w:sz w:val="9"/>
          <w:lang w:val="fr-FR"/>
        </w:rPr>
        <w:t xml:space="preserve">89       </w:t>
      </w:r>
      <w:r w:rsidRPr="00785F08">
        <w:rPr>
          <w:w w:val="110"/>
        </w:rPr>
        <w:t xml:space="preserve">samples via </w:t>
      </w:r>
      <w:ins w:id="74" w:author="andreas.voss" w:date="2019-07-09T13:55:00Z">
        <w:r w:rsidR="00785F08" w:rsidRPr="00785F08">
          <w:rPr>
            <w:w w:val="110"/>
          </w:rPr>
          <w:t>learn</w:t>
        </w:r>
        <w:r w:rsidR="00785F08">
          <w:rPr>
            <w:w w:val="110"/>
          </w:rPr>
          <w:t>ed</w:t>
        </w:r>
        <w:r w:rsidR="00785F08" w:rsidRPr="0043734F">
          <w:rPr>
            <w:w w:val="110"/>
            <w:lang w:val="fr-FR"/>
          </w:rPr>
          <w:t xml:space="preserve"> </w:t>
        </w:r>
      </w:ins>
      <w:r w:rsidRPr="00785F08">
        <w:rPr>
          <w:w w:val="110"/>
        </w:rPr>
        <w:t>complex non-linear</w:t>
      </w:r>
      <w:del w:id="75" w:author="andreas.voss" w:date="2019-07-09T13:55:00Z">
        <w:r w:rsidRPr="00785F08" w:rsidDel="00785F08">
          <w:rPr>
            <w:w w:val="110"/>
          </w:rPr>
          <w:delText>,</w:delText>
        </w:r>
      </w:del>
      <w:r w:rsidRPr="00785F08">
        <w:rPr>
          <w:w w:val="110"/>
        </w:rPr>
        <w:t xml:space="preserve"> </w:t>
      </w:r>
      <w:del w:id="76" w:author="andreas.voss" w:date="2019-07-09T13:55:00Z">
        <w:r w:rsidRPr="00785F08" w:rsidDel="00785F08">
          <w:rPr>
            <w:w w:val="110"/>
          </w:rPr>
          <w:delText>learnable</w:delText>
        </w:r>
        <w:r w:rsidRPr="0043734F" w:rsidDel="00785F08">
          <w:rPr>
            <w:w w:val="110"/>
            <w:lang w:val="fr-FR"/>
          </w:rPr>
          <w:delText xml:space="preserve"> </w:delText>
        </w:r>
      </w:del>
      <w:r w:rsidRPr="0043734F">
        <w:rPr>
          <w:w w:val="110"/>
          <w:lang w:val="fr-FR"/>
        </w:rPr>
        <w:t xml:space="preserve">transformations.  </w:t>
      </w:r>
      <w:r>
        <w:rPr>
          <w:w w:val="110"/>
        </w:rPr>
        <w:t xml:space="preserve">Most popular deep probabilistic models entail </w:t>
      </w:r>
      <w:r>
        <w:rPr>
          <w:spacing w:val="-4"/>
          <w:w w:val="110"/>
        </w:rPr>
        <w:t xml:space="preserve">two </w:t>
      </w:r>
      <w:r>
        <w:rPr>
          <w:w w:val="110"/>
        </w:rPr>
        <w:t>phases.</w:t>
      </w:r>
      <w:r>
        <w:rPr>
          <w:spacing w:val="41"/>
          <w:w w:val="110"/>
        </w:rPr>
        <w:t xml:space="preserve"> </w:t>
      </w:r>
      <w:r>
        <w:rPr>
          <w:w w:val="110"/>
        </w:rPr>
        <w:t>During</w:t>
      </w:r>
    </w:p>
    <w:p w14:paraId="0089F6F1" w14:textId="77777777" w:rsidR="00EC0BD2" w:rsidRDefault="00753B5A">
      <w:pPr>
        <w:pStyle w:val="Textkrper"/>
        <w:spacing w:before="11"/>
        <w:ind w:left="172"/>
      </w:pPr>
      <w:r>
        <w:rPr>
          <w:rFonts w:ascii="Arial"/>
          <w:w w:val="110"/>
          <w:sz w:val="9"/>
        </w:rPr>
        <w:t xml:space="preserve">90     </w:t>
      </w:r>
      <w:r>
        <w:rPr>
          <w:rFonts w:ascii="Arial"/>
          <w:spacing w:val="17"/>
          <w:w w:val="110"/>
          <w:sz w:val="9"/>
        </w:rPr>
        <w:t xml:space="preserve"> </w:t>
      </w:r>
      <w:r>
        <w:rPr>
          <w:w w:val="110"/>
        </w:rPr>
        <w:t>the</w:t>
      </w:r>
      <w:r>
        <w:rPr>
          <w:spacing w:val="6"/>
          <w:w w:val="110"/>
        </w:rPr>
        <w:t xml:space="preserve"> </w:t>
      </w:r>
      <w:r>
        <w:rPr>
          <w:i/>
          <w:w w:val="110"/>
        </w:rPr>
        <w:t>training</w:t>
      </w:r>
      <w:r>
        <w:rPr>
          <w:i/>
          <w:spacing w:val="10"/>
          <w:w w:val="110"/>
        </w:rPr>
        <w:t xml:space="preserve"> </w:t>
      </w:r>
      <w:r>
        <w:rPr>
          <w:i/>
          <w:w w:val="110"/>
        </w:rPr>
        <w:t>phase</w:t>
      </w:r>
      <w:r>
        <w:rPr>
          <w:w w:val="110"/>
        </w:rPr>
        <w:t>,</w:t>
      </w:r>
      <w:r>
        <w:rPr>
          <w:spacing w:val="6"/>
          <w:w w:val="110"/>
        </w:rPr>
        <w:t xml:space="preserve"> </w:t>
      </w:r>
      <w:r>
        <w:rPr>
          <w:w w:val="110"/>
        </w:rPr>
        <w:t>a</w:t>
      </w:r>
      <w:r>
        <w:rPr>
          <w:spacing w:val="7"/>
          <w:w w:val="110"/>
        </w:rPr>
        <w:t xml:space="preserve"> </w:t>
      </w:r>
      <w:r>
        <w:rPr>
          <w:w w:val="110"/>
        </w:rPr>
        <w:t>transformation</w:t>
      </w:r>
      <w:r>
        <w:rPr>
          <w:spacing w:val="6"/>
          <w:w w:val="110"/>
        </w:rPr>
        <w:t xml:space="preserve"> </w:t>
      </w:r>
      <w:r>
        <w:rPr>
          <w:w w:val="110"/>
        </w:rPr>
        <w:t>from</w:t>
      </w:r>
      <w:r>
        <w:rPr>
          <w:spacing w:val="6"/>
          <w:w w:val="110"/>
        </w:rPr>
        <w:t xml:space="preserve"> </w:t>
      </w:r>
      <w:r>
        <w:rPr>
          <w:w w:val="110"/>
        </w:rPr>
        <w:t>the</w:t>
      </w:r>
      <w:r>
        <w:rPr>
          <w:spacing w:val="7"/>
          <w:w w:val="110"/>
        </w:rPr>
        <w:t xml:space="preserve"> </w:t>
      </w:r>
      <w:r>
        <w:rPr>
          <w:w w:val="110"/>
        </w:rPr>
        <w:t>simple</w:t>
      </w:r>
      <w:r>
        <w:rPr>
          <w:spacing w:val="6"/>
          <w:w w:val="110"/>
        </w:rPr>
        <w:t xml:space="preserve"> </w:t>
      </w:r>
      <w:r>
        <w:rPr>
          <w:w w:val="110"/>
        </w:rPr>
        <w:t>to</w:t>
      </w:r>
      <w:r>
        <w:rPr>
          <w:spacing w:val="7"/>
          <w:w w:val="110"/>
        </w:rPr>
        <w:t xml:space="preserve"> </w:t>
      </w:r>
      <w:r>
        <w:rPr>
          <w:w w:val="110"/>
        </w:rPr>
        <w:t>the</w:t>
      </w:r>
      <w:r>
        <w:rPr>
          <w:spacing w:val="6"/>
          <w:w w:val="110"/>
        </w:rPr>
        <w:t xml:space="preserve"> </w:t>
      </w:r>
      <w:r>
        <w:rPr>
          <w:w w:val="110"/>
        </w:rPr>
        <w:t>desired</w:t>
      </w:r>
      <w:r>
        <w:rPr>
          <w:spacing w:val="6"/>
          <w:w w:val="110"/>
        </w:rPr>
        <w:t xml:space="preserve"> </w:t>
      </w:r>
      <w:r>
        <w:rPr>
          <w:w w:val="110"/>
        </w:rPr>
        <w:t>target</w:t>
      </w:r>
      <w:r>
        <w:rPr>
          <w:spacing w:val="7"/>
          <w:w w:val="110"/>
        </w:rPr>
        <w:t xml:space="preserve"> </w:t>
      </w:r>
      <w:r>
        <w:rPr>
          <w:w w:val="110"/>
        </w:rPr>
        <w:t>distribution</w:t>
      </w:r>
      <w:r>
        <w:rPr>
          <w:spacing w:val="6"/>
          <w:w w:val="110"/>
        </w:rPr>
        <w:t xml:space="preserve"> </w:t>
      </w:r>
      <w:r>
        <w:rPr>
          <w:w w:val="110"/>
        </w:rPr>
        <w:t>is</w:t>
      </w:r>
      <w:r>
        <w:rPr>
          <w:spacing w:val="6"/>
          <w:w w:val="110"/>
        </w:rPr>
        <w:t xml:space="preserve"> </w:t>
      </w:r>
      <w:r>
        <w:rPr>
          <w:w w:val="110"/>
        </w:rPr>
        <w:t>learned</w:t>
      </w:r>
      <w:r>
        <w:rPr>
          <w:spacing w:val="7"/>
          <w:w w:val="110"/>
        </w:rPr>
        <w:t xml:space="preserve"> </w:t>
      </w:r>
      <w:r>
        <w:rPr>
          <w:spacing w:val="-3"/>
          <w:w w:val="110"/>
        </w:rPr>
        <w:t>by</w:t>
      </w:r>
      <w:r>
        <w:rPr>
          <w:spacing w:val="6"/>
          <w:w w:val="110"/>
        </w:rPr>
        <w:t xml:space="preserve"> </w:t>
      </w:r>
      <w:r>
        <w:rPr>
          <w:w w:val="110"/>
        </w:rPr>
        <w:t>optimizing</w:t>
      </w:r>
      <w:r>
        <w:rPr>
          <w:spacing w:val="6"/>
          <w:w w:val="110"/>
        </w:rPr>
        <w:t xml:space="preserve"> </w:t>
      </w:r>
      <w:r>
        <w:rPr>
          <w:w w:val="110"/>
        </w:rPr>
        <w:t>a</w:t>
      </w:r>
      <w:r>
        <w:rPr>
          <w:spacing w:val="7"/>
          <w:w w:val="110"/>
        </w:rPr>
        <w:t xml:space="preserve"> </w:t>
      </w:r>
      <w:r>
        <w:rPr>
          <w:w w:val="110"/>
        </w:rPr>
        <w:t>cost</w:t>
      </w:r>
      <w:r>
        <w:rPr>
          <w:spacing w:val="6"/>
          <w:w w:val="110"/>
        </w:rPr>
        <w:t xml:space="preserve"> </w:t>
      </w:r>
      <w:r>
        <w:rPr>
          <w:w w:val="110"/>
        </w:rPr>
        <w:t>function</w:t>
      </w:r>
    </w:p>
    <w:p w14:paraId="47D31EFE" w14:textId="06C07ACC" w:rsidR="00EC0BD2" w:rsidRDefault="00753B5A">
      <w:pPr>
        <w:pStyle w:val="Textkrper"/>
        <w:spacing w:before="12"/>
        <w:ind w:left="172"/>
      </w:pPr>
      <w:r>
        <w:rPr>
          <w:rFonts w:ascii="Arial"/>
          <w:w w:val="110"/>
          <w:sz w:val="9"/>
        </w:rPr>
        <w:t xml:space="preserve">91      </w:t>
      </w:r>
      <w:r>
        <w:rPr>
          <w:w w:val="110"/>
        </w:rPr>
        <w:t>via backpropagation (see</w:t>
      </w:r>
      <w:ins w:id="77" w:author="andreas.voss" w:date="2019-07-09T13:55:00Z">
        <w:r w:rsidR="00785F08">
          <w:rPr>
            <w:w w:val="110"/>
          </w:rPr>
          <w:t xml:space="preserve"> </w:t>
        </w:r>
      </w:ins>
      <w:r>
        <w:rPr>
          <w:color w:val="0000FF"/>
          <w:w w:val="110"/>
        </w:rPr>
        <w:t>F</w:t>
      </w:r>
      <w:hyperlink w:anchor="_bookmark0" w:history="1">
        <w:r>
          <w:rPr>
            <w:color w:val="0000FF"/>
            <w:w w:val="110"/>
          </w:rPr>
          <w:t>igure 1a</w:t>
        </w:r>
      </w:hyperlink>
      <w:r>
        <w:rPr>
          <w:w w:val="110"/>
        </w:rPr>
        <w:t>).  During the</w:t>
      </w:r>
      <w:del w:id="78" w:author="andreas.voss" w:date="2019-07-09T13:55:00Z">
        <w:r w:rsidDel="00785F08">
          <w:rPr>
            <w:w w:val="110"/>
          </w:rPr>
          <w:delText xml:space="preserve"> </w:delText>
        </w:r>
      </w:del>
      <w:r>
        <w:rPr>
          <w:w w:val="110"/>
        </w:rPr>
        <w:t xml:space="preserve"> </w:t>
      </w:r>
      <w:r>
        <w:rPr>
          <w:i/>
          <w:spacing w:val="-3"/>
          <w:w w:val="110"/>
        </w:rPr>
        <w:t xml:space="preserve">inference </w:t>
      </w:r>
      <w:r>
        <w:rPr>
          <w:i/>
          <w:w w:val="110"/>
        </w:rPr>
        <w:t>phase</w:t>
      </w:r>
      <w:r>
        <w:rPr>
          <w:w w:val="110"/>
        </w:rPr>
        <w:t xml:space="preserve">, samples from the target distribution are obtained </w:t>
      </w:r>
      <w:r>
        <w:rPr>
          <w:spacing w:val="-3"/>
          <w:w w:val="110"/>
        </w:rPr>
        <w:t>by</w:t>
      </w:r>
      <w:r>
        <w:rPr>
          <w:spacing w:val="-29"/>
          <w:w w:val="110"/>
        </w:rPr>
        <w:t xml:space="preserve"> </w:t>
      </w:r>
      <w:r>
        <w:rPr>
          <w:w w:val="110"/>
        </w:rPr>
        <w:t>sampling</w:t>
      </w:r>
    </w:p>
    <w:p w14:paraId="0958CCE5" w14:textId="1AD9B469" w:rsidR="00EC0BD2" w:rsidRDefault="00753B5A">
      <w:pPr>
        <w:pStyle w:val="Textkrper"/>
        <w:spacing w:before="11"/>
        <w:ind w:left="172"/>
      </w:pPr>
      <w:r>
        <w:rPr>
          <w:rFonts w:ascii="Arial"/>
          <w:w w:val="115"/>
          <w:sz w:val="9"/>
        </w:rPr>
        <w:t xml:space="preserve">92 </w:t>
      </w:r>
      <w:r>
        <w:rPr>
          <w:w w:val="115"/>
        </w:rPr>
        <w:t>from the simple distribution</w:t>
      </w:r>
      <w:ins w:id="79" w:author="andreas.voss" w:date="2019-07-09T13:56:00Z">
        <w:r w:rsidR="00785F08">
          <w:rPr>
            <w:w w:val="115"/>
          </w:rPr>
          <w:t>s</w:t>
        </w:r>
      </w:ins>
      <w:r>
        <w:rPr>
          <w:w w:val="115"/>
        </w:rPr>
        <w:t xml:space="preserve"> and applying the transformation learned during the training phase (see</w:t>
      </w:r>
      <w:ins w:id="80" w:author="andreas.voss" w:date="2019-07-09T13:56:00Z">
        <w:r w:rsidR="00785F08">
          <w:rPr>
            <w:w w:val="115"/>
          </w:rPr>
          <w:t xml:space="preserve"> </w:t>
        </w:r>
      </w:ins>
      <w:hyperlink w:anchor="_bookmark0" w:history="1">
        <w:r>
          <w:rPr>
            <w:color w:val="0000FF"/>
            <w:w w:val="115"/>
          </w:rPr>
          <w:t>Figure 1b</w:t>
        </w:r>
      </w:hyperlink>
      <w:r>
        <w:rPr>
          <w:w w:val="115"/>
        </w:rPr>
        <w:t>). Using this</w:t>
      </w:r>
    </w:p>
    <w:p w14:paraId="2EB92B3C" w14:textId="77777777" w:rsidR="00EC0BD2" w:rsidRDefault="00753B5A">
      <w:pPr>
        <w:pStyle w:val="Textkrper"/>
        <w:spacing w:before="11"/>
        <w:ind w:left="172"/>
      </w:pPr>
      <w:r>
        <w:rPr>
          <w:rFonts w:ascii="Arial"/>
          <w:w w:val="105"/>
          <w:sz w:val="9"/>
        </w:rPr>
        <w:t xml:space="preserve">93 </w:t>
      </w:r>
      <w:r>
        <w:rPr>
          <w:w w:val="105"/>
        </w:rPr>
        <w:t>approach, recent applications of deep probabilistic models have achieved unprecedented results on extremely high-dimensional</w:t>
      </w:r>
    </w:p>
    <w:p w14:paraId="10BC5F90" w14:textId="3D5694D4" w:rsidR="00EC0BD2" w:rsidRDefault="00753B5A">
      <w:pPr>
        <w:pStyle w:val="Textkrper"/>
        <w:spacing w:before="11"/>
        <w:ind w:left="172"/>
      </w:pPr>
      <w:r>
        <w:rPr>
          <w:rFonts w:ascii="Arial"/>
          <w:w w:val="110"/>
          <w:sz w:val="9"/>
        </w:rPr>
        <w:t xml:space="preserve">94 </w:t>
      </w:r>
      <w:r>
        <w:rPr>
          <w:w w:val="110"/>
        </w:rPr>
        <w:t xml:space="preserve">and intractable problems </w:t>
      </w:r>
      <w:commentRangeStart w:id="81"/>
      <w:r>
        <w:rPr>
          <w:w w:val="110"/>
        </w:rPr>
        <w:t xml:space="preserve">(e.g., complex data distributions such as </w:t>
      </w:r>
      <w:del w:id="82" w:author="andreas.voss" w:date="2019-07-09T13:56:00Z">
        <w:r w:rsidDel="00785F08">
          <w:rPr>
            <w:w w:val="110"/>
          </w:rPr>
          <w:delText xml:space="preserve">natural </w:delText>
        </w:r>
      </w:del>
      <w:r>
        <w:rPr>
          <w:w w:val="110"/>
        </w:rPr>
        <w:t>images, music, or text).</w:t>
      </w:r>
      <w:commentRangeEnd w:id="81"/>
      <w:r w:rsidR="00785F08">
        <w:rPr>
          <w:rStyle w:val="Kommentarzeichen"/>
        </w:rPr>
        <w:commentReference w:id="81"/>
      </w:r>
    </w:p>
    <w:p w14:paraId="25AAC4B9" w14:textId="77777777" w:rsidR="00EC0BD2" w:rsidRDefault="00753B5A">
      <w:pPr>
        <w:pStyle w:val="Textkrper"/>
        <w:tabs>
          <w:tab w:val="left" w:pos="716"/>
        </w:tabs>
        <w:spacing w:before="20"/>
        <w:ind w:left="172"/>
      </w:pPr>
      <w:r>
        <w:rPr>
          <w:rFonts w:ascii="Arial"/>
          <w:w w:val="110"/>
          <w:sz w:val="9"/>
        </w:rPr>
        <w:t>95</w:t>
      </w:r>
      <w:r>
        <w:rPr>
          <w:rFonts w:ascii="Arial"/>
          <w:w w:val="110"/>
          <w:sz w:val="9"/>
        </w:rPr>
        <w:tab/>
      </w:r>
      <w:r>
        <w:rPr>
          <w:w w:val="110"/>
        </w:rPr>
        <w:t>In</w:t>
      </w:r>
      <w:r>
        <w:rPr>
          <w:spacing w:val="-5"/>
          <w:w w:val="110"/>
        </w:rPr>
        <w:t xml:space="preserve"> </w:t>
      </w:r>
      <w:r>
        <w:rPr>
          <w:w w:val="110"/>
        </w:rPr>
        <w:t>the</w:t>
      </w:r>
      <w:r>
        <w:rPr>
          <w:spacing w:val="-5"/>
          <w:w w:val="110"/>
        </w:rPr>
        <w:t xml:space="preserve"> </w:t>
      </w:r>
      <w:r>
        <w:rPr>
          <w:w w:val="110"/>
        </w:rPr>
        <w:t>context</w:t>
      </w:r>
      <w:r>
        <w:rPr>
          <w:spacing w:val="-5"/>
          <w:w w:val="110"/>
        </w:rPr>
        <w:t xml:space="preserve"> </w:t>
      </w:r>
      <w:r>
        <w:rPr>
          <w:w w:val="110"/>
        </w:rPr>
        <w:t>of</w:t>
      </w:r>
      <w:r>
        <w:rPr>
          <w:spacing w:val="-4"/>
          <w:w w:val="110"/>
        </w:rPr>
        <w:t xml:space="preserve"> </w:t>
      </w:r>
      <w:r>
        <w:rPr>
          <w:w w:val="110"/>
        </w:rPr>
        <w:t>mathematical</w:t>
      </w:r>
      <w:r>
        <w:rPr>
          <w:spacing w:val="-5"/>
          <w:w w:val="110"/>
        </w:rPr>
        <w:t xml:space="preserve"> </w:t>
      </w:r>
      <w:r>
        <w:rPr>
          <w:w w:val="110"/>
        </w:rPr>
        <w:t>modeling</w:t>
      </w:r>
      <w:r>
        <w:rPr>
          <w:spacing w:val="-5"/>
          <w:w w:val="110"/>
        </w:rPr>
        <w:t xml:space="preserve"> </w:t>
      </w:r>
      <w:r>
        <w:rPr>
          <w:w w:val="110"/>
        </w:rPr>
        <w:t>and</w:t>
      </w:r>
      <w:r>
        <w:rPr>
          <w:spacing w:val="-4"/>
          <w:w w:val="110"/>
        </w:rPr>
        <w:t xml:space="preserve"> </w:t>
      </w:r>
      <w:r>
        <w:rPr>
          <w:w w:val="110"/>
        </w:rPr>
        <w:t>Bayesian</w:t>
      </w:r>
      <w:r>
        <w:rPr>
          <w:spacing w:val="-5"/>
          <w:w w:val="110"/>
        </w:rPr>
        <w:t xml:space="preserve"> </w:t>
      </w:r>
      <w:r>
        <w:rPr>
          <w:w w:val="110"/>
        </w:rPr>
        <w:t>inference,</w:t>
      </w:r>
      <w:r>
        <w:rPr>
          <w:spacing w:val="-3"/>
          <w:w w:val="110"/>
        </w:rPr>
        <w:t xml:space="preserve"> </w:t>
      </w:r>
      <w:r>
        <w:rPr>
          <w:w w:val="110"/>
        </w:rPr>
        <w:t>the</w:t>
      </w:r>
      <w:r>
        <w:rPr>
          <w:spacing w:val="-5"/>
          <w:w w:val="110"/>
        </w:rPr>
        <w:t xml:space="preserve"> </w:t>
      </w:r>
      <w:r>
        <w:rPr>
          <w:w w:val="110"/>
        </w:rPr>
        <w:t>target</w:t>
      </w:r>
      <w:r>
        <w:rPr>
          <w:spacing w:val="-5"/>
          <w:w w:val="110"/>
        </w:rPr>
        <w:t xml:space="preserve"> </w:t>
      </w:r>
      <w:r>
        <w:rPr>
          <w:w w:val="110"/>
        </w:rPr>
        <w:t>distribution</w:t>
      </w:r>
      <w:r>
        <w:rPr>
          <w:spacing w:val="-4"/>
          <w:w w:val="110"/>
        </w:rPr>
        <w:t xml:space="preserve"> </w:t>
      </w:r>
      <w:r>
        <w:rPr>
          <w:w w:val="110"/>
        </w:rPr>
        <w:t>is</w:t>
      </w:r>
      <w:r>
        <w:rPr>
          <w:spacing w:val="-5"/>
          <w:w w:val="110"/>
        </w:rPr>
        <w:t xml:space="preserve"> </w:t>
      </w:r>
      <w:r>
        <w:rPr>
          <w:w w:val="110"/>
        </w:rPr>
        <w:t>the</w:t>
      </w:r>
      <w:r>
        <w:rPr>
          <w:spacing w:val="-5"/>
          <w:w w:val="110"/>
        </w:rPr>
        <w:t xml:space="preserve"> </w:t>
      </w:r>
      <w:r>
        <w:rPr>
          <w:w w:val="110"/>
        </w:rPr>
        <w:t>posterior</w:t>
      </w:r>
      <w:r>
        <w:rPr>
          <w:spacing w:val="-4"/>
          <w:w w:val="110"/>
        </w:rPr>
        <w:t xml:space="preserve"> </w:t>
      </w:r>
      <w:r>
        <w:rPr>
          <w:w w:val="110"/>
        </w:rPr>
        <w:t>distribution</w:t>
      </w:r>
      <w:r>
        <w:rPr>
          <w:spacing w:val="-5"/>
          <w:w w:val="110"/>
        </w:rPr>
        <w:t xml:space="preserve"> </w:t>
      </w:r>
      <w:r>
        <w:rPr>
          <w:w w:val="110"/>
        </w:rPr>
        <w:t>of</w:t>
      </w:r>
      <w:r>
        <w:rPr>
          <w:spacing w:val="-5"/>
          <w:w w:val="110"/>
        </w:rPr>
        <w:t xml:space="preserve"> </w:t>
      </w:r>
      <w:r>
        <w:rPr>
          <w:w w:val="110"/>
        </w:rPr>
        <w:t>model</w:t>
      </w:r>
    </w:p>
    <w:p w14:paraId="2349A388" w14:textId="0A5DEABA" w:rsidR="00EC0BD2" w:rsidRDefault="0043734F">
      <w:pPr>
        <w:pStyle w:val="Textkrper"/>
        <w:spacing w:before="11"/>
        <w:ind w:left="172"/>
      </w:pPr>
      <w:r>
        <w:rPr>
          <w:noProof/>
          <w:lang w:val="de-DE" w:eastAsia="de-DE"/>
        </w:rPr>
        <mc:AlternateContent>
          <mc:Choice Requires="wps">
            <w:drawing>
              <wp:anchor distT="0" distB="0" distL="114300" distR="114300" simplePos="0" relativeHeight="251633664" behindDoc="1" locked="0" layoutInCell="1" allowOverlap="1" wp14:anchorId="16AD11ED" wp14:editId="089562EE">
                <wp:simplePos x="0" y="0"/>
                <wp:positionH relativeFrom="page">
                  <wp:posOffset>1431925</wp:posOffset>
                </wp:positionH>
                <wp:positionV relativeFrom="paragraph">
                  <wp:posOffset>25400</wp:posOffset>
                </wp:positionV>
                <wp:extent cx="33020" cy="198120"/>
                <wp:effectExtent l="3175" t="0" r="1905" b="3175"/>
                <wp:wrapNone/>
                <wp:docPr id="121"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61350" w14:textId="77777777" w:rsidR="00785F08" w:rsidRDefault="00785F08">
                            <w:pPr>
                              <w:pStyle w:val="Textkrper"/>
                              <w:spacing w:line="182" w:lineRule="exact"/>
                              <w:rPr>
                                <w:rFonts w:ascii="DejaVu Sans"/>
                              </w:rPr>
                            </w:pPr>
                            <w:r>
                              <w:rPr>
                                <w:rFonts w:ascii="DejaVu Sans"/>
                                <w:w w:val="8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AD11ED" id="Text Box 92" o:spid="_x0000_s1032" type="#_x0000_t202" style="position:absolute;left:0;text-align:left;margin-left:112.75pt;margin-top:2pt;width:2.6pt;height:15.6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" filled="f" stroked="f">
                <v:textbox inset="0,0,0,0">
                  <w:txbxContent>
                    <w:p w14:paraId="2D461350" w14:textId="77777777" w:rsidR="00785F08" w:rsidRDefault="00785F08">
                      <w:pPr>
                        <w:pStyle w:val="Textkrper"/>
                        <w:spacing w:line="182" w:lineRule="exact"/>
                        <w:rPr>
                          <w:rFonts w:ascii="DejaVu Sans"/>
                        </w:rPr>
                      </w:pPr>
                      <w:r>
                        <w:rPr>
                          <w:rFonts w:ascii="DejaVu Sans"/>
                          <w:w w:val="84"/>
                        </w:rPr>
                        <w:t>|</w:t>
                      </w:r>
                    </w:p>
                  </w:txbxContent>
                </v:textbox>
                <w10:wrap anchorx="page"/>
              </v:shape>
            </w:pict>
          </mc:Fallback>
        </mc:AlternateContent>
      </w:r>
      <w:r w:rsidR="00753B5A">
        <w:rPr>
          <w:rFonts w:ascii="Arial" w:hAnsi="Arial"/>
          <w:w w:val="115"/>
          <w:sz w:val="9"/>
        </w:rPr>
        <w:t xml:space="preserve">96   </w:t>
      </w:r>
      <w:r w:rsidR="00753B5A">
        <w:rPr>
          <w:rFonts w:ascii="Arial" w:hAnsi="Arial"/>
          <w:spacing w:val="20"/>
          <w:w w:val="115"/>
          <w:sz w:val="9"/>
        </w:rPr>
        <w:t xml:space="preserve"> </w:t>
      </w:r>
      <w:r w:rsidR="00753B5A">
        <w:rPr>
          <w:w w:val="115"/>
        </w:rPr>
        <w:t>parameters</w:t>
      </w:r>
      <w:r w:rsidR="00753B5A">
        <w:rPr>
          <w:spacing w:val="-11"/>
          <w:w w:val="115"/>
        </w:rPr>
        <w:t xml:space="preserve"> </w:t>
      </w:r>
      <w:r w:rsidR="00753B5A">
        <w:rPr>
          <w:i/>
          <w:w w:val="115"/>
        </w:rPr>
        <w:t>p</w:t>
      </w:r>
      <w:r w:rsidR="00753B5A">
        <w:rPr>
          <w:w w:val="115"/>
        </w:rPr>
        <w:t>(</w:t>
      </w:r>
      <w:r w:rsidR="00753B5A">
        <w:rPr>
          <w:b/>
          <w:i/>
          <w:w w:val="115"/>
        </w:rPr>
        <w:t>θ</w:t>
      </w:r>
      <w:r w:rsidR="00753B5A">
        <w:rPr>
          <w:b/>
          <w:i/>
          <w:spacing w:val="-14"/>
          <w:w w:val="115"/>
        </w:rPr>
        <w:t xml:space="preserve"> </w:t>
      </w:r>
      <w:r w:rsidR="00753B5A">
        <w:rPr>
          <w:b/>
          <w:i/>
          <w:w w:val="115"/>
        </w:rPr>
        <w:t>x</w:t>
      </w:r>
      <w:r w:rsidR="00753B5A">
        <w:rPr>
          <w:w w:val="115"/>
        </w:rPr>
        <w:t>)</w:t>
      </w:r>
      <w:r w:rsidR="00753B5A">
        <w:rPr>
          <w:spacing w:val="-10"/>
          <w:w w:val="115"/>
        </w:rPr>
        <w:t xml:space="preserve"> </w:t>
      </w:r>
      <w:r w:rsidR="00753B5A">
        <w:rPr>
          <w:w w:val="115"/>
        </w:rPr>
        <w:t>capturing</w:t>
      </w:r>
      <w:r w:rsidR="00753B5A">
        <w:rPr>
          <w:spacing w:val="-11"/>
          <w:w w:val="115"/>
        </w:rPr>
        <w:t xml:space="preserve"> </w:t>
      </w:r>
      <w:del w:id="83" w:author="andreas.voss" w:date="2019-07-09T13:57:00Z">
        <w:r w:rsidR="00753B5A" w:rsidDel="00785F08">
          <w:rPr>
            <w:w w:val="115"/>
          </w:rPr>
          <w:delText>our</w:delText>
        </w:r>
        <w:r w:rsidR="00753B5A" w:rsidDel="00785F08">
          <w:rPr>
            <w:spacing w:val="-10"/>
            <w:w w:val="115"/>
          </w:rPr>
          <w:delText xml:space="preserve"> </w:delText>
        </w:r>
      </w:del>
      <w:ins w:id="84" w:author="andreas.voss" w:date="2019-07-09T13:57:00Z">
        <w:r w:rsidR="00785F08">
          <w:rPr>
            <w:w w:val="115"/>
          </w:rPr>
          <w:t>the</w:t>
        </w:r>
        <w:r w:rsidR="00785F08">
          <w:rPr>
            <w:spacing w:val="-10"/>
            <w:w w:val="115"/>
          </w:rPr>
          <w:t xml:space="preserve"> </w:t>
        </w:r>
      </w:ins>
      <w:r w:rsidR="00753B5A">
        <w:rPr>
          <w:w w:val="115"/>
        </w:rPr>
        <w:t>uncertainty</w:t>
      </w:r>
      <w:r w:rsidR="00753B5A">
        <w:rPr>
          <w:spacing w:val="-10"/>
          <w:w w:val="115"/>
        </w:rPr>
        <w:t xml:space="preserve"> </w:t>
      </w:r>
      <w:r w:rsidR="00753B5A">
        <w:rPr>
          <w:w w:val="115"/>
        </w:rPr>
        <w:t>about</w:t>
      </w:r>
      <w:r w:rsidR="00753B5A">
        <w:rPr>
          <w:spacing w:val="-11"/>
          <w:w w:val="115"/>
        </w:rPr>
        <w:t xml:space="preserve"> </w:t>
      </w:r>
      <w:r w:rsidR="00753B5A">
        <w:rPr>
          <w:w w:val="115"/>
        </w:rPr>
        <w:t>the</w:t>
      </w:r>
      <w:r w:rsidR="00753B5A">
        <w:rPr>
          <w:spacing w:val="-10"/>
          <w:w w:val="115"/>
        </w:rPr>
        <w:t xml:space="preserve"> </w:t>
      </w:r>
      <w:r w:rsidR="00753B5A">
        <w:rPr>
          <w:w w:val="115"/>
        </w:rPr>
        <w:t>numerical</w:t>
      </w:r>
      <w:r w:rsidR="00753B5A">
        <w:rPr>
          <w:spacing w:val="-10"/>
          <w:w w:val="115"/>
        </w:rPr>
        <w:t xml:space="preserve"> </w:t>
      </w:r>
      <w:r w:rsidR="00753B5A">
        <w:rPr>
          <w:spacing w:val="-3"/>
          <w:w w:val="115"/>
        </w:rPr>
        <w:t>values</w:t>
      </w:r>
      <w:r w:rsidR="00753B5A">
        <w:rPr>
          <w:spacing w:val="-11"/>
          <w:w w:val="115"/>
        </w:rPr>
        <w:t xml:space="preserve"> </w:t>
      </w:r>
      <w:r w:rsidR="00753B5A">
        <w:rPr>
          <w:w w:val="115"/>
        </w:rPr>
        <w:t>of</w:t>
      </w:r>
      <w:r w:rsidR="00753B5A">
        <w:rPr>
          <w:spacing w:val="-10"/>
          <w:w w:val="115"/>
        </w:rPr>
        <w:t xml:space="preserve"> </w:t>
      </w:r>
      <w:r w:rsidR="00753B5A">
        <w:rPr>
          <w:w w:val="115"/>
        </w:rPr>
        <w:t>parameters</w:t>
      </w:r>
      <w:r w:rsidR="00753B5A">
        <w:rPr>
          <w:spacing w:val="-10"/>
          <w:w w:val="115"/>
        </w:rPr>
        <w:t xml:space="preserve"> </w:t>
      </w:r>
      <w:r w:rsidR="00753B5A">
        <w:rPr>
          <w:w w:val="115"/>
        </w:rPr>
        <w:t>given</w:t>
      </w:r>
      <w:r w:rsidR="00753B5A">
        <w:rPr>
          <w:spacing w:val="-11"/>
          <w:w w:val="115"/>
        </w:rPr>
        <w:t xml:space="preserve"> </w:t>
      </w:r>
      <w:r w:rsidR="00753B5A">
        <w:rPr>
          <w:w w:val="115"/>
        </w:rPr>
        <w:t>empirical</w:t>
      </w:r>
      <w:r w:rsidR="00753B5A">
        <w:rPr>
          <w:spacing w:val="-10"/>
          <w:w w:val="115"/>
        </w:rPr>
        <w:t xml:space="preserve"> </w:t>
      </w:r>
      <w:r w:rsidR="00753B5A">
        <w:rPr>
          <w:w w:val="115"/>
        </w:rPr>
        <w:t>data.</w:t>
      </w:r>
      <w:r w:rsidR="00753B5A">
        <w:rPr>
          <w:spacing w:val="3"/>
          <w:w w:val="115"/>
        </w:rPr>
        <w:t xml:space="preserve"> </w:t>
      </w:r>
      <w:r w:rsidR="00753B5A">
        <w:rPr>
          <w:spacing w:val="-8"/>
          <w:w w:val="115"/>
        </w:rPr>
        <w:t>We</w:t>
      </w:r>
      <w:r w:rsidR="00753B5A">
        <w:rPr>
          <w:spacing w:val="-10"/>
          <w:w w:val="115"/>
        </w:rPr>
        <w:t xml:space="preserve"> </w:t>
      </w:r>
      <w:r w:rsidR="00753B5A">
        <w:rPr>
          <w:w w:val="115"/>
        </w:rPr>
        <w:t>can</w:t>
      </w:r>
      <w:r w:rsidR="00753B5A">
        <w:rPr>
          <w:spacing w:val="-10"/>
          <w:w w:val="115"/>
        </w:rPr>
        <w:t xml:space="preserve"> </w:t>
      </w:r>
      <w:r w:rsidR="00753B5A">
        <w:rPr>
          <w:w w:val="115"/>
        </w:rPr>
        <w:t>leverage</w:t>
      </w:r>
    </w:p>
    <w:p w14:paraId="5B136655" w14:textId="77777777" w:rsidR="00EC0BD2" w:rsidRDefault="00753B5A">
      <w:pPr>
        <w:pStyle w:val="Textkrper"/>
        <w:spacing w:before="11"/>
        <w:ind w:left="172"/>
      </w:pPr>
      <w:r>
        <w:rPr>
          <w:rFonts w:ascii="Arial"/>
          <w:w w:val="115"/>
          <w:sz w:val="9"/>
        </w:rPr>
        <w:t xml:space="preserve">97     </w:t>
      </w:r>
      <w:r>
        <w:rPr>
          <w:rFonts w:ascii="Arial"/>
          <w:spacing w:val="2"/>
          <w:w w:val="115"/>
          <w:sz w:val="9"/>
        </w:rPr>
        <w:t xml:space="preserve"> </w:t>
      </w:r>
      <w:r>
        <w:rPr>
          <w:w w:val="115"/>
        </w:rPr>
        <w:t>the</w:t>
      </w:r>
      <w:r>
        <w:rPr>
          <w:spacing w:val="5"/>
          <w:w w:val="115"/>
        </w:rPr>
        <w:t xml:space="preserve"> </w:t>
      </w:r>
      <w:r>
        <w:rPr>
          <w:w w:val="115"/>
        </w:rPr>
        <w:t>fact</w:t>
      </w:r>
      <w:r>
        <w:rPr>
          <w:spacing w:val="5"/>
          <w:w w:val="115"/>
        </w:rPr>
        <w:t xml:space="preserve"> </w:t>
      </w:r>
      <w:r>
        <w:rPr>
          <w:w w:val="115"/>
        </w:rPr>
        <w:t>that</w:t>
      </w:r>
      <w:r>
        <w:rPr>
          <w:spacing w:val="5"/>
          <w:w w:val="115"/>
        </w:rPr>
        <w:t xml:space="preserve"> </w:t>
      </w:r>
      <w:r>
        <w:rPr>
          <w:w w:val="115"/>
        </w:rPr>
        <w:t>most</w:t>
      </w:r>
      <w:r>
        <w:rPr>
          <w:spacing w:val="5"/>
          <w:w w:val="115"/>
        </w:rPr>
        <w:t xml:space="preserve"> </w:t>
      </w:r>
      <w:r>
        <w:rPr>
          <w:w w:val="115"/>
        </w:rPr>
        <w:t>mathematical</w:t>
      </w:r>
      <w:r>
        <w:rPr>
          <w:spacing w:val="5"/>
          <w:w w:val="115"/>
        </w:rPr>
        <w:t xml:space="preserve"> </w:t>
      </w:r>
      <w:r>
        <w:rPr>
          <w:w w:val="115"/>
        </w:rPr>
        <w:t>models</w:t>
      </w:r>
      <w:r>
        <w:rPr>
          <w:spacing w:val="5"/>
          <w:w w:val="115"/>
        </w:rPr>
        <w:t xml:space="preserve"> </w:t>
      </w:r>
      <w:r>
        <w:rPr>
          <w:w w:val="115"/>
        </w:rPr>
        <w:t>are</w:t>
      </w:r>
      <w:r>
        <w:rPr>
          <w:spacing w:val="4"/>
          <w:w w:val="115"/>
        </w:rPr>
        <w:t xml:space="preserve"> </w:t>
      </w:r>
      <w:r>
        <w:rPr>
          <w:w w:val="115"/>
        </w:rPr>
        <w:t>generative</w:t>
      </w:r>
      <w:r>
        <w:rPr>
          <w:spacing w:val="5"/>
          <w:w w:val="115"/>
        </w:rPr>
        <w:t xml:space="preserve"> </w:t>
      </w:r>
      <w:r>
        <w:rPr>
          <w:w w:val="115"/>
        </w:rPr>
        <w:t>in</w:t>
      </w:r>
      <w:r>
        <w:rPr>
          <w:spacing w:val="5"/>
          <w:w w:val="115"/>
        </w:rPr>
        <w:t xml:space="preserve"> </w:t>
      </w:r>
      <w:r>
        <w:rPr>
          <w:w w:val="115"/>
        </w:rPr>
        <w:t>nature</w:t>
      </w:r>
      <w:r>
        <w:rPr>
          <w:spacing w:val="5"/>
          <w:w w:val="115"/>
        </w:rPr>
        <w:t xml:space="preserve"> </w:t>
      </w:r>
      <w:r>
        <w:rPr>
          <w:w w:val="115"/>
        </w:rPr>
        <w:t>and</w:t>
      </w:r>
      <w:r>
        <w:rPr>
          <w:spacing w:val="5"/>
          <w:w w:val="115"/>
        </w:rPr>
        <w:t xml:space="preserve"> </w:t>
      </w:r>
      <w:r>
        <w:rPr>
          <w:w w:val="115"/>
        </w:rPr>
        <w:t>as</w:t>
      </w:r>
      <w:r>
        <w:rPr>
          <w:spacing w:val="5"/>
          <w:w w:val="115"/>
        </w:rPr>
        <w:t xml:space="preserve"> </w:t>
      </w:r>
      <w:r>
        <w:rPr>
          <w:w w:val="115"/>
        </w:rPr>
        <w:t>such</w:t>
      </w:r>
      <w:r>
        <w:rPr>
          <w:spacing w:val="5"/>
          <w:w w:val="115"/>
        </w:rPr>
        <w:t xml:space="preserve"> </w:t>
      </w:r>
      <w:r>
        <w:rPr>
          <w:w w:val="115"/>
        </w:rPr>
        <w:t>can</w:t>
      </w:r>
      <w:r>
        <w:rPr>
          <w:spacing w:val="5"/>
          <w:w w:val="115"/>
        </w:rPr>
        <w:t xml:space="preserve"> </w:t>
      </w:r>
      <w:r>
        <w:rPr>
          <w:spacing w:val="2"/>
          <w:w w:val="115"/>
        </w:rPr>
        <w:t>be</w:t>
      </w:r>
      <w:r>
        <w:rPr>
          <w:spacing w:val="4"/>
          <w:w w:val="115"/>
        </w:rPr>
        <w:t xml:space="preserve"> </w:t>
      </w:r>
      <w:r>
        <w:rPr>
          <w:w w:val="115"/>
        </w:rPr>
        <w:t>used</w:t>
      </w:r>
      <w:r>
        <w:rPr>
          <w:spacing w:val="5"/>
          <w:w w:val="115"/>
        </w:rPr>
        <w:t xml:space="preserve"> </w:t>
      </w:r>
      <w:r>
        <w:rPr>
          <w:w w:val="115"/>
        </w:rPr>
        <w:t>to</w:t>
      </w:r>
      <w:r>
        <w:rPr>
          <w:spacing w:val="5"/>
          <w:w w:val="115"/>
        </w:rPr>
        <w:t xml:space="preserve"> </w:t>
      </w:r>
      <w:r>
        <w:rPr>
          <w:w w:val="115"/>
        </w:rPr>
        <w:t>perform</w:t>
      </w:r>
      <w:r>
        <w:rPr>
          <w:spacing w:val="5"/>
          <w:w w:val="115"/>
        </w:rPr>
        <w:t xml:space="preserve"> </w:t>
      </w:r>
      <w:r>
        <w:rPr>
          <w:w w:val="115"/>
        </w:rPr>
        <w:t>multiple</w:t>
      </w:r>
      <w:r>
        <w:rPr>
          <w:spacing w:val="5"/>
          <w:w w:val="115"/>
        </w:rPr>
        <w:t xml:space="preserve"> </w:t>
      </w:r>
      <w:r>
        <w:rPr>
          <w:w w:val="115"/>
        </w:rPr>
        <w:t>simulations</w:t>
      </w:r>
    </w:p>
    <w:p w14:paraId="1249A120" w14:textId="77777777" w:rsidR="00EC0BD2" w:rsidRDefault="00753B5A">
      <w:pPr>
        <w:pStyle w:val="Textkrper"/>
        <w:spacing w:before="12" w:line="176" w:lineRule="exact"/>
        <w:ind w:left="172"/>
      </w:pPr>
      <w:r>
        <w:rPr>
          <w:rFonts w:ascii="Arial" w:hAnsi="Arial"/>
          <w:w w:val="115"/>
          <w:sz w:val="9"/>
        </w:rPr>
        <w:t xml:space="preserve">98    </w:t>
      </w:r>
      <w:r>
        <w:rPr>
          <w:rFonts w:ascii="Arial" w:hAnsi="Arial"/>
          <w:spacing w:val="22"/>
          <w:w w:val="115"/>
          <w:sz w:val="9"/>
        </w:rPr>
        <w:t xml:space="preserve"> </w:t>
      </w:r>
      <w:r>
        <w:rPr>
          <w:w w:val="115"/>
        </w:rPr>
        <w:t>of</w:t>
      </w:r>
      <w:r>
        <w:rPr>
          <w:spacing w:val="6"/>
          <w:w w:val="115"/>
        </w:rPr>
        <w:t xml:space="preserve"> </w:t>
      </w:r>
      <w:r>
        <w:rPr>
          <w:w w:val="115"/>
        </w:rPr>
        <w:t>the</w:t>
      </w:r>
      <w:r>
        <w:rPr>
          <w:spacing w:val="7"/>
          <w:w w:val="115"/>
        </w:rPr>
        <w:t xml:space="preserve"> </w:t>
      </w:r>
      <w:r>
        <w:rPr>
          <w:w w:val="115"/>
        </w:rPr>
        <w:t>process</w:t>
      </w:r>
      <w:r>
        <w:rPr>
          <w:spacing w:val="6"/>
          <w:w w:val="115"/>
        </w:rPr>
        <w:t xml:space="preserve"> </w:t>
      </w:r>
      <w:r>
        <w:rPr>
          <w:w w:val="115"/>
        </w:rPr>
        <w:t>of</w:t>
      </w:r>
      <w:r>
        <w:rPr>
          <w:spacing w:val="6"/>
          <w:w w:val="115"/>
        </w:rPr>
        <w:t xml:space="preserve"> </w:t>
      </w:r>
      <w:r>
        <w:rPr>
          <w:w w:val="115"/>
        </w:rPr>
        <w:t>interest.</w:t>
      </w:r>
      <w:r>
        <w:rPr>
          <w:spacing w:val="36"/>
          <w:w w:val="115"/>
        </w:rPr>
        <w:t xml:space="preserve"> </w:t>
      </w:r>
      <w:r>
        <w:rPr>
          <w:w w:val="115"/>
        </w:rPr>
        <w:t>By</w:t>
      </w:r>
      <w:r>
        <w:rPr>
          <w:spacing w:val="6"/>
          <w:w w:val="115"/>
        </w:rPr>
        <w:t xml:space="preserve"> </w:t>
      </w:r>
      <w:r>
        <w:rPr>
          <w:w w:val="115"/>
        </w:rPr>
        <w:t>specifying</w:t>
      </w:r>
      <w:r>
        <w:rPr>
          <w:spacing w:val="6"/>
          <w:w w:val="115"/>
        </w:rPr>
        <w:t xml:space="preserve"> </w:t>
      </w:r>
      <w:r>
        <w:rPr>
          <w:w w:val="115"/>
        </w:rPr>
        <w:t>a</w:t>
      </w:r>
      <w:r>
        <w:rPr>
          <w:spacing w:val="6"/>
          <w:w w:val="115"/>
        </w:rPr>
        <w:t xml:space="preserve"> </w:t>
      </w:r>
      <w:r>
        <w:rPr>
          <w:w w:val="115"/>
        </w:rPr>
        <w:t>prior</w:t>
      </w:r>
      <w:r>
        <w:rPr>
          <w:spacing w:val="7"/>
          <w:w w:val="115"/>
        </w:rPr>
        <w:t xml:space="preserve"> </w:t>
      </w:r>
      <w:r>
        <w:rPr>
          <w:w w:val="115"/>
        </w:rPr>
        <w:t>distribution</w:t>
      </w:r>
      <w:r>
        <w:rPr>
          <w:spacing w:val="6"/>
          <w:w w:val="115"/>
        </w:rPr>
        <w:t xml:space="preserve"> </w:t>
      </w:r>
      <w:r>
        <w:rPr>
          <w:spacing w:val="-3"/>
          <w:w w:val="115"/>
        </w:rPr>
        <w:t>over</w:t>
      </w:r>
      <w:r>
        <w:rPr>
          <w:spacing w:val="6"/>
          <w:w w:val="115"/>
        </w:rPr>
        <w:t xml:space="preserve"> </w:t>
      </w:r>
      <w:r>
        <w:rPr>
          <w:w w:val="115"/>
        </w:rPr>
        <w:t>the</w:t>
      </w:r>
      <w:r>
        <w:rPr>
          <w:spacing w:val="6"/>
          <w:w w:val="115"/>
        </w:rPr>
        <w:t xml:space="preserve"> </w:t>
      </w:r>
      <w:r>
        <w:rPr>
          <w:w w:val="115"/>
        </w:rPr>
        <w:t>model</w:t>
      </w:r>
      <w:r>
        <w:rPr>
          <w:spacing w:val="7"/>
          <w:w w:val="115"/>
        </w:rPr>
        <w:t xml:space="preserve"> </w:t>
      </w:r>
      <w:r>
        <w:rPr>
          <w:w w:val="115"/>
        </w:rPr>
        <w:t>parameters</w:t>
      </w:r>
      <w:r>
        <w:rPr>
          <w:spacing w:val="5"/>
          <w:w w:val="115"/>
        </w:rPr>
        <w:t xml:space="preserve"> </w:t>
      </w:r>
      <w:r>
        <w:rPr>
          <w:i/>
          <w:w w:val="115"/>
        </w:rPr>
        <w:t>p</w:t>
      </w:r>
      <w:r>
        <w:rPr>
          <w:w w:val="115"/>
        </w:rPr>
        <w:t>(</w:t>
      </w:r>
      <w:r>
        <w:rPr>
          <w:b/>
          <w:i/>
          <w:w w:val="115"/>
        </w:rPr>
        <w:t>θ</w:t>
      </w:r>
      <w:r>
        <w:rPr>
          <w:w w:val="115"/>
        </w:rPr>
        <w:t>),</w:t>
      </w:r>
      <w:r>
        <w:rPr>
          <w:spacing w:val="7"/>
          <w:w w:val="115"/>
        </w:rPr>
        <w:t xml:space="preserve"> </w:t>
      </w:r>
      <w:r>
        <w:rPr>
          <w:w w:val="115"/>
        </w:rPr>
        <w:t>one</w:t>
      </w:r>
      <w:r>
        <w:rPr>
          <w:spacing w:val="7"/>
          <w:w w:val="115"/>
        </w:rPr>
        <w:t xml:space="preserve"> </w:t>
      </w:r>
      <w:r>
        <w:rPr>
          <w:w w:val="115"/>
        </w:rPr>
        <w:t>can</w:t>
      </w:r>
      <w:r>
        <w:rPr>
          <w:spacing w:val="6"/>
          <w:w w:val="115"/>
        </w:rPr>
        <w:t xml:space="preserve"> </w:t>
      </w:r>
      <w:r>
        <w:rPr>
          <w:w w:val="115"/>
        </w:rPr>
        <w:t>generate</w:t>
      </w:r>
      <w:r>
        <w:rPr>
          <w:spacing w:val="6"/>
          <w:w w:val="115"/>
        </w:rPr>
        <w:t xml:space="preserve"> </w:t>
      </w:r>
      <w:r>
        <w:rPr>
          <w:w w:val="115"/>
        </w:rPr>
        <w:t>arbitrarily</w:t>
      </w:r>
    </w:p>
    <w:p w14:paraId="2DB6FEBA" w14:textId="77777777" w:rsidR="00EC0BD2" w:rsidRDefault="00EC0BD2">
      <w:pPr>
        <w:spacing w:line="176" w:lineRule="exact"/>
        <w:sectPr w:rsidR="00EC0BD2">
          <w:pgSz w:w="12240" w:h="15840"/>
          <w:pgMar w:top="1140" w:right="0" w:bottom="840" w:left="560" w:header="0" w:footer="654" w:gutter="0"/>
          <w:cols w:space="720"/>
        </w:sectPr>
      </w:pPr>
    </w:p>
    <w:p w14:paraId="6056DE97" w14:textId="77777777" w:rsidR="00EC0BD2" w:rsidRDefault="0043734F">
      <w:pPr>
        <w:pStyle w:val="Textkrper"/>
        <w:spacing w:before="42" w:line="184" w:lineRule="exact"/>
        <w:ind w:left="172"/>
        <w:rPr>
          <w:b/>
          <w:i/>
        </w:rPr>
      </w:pPr>
      <w:r>
        <w:rPr>
          <w:noProof/>
          <w:lang w:val="de-DE" w:eastAsia="de-DE"/>
        </w:rPr>
        <w:lastRenderedPageBreak/>
        <mc:AlternateContent>
          <mc:Choice Requires="wps">
            <w:drawing>
              <wp:anchor distT="0" distB="0" distL="114300" distR="114300" simplePos="0" relativeHeight="251634688" behindDoc="1" locked="0" layoutInCell="1" allowOverlap="1" wp14:anchorId="6600EFEB" wp14:editId="4D00F1B2">
                <wp:simplePos x="0" y="0"/>
                <wp:positionH relativeFrom="page">
                  <wp:posOffset>2862580</wp:posOffset>
                </wp:positionH>
                <wp:positionV relativeFrom="paragraph">
                  <wp:posOffset>69850</wp:posOffset>
                </wp:positionV>
                <wp:extent cx="151765" cy="108585"/>
                <wp:effectExtent l="0" t="1270" r="0" b="4445"/>
                <wp:wrapNone/>
                <wp:docPr id="120"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478CA3" w14:textId="77777777" w:rsidR="00785F08" w:rsidRDefault="00785F08">
                            <w:pPr>
                              <w:spacing w:before="22"/>
                              <w:rPr>
                                <w:sz w:val="12"/>
                              </w:rPr>
                            </w:pPr>
                            <w:proofErr w:type="spellStart"/>
                            <w:r>
                              <w:rPr>
                                <w:rFonts w:ascii="Arial"/>
                                <w:i/>
                                <w:spacing w:val="-5"/>
                                <w:w w:val="160"/>
                                <w:sz w:val="12"/>
                              </w:rPr>
                              <w:t>i</w:t>
                            </w:r>
                            <w:proofErr w:type="spellEnd"/>
                            <w:r>
                              <w:rPr>
                                <w:spacing w:val="-5"/>
                                <w:w w:val="160"/>
                                <w:sz w:val="12"/>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00EFEB" id="Text Box 91" o:spid="_x0000_s1033" type="#_x0000_t202" style="position:absolute;left:0;text-align:left;margin-left:225.4pt;margin-top:5.5pt;width:11.95pt;height:8.5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" filled="f" stroked="f">
                <v:textbox inset="0,0,0,0">
                  <w:txbxContent>
                    <w:p w14:paraId="16478CA3" w14:textId="77777777" w:rsidR="00785F08" w:rsidRDefault="00785F08">
                      <w:pPr>
                        <w:spacing w:before="22"/>
                        <w:rPr>
                          <w:sz w:val="12"/>
                        </w:rPr>
                      </w:pPr>
                      <w:proofErr w:type="spellStart"/>
                      <w:r>
                        <w:rPr>
                          <w:rFonts w:ascii="Arial"/>
                          <w:i/>
                          <w:spacing w:val="-5"/>
                          <w:w w:val="160"/>
                          <w:sz w:val="12"/>
                        </w:rPr>
                        <w:t>i</w:t>
                      </w:r>
                      <w:proofErr w:type="spellEnd"/>
                      <w:r>
                        <w:rPr>
                          <w:spacing w:val="-5"/>
                          <w:w w:val="160"/>
                          <w:sz w:val="12"/>
                        </w:rPr>
                        <w:t>=1</w:t>
                      </w:r>
                    </w:p>
                  </w:txbxContent>
                </v:textbox>
                <w10:wrap anchorx="page"/>
              </v:shape>
            </w:pict>
          </mc:Fallback>
        </mc:AlternateContent>
      </w:r>
      <w:r w:rsidR="00753B5A">
        <w:rPr>
          <w:rFonts w:ascii="Arial"/>
          <w:w w:val="120"/>
          <w:sz w:val="9"/>
        </w:rPr>
        <w:t xml:space="preserve">99 </w:t>
      </w:r>
      <w:r w:rsidR="00753B5A">
        <w:rPr>
          <w:w w:val="120"/>
        </w:rPr>
        <w:t xml:space="preserve">large datasets of the form </w:t>
      </w:r>
      <w:r w:rsidR="00753B5A">
        <w:rPr>
          <w:b/>
          <w:i/>
          <w:w w:val="120"/>
        </w:rPr>
        <w:t xml:space="preserve">D </w:t>
      </w:r>
      <w:r w:rsidR="00753B5A">
        <w:rPr>
          <w:w w:val="120"/>
        </w:rPr>
        <w:t xml:space="preserve">= </w:t>
      </w:r>
      <w:r w:rsidR="00753B5A">
        <w:rPr>
          <w:rFonts w:ascii="DejaVu Sans"/>
          <w:w w:val="120"/>
        </w:rPr>
        <w:t>{</w:t>
      </w:r>
      <w:r w:rsidR="00753B5A">
        <w:rPr>
          <w:b/>
          <w:i/>
          <w:w w:val="120"/>
        </w:rPr>
        <w:t>x</w:t>
      </w:r>
    </w:p>
    <w:p w14:paraId="7FA62975" w14:textId="77777777" w:rsidR="00EC0BD2" w:rsidRDefault="00753B5A">
      <w:pPr>
        <w:spacing w:before="22"/>
        <w:ind w:left="-40"/>
        <w:rPr>
          <w:sz w:val="12"/>
        </w:rPr>
      </w:pPr>
      <w:r>
        <w:br w:type="column"/>
      </w:r>
      <w:r>
        <w:rPr>
          <w:spacing w:val="-2"/>
          <w:w w:val="160"/>
          <w:sz w:val="12"/>
        </w:rPr>
        <w:lastRenderedPageBreak/>
        <w:t>(</w:t>
      </w:r>
      <w:proofErr w:type="spellStart"/>
      <w:r>
        <w:rPr>
          <w:rFonts w:ascii="Arial"/>
          <w:i/>
          <w:spacing w:val="-2"/>
          <w:w w:val="160"/>
          <w:sz w:val="12"/>
        </w:rPr>
        <w:t>i</w:t>
      </w:r>
      <w:proofErr w:type="spellEnd"/>
      <w:r>
        <w:rPr>
          <w:spacing w:val="-2"/>
          <w:w w:val="160"/>
          <w:sz w:val="12"/>
        </w:rPr>
        <w:t>)</w:t>
      </w:r>
    </w:p>
    <w:p w14:paraId="24916F35" w14:textId="77777777" w:rsidR="00EC0BD2" w:rsidRDefault="00753B5A">
      <w:pPr>
        <w:spacing w:before="51" w:line="158" w:lineRule="auto"/>
        <w:ind w:left="-30"/>
        <w:rPr>
          <w:sz w:val="12"/>
        </w:rPr>
      </w:pPr>
      <w:r>
        <w:br w:type="column"/>
      </w:r>
      <w:r>
        <w:rPr>
          <w:i/>
          <w:spacing w:val="-1"/>
          <w:w w:val="135"/>
          <w:position w:val="-7"/>
          <w:sz w:val="18"/>
        </w:rPr>
        <w:lastRenderedPageBreak/>
        <w:t>,</w:t>
      </w:r>
      <w:r>
        <w:rPr>
          <w:i/>
          <w:spacing w:val="-33"/>
          <w:w w:val="135"/>
          <w:position w:val="-7"/>
          <w:sz w:val="18"/>
        </w:rPr>
        <w:t xml:space="preserve"> </w:t>
      </w:r>
      <w:r>
        <w:rPr>
          <w:b/>
          <w:i/>
          <w:spacing w:val="-1"/>
          <w:w w:val="135"/>
          <w:position w:val="-7"/>
          <w:sz w:val="18"/>
        </w:rPr>
        <w:t>θ</w:t>
      </w:r>
      <w:r>
        <w:rPr>
          <w:spacing w:val="-1"/>
          <w:w w:val="135"/>
          <w:sz w:val="12"/>
        </w:rPr>
        <w:t>(</w:t>
      </w:r>
      <w:proofErr w:type="spellStart"/>
      <w:r>
        <w:rPr>
          <w:rFonts w:ascii="Arial" w:hAnsi="Arial"/>
          <w:i/>
          <w:spacing w:val="-1"/>
          <w:w w:val="135"/>
          <w:sz w:val="12"/>
        </w:rPr>
        <w:t>i</w:t>
      </w:r>
      <w:proofErr w:type="spellEnd"/>
      <w:r>
        <w:rPr>
          <w:spacing w:val="-1"/>
          <w:w w:val="135"/>
          <w:sz w:val="12"/>
        </w:rPr>
        <w:t>)</w:t>
      </w:r>
    </w:p>
    <w:p w14:paraId="7A6407E9" w14:textId="77777777" w:rsidR="00EC0BD2" w:rsidRDefault="00753B5A">
      <w:pPr>
        <w:pStyle w:val="Textkrper"/>
        <w:tabs>
          <w:tab w:val="left" w:pos="375"/>
        </w:tabs>
        <w:spacing w:before="18" w:line="208" w:lineRule="exact"/>
        <w:ind w:left="-30"/>
      </w:pPr>
      <w:r>
        <w:br w:type="column"/>
      </w:r>
      <w:proofErr w:type="gramStart"/>
      <w:r>
        <w:rPr>
          <w:rFonts w:ascii="DejaVu Sans"/>
          <w:w w:val="115"/>
        </w:rPr>
        <w:lastRenderedPageBreak/>
        <w:t>}</w:t>
      </w:r>
      <w:r>
        <w:rPr>
          <w:rFonts w:ascii="Arial"/>
          <w:i/>
          <w:w w:val="115"/>
          <w:position w:val="8"/>
          <w:sz w:val="12"/>
        </w:rPr>
        <w:t>n</w:t>
      </w:r>
      <w:proofErr w:type="gramEnd"/>
      <w:r>
        <w:rPr>
          <w:rFonts w:ascii="Arial"/>
          <w:i/>
          <w:w w:val="115"/>
          <w:position w:val="8"/>
          <w:sz w:val="12"/>
        </w:rPr>
        <w:tab/>
      </w:r>
      <w:r>
        <w:rPr>
          <w:w w:val="115"/>
        </w:rPr>
        <w:t>and</w:t>
      </w:r>
      <w:r>
        <w:rPr>
          <w:spacing w:val="9"/>
          <w:w w:val="115"/>
        </w:rPr>
        <w:t xml:space="preserve"> </w:t>
      </w:r>
      <w:r>
        <w:rPr>
          <w:w w:val="115"/>
        </w:rPr>
        <w:t>use</w:t>
      </w:r>
      <w:r>
        <w:rPr>
          <w:spacing w:val="9"/>
          <w:w w:val="115"/>
        </w:rPr>
        <w:t xml:space="preserve"> </w:t>
      </w:r>
      <w:r>
        <w:rPr>
          <w:w w:val="115"/>
        </w:rPr>
        <w:t>a</w:t>
      </w:r>
      <w:r>
        <w:rPr>
          <w:spacing w:val="9"/>
          <w:w w:val="115"/>
        </w:rPr>
        <w:t xml:space="preserve"> </w:t>
      </w:r>
      <w:r>
        <w:rPr>
          <w:w w:val="115"/>
        </w:rPr>
        <w:t>deep</w:t>
      </w:r>
      <w:r>
        <w:rPr>
          <w:spacing w:val="10"/>
          <w:w w:val="115"/>
        </w:rPr>
        <w:t xml:space="preserve"> </w:t>
      </w:r>
      <w:r>
        <w:rPr>
          <w:w w:val="115"/>
        </w:rPr>
        <w:t>generative</w:t>
      </w:r>
      <w:r>
        <w:rPr>
          <w:spacing w:val="9"/>
          <w:w w:val="115"/>
        </w:rPr>
        <w:t xml:space="preserve"> </w:t>
      </w:r>
      <w:r>
        <w:rPr>
          <w:w w:val="115"/>
        </w:rPr>
        <w:t>model</w:t>
      </w:r>
      <w:r>
        <w:rPr>
          <w:spacing w:val="9"/>
          <w:w w:val="115"/>
        </w:rPr>
        <w:t xml:space="preserve"> </w:t>
      </w:r>
      <w:r>
        <w:rPr>
          <w:w w:val="115"/>
        </w:rPr>
        <w:t>to</w:t>
      </w:r>
      <w:r>
        <w:rPr>
          <w:spacing w:val="10"/>
          <w:w w:val="115"/>
        </w:rPr>
        <w:t xml:space="preserve"> </w:t>
      </w:r>
      <w:r>
        <w:rPr>
          <w:w w:val="115"/>
        </w:rPr>
        <w:t>learn</w:t>
      </w:r>
      <w:r>
        <w:rPr>
          <w:spacing w:val="9"/>
          <w:w w:val="115"/>
        </w:rPr>
        <w:t xml:space="preserve"> </w:t>
      </w:r>
      <w:r>
        <w:rPr>
          <w:w w:val="115"/>
        </w:rPr>
        <w:t>a</w:t>
      </w:r>
      <w:r>
        <w:rPr>
          <w:spacing w:val="9"/>
          <w:w w:val="115"/>
        </w:rPr>
        <w:t xml:space="preserve"> </w:t>
      </w:r>
      <w:r>
        <w:rPr>
          <w:w w:val="115"/>
        </w:rPr>
        <w:t>probabilistic</w:t>
      </w:r>
      <w:r>
        <w:rPr>
          <w:spacing w:val="10"/>
          <w:w w:val="115"/>
        </w:rPr>
        <w:t xml:space="preserve"> </w:t>
      </w:r>
      <w:r>
        <w:rPr>
          <w:w w:val="115"/>
        </w:rPr>
        <w:t>mapping</w:t>
      </w:r>
      <w:r>
        <w:rPr>
          <w:spacing w:val="9"/>
          <w:w w:val="115"/>
        </w:rPr>
        <w:t xml:space="preserve"> </w:t>
      </w:r>
      <w:r>
        <w:rPr>
          <w:w w:val="115"/>
        </w:rPr>
        <w:t>from</w:t>
      </w:r>
      <w:r>
        <w:rPr>
          <w:spacing w:val="9"/>
          <w:w w:val="115"/>
        </w:rPr>
        <w:t xml:space="preserve"> </w:t>
      </w:r>
      <w:r>
        <w:rPr>
          <w:w w:val="115"/>
        </w:rPr>
        <w:t>data</w:t>
      </w:r>
    </w:p>
    <w:p w14:paraId="6A9076AB" w14:textId="77777777" w:rsidR="00EC0BD2" w:rsidRDefault="00EC0BD2">
      <w:pPr>
        <w:spacing w:line="208" w:lineRule="exact"/>
        <w:sectPr w:rsidR="00EC0BD2">
          <w:type w:val="continuous"/>
          <w:pgSz w:w="12240" w:h="15840"/>
          <w:pgMar w:top="880" w:right="0" w:bottom="280" w:left="560" w:header="720" w:footer="720" w:gutter="0"/>
          <w:cols w:num="4" w:space="720" w:equalWidth="0">
            <w:col w:w="3312" w:space="40"/>
            <w:col w:w="129" w:space="39"/>
            <w:col w:w="327" w:space="39"/>
            <w:col w:w="7794"/>
          </w:cols>
        </w:sectPr>
      </w:pPr>
    </w:p>
    <w:p w14:paraId="4325763B" w14:textId="77777777" w:rsidR="00EC0BD2" w:rsidRDefault="00EC0BD2">
      <w:pPr>
        <w:pStyle w:val="Textkrper"/>
        <w:spacing w:before="2"/>
        <w:rPr>
          <w:sz w:val="10"/>
        </w:rPr>
      </w:pPr>
    </w:p>
    <w:p w14:paraId="0F3595CB" w14:textId="77777777" w:rsidR="00EC0BD2" w:rsidRDefault="00753B5A">
      <w:pPr>
        <w:spacing w:before="1"/>
        <w:ind w:left="119"/>
        <w:rPr>
          <w:rFonts w:ascii="Arial"/>
          <w:sz w:val="9"/>
        </w:rPr>
      </w:pPr>
      <w:r>
        <w:rPr>
          <w:rFonts w:ascii="Arial"/>
          <w:w w:val="105"/>
          <w:sz w:val="9"/>
        </w:rPr>
        <w:t>100</w:t>
      </w:r>
    </w:p>
    <w:p w14:paraId="15C056DA" w14:textId="77777777" w:rsidR="00EC0BD2" w:rsidRDefault="00EC0BD2">
      <w:pPr>
        <w:pStyle w:val="Textkrper"/>
        <w:spacing w:before="11"/>
        <w:rPr>
          <w:rFonts w:ascii="Arial"/>
          <w:sz w:val="9"/>
        </w:rPr>
      </w:pPr>
    </w:p>
    <w:p w14:paraId="0ED0B553" w14:textId="77777777" w:rsidR="00EC0BD2" w:rsidRDefault="00753B5A">
      <w:pPr>
        <w:ind w:left="119"/>
        <w:rPr>
          <w:rFonts w:ascii="Arial"/>
          <w:sz w:val="9"/>
        </w:rPr>
      </w:pPr>
      <w:r>
        <w:rPr>
          <w:rFonts w:ascii="Arial"/>
          <w:w w:val="105"/>
          <w:sz w:val="9"/>
        </w:rPr>
        <w:t>101</w:t>
      </w:r>
    </w:p>
    <w:p w14:paraId="77C8F99B" w14:textId="77777777" w:rsidR="00EC0BD2" w:rsidRDefault="00EC0BD2">
      <w:pPr>
        <w:pStyle w:val="Textkrper"/>
        <w:spacing w:before="8"/>
        <w:rPr>
          <w:rFonts w:ascii="Arial"/>
          <w:sz w:val="10"/>
        </w:rPr>
      </w:pPr>
    </w:p>
    <w:p w14:paraId="741CA1F2" w14:textId="77777777" w:rsidR="00EC0BD2" w:rsidRDefault="00753B5A">
      <w:pPr>
        <w:ind w:left="120"/>
        <w:rPr>
          <w:rFonts w:ascii="Arial"/>
          <w:sz w:val="9"/>
        </w:rPr>
      </w:pPr>
      <w:r>
        <w:rPr>
          <w:rFonts w:ascii="Arial"/>
          <w:w w:val="105"/>
          <w:sz w:val="9"/>
        </w:rPr>
        <w:t>102</w:t>
      </w:r>
    </w:p>
    <w:p w14:paraId="097DBDD3" w14:textId="77777777" w:rsidR="00EC0BD2" w:rsidRDefault="00EC0BD2">
      <w:pPr>
        <w:pStyle w:val="Textkrper"/>
        <w:rPr>
          <w:rFonts w:ascii="Arial"/>
          <w:sz w:val="10"/>
        </w:rPr>
      </w:pPr>
    </w:p>
    <w:p w14:paraId="37E7F356" w14:textId="77777777" w:rsidR="00EC0BD2" w:rsidRDefault="00753B5A">
      <w:pPr>
        <w:ind w:left="120"/>
        <w:rPr>
          <w:rFonts w:ascii="Arial"/>
          <w:sz w:val="9"/>
        </w:rPr>
      </w:pPr>
      <w:r>
        <w:rPr>
          <w:rFonts w:ascii="Arial"/>
          <w:w w:val="105"/>
          <w:sz w:val="9"/>
        </w:rPr>
        <w:t>103</w:t>
      </w:r>
    </w:p>
    <w:p w14:paraId="586F001C" w14:textId="77777777" w:rsidR="00EC0BD2" w:rsidRDefault="00EC0BD2">
      <w:pPr>
        <w:pStyle w:val="Textkrper"/>
        <w:rPr>
          <w:rFonts w:ascii="Arial"/>
          <w:sz w:val="10"/>
        </w:rPr>
      </w:pPr>
    </w:p>
    <w:p w14:paraId="35641228" w14:textId="77777777" w:rsidR="00EC0BD2" w:rsidRDefault="00753B5A">
      <w:pPr>
        <w:ind w:left="120"/>
        <w:rPr>
          <w:rFonts w:ascii="Arial"/>
          <w:sz w:val="9"/>
        </w:rPr>
      </w:pPr>
      <w:r>
        <w:rPr>
          <w:rFonts w:ascii="Arial"/>
          <w:w w:val="105"/>
          <w:sz w:val="9"/>
        </w:rPr>
        <w:t>104</w:t>
      </w:r>
    </w:p>
    <w:p w14:paraId="5B195628" w14:textId="77777777" w:rsidR="00EC0BD2" w:rsidRDefault="00EC0BD2">
      <w:pPr>
        <w:pStyle w:val="Textkrper"/>
        <w:spacing w:before="11"/>
        <w:rPr>
          <w:rFonts w:ascii="Arial"/>
          <w:sz w:val="9"/>
        </w:rPr>
      </w:pPr>
    </w:p>
    <w:p w14:paraId="760B1D43" w14:textId="77777777" w:rsidR="00EC0BD2" w:rsidRDefault="00753B5A">
      <w:pPr>
        <w:ind w:left="120"/>
        <w:rPr>
          <w:rFonts w:ascii="Arial"/>
          <w:sz w:val="9"/>
        </w:rPr>
      </w:pPr>
      <w:r>
        <w:rPr>
          <w:rFonts w:ascii="Arial"/>
          <w:w w:val="105"/>
          <w:sz w:val="9"/>
        </w:rPr>
        <w:t>105</w:t>
      </w:r>
    </w:p>
    <w:p w14:paraId="236E804A" w14:textId="7612BDFD" w:rsidR="00EC0BD2" w:rsidRDefault="00753B5A">
      <w:pPr>
        <w:pStyle w:val="Textkrper"/>
        <w:spacing w:before="33"/>
        <w:ind w:left="120"/>
        <w:rPr>
          <w:rFonts w:ascii="Arial" w:hAnsi="Arial"/>
          <w:i/>
        </w:rPr>
      </w:pPr>
      <w:r>
        <w:br w:type="column"/>
      </w:r>
      <w:r>
        <w:rPr>
          <w:w w:val="115"/>
        </w:rPr>
        <w:lastRenderedPageBreak/>
        <w:t>to parameters. Thus</w:t>
      </w:r>
      <w:del w:id="85" w:author="andreas.voss" w:date="2019-07-09T13:58:00Z">
        <w:r w:rsidDel="00785F08">
          <w:rPr>
            <w:w w:val="115"/>
          </w:rPr>
          <w:delText>,</w:delText>
        </w:r>
      </w:del>
      <w:ins w:id="86" w:author="andreas.voss" w:date="2019-07-09T13:58:00Z">
        <w:r w:rsidR="00785F08">
          <w:rPr>
            <w:w w:val="115"/>
          </w:rPr>
          <w:t xml:space="preserve"> --</w:t>
        </w:r>
      </w:ins>
      <w:r>
        <w:rPr>
          <w:w w:val="115"/>
        </w:rPr>
        <w:t xml:space="preserve"> at </w:t>
      </w:r>
      <w:ins w:id="87" w:author="andreas.voss" w:date="2019-07-09T13:57:00Z">
        <w:r w:rsidR="00785F08">
          <w:rPr>
            <w:w w:val="115"/>
          </w:rPr>
          <w:t xml:space="preserve">the </w:t>
        </w:r>
      </w:ins>
      <w:r>
        <w:rPr>
          <w:w w:val="115"/>
        </w:rPr>
        <w:t xml:space="preserve">inference </w:t>
      </w:r>
      <w:del w:id="88" w:author="andreas.voss" w:date="2019-07-09T13:57:00Z">
        <w:r w:rsidDel="00785F08">
          <w:rPr>
            <w:w w:val="115"/>
          </w:rPr>
          <w:delText>time</w:delText>
        </w:r>
      </w:del>
      <w:ins w:id="89" w:author="andreas.voss" w:date="2019-07-09T13:57:00Z">
        <w:r w:rsidR="00785F08">
          <w:rPr>
            <w:w w:val="115"/>
          </w:rPr>
          <w:t>phas</w:t>
        </w:r>
      </w:ins>
      <w:ins w:id="90" w:author="andreas.voss" w:date="2019-07-09T13:58:00Z">
        <w:r w:rsidR="00785F08">
          <w:rPr>
            <w:w w:val="115"/>
          </w:rPr>
          <w:t>e</w:t>
        </w:r>
      </w:ins>
      <w:del w:id="91" w:author="andreas.voss" w:date="2019-07-09T13:58:00Z">
        <w:r w:rsidDel="00785F08">
          <w:rPr>
            <w:w w:val="115"/>
          </w:rPr>
          <w:delText xml:space="preserve">, </w:delText>
        </w:r>
      </w:del>
      <w:ins w:id="92" w:author="andreas.voss" w:date="2019-07-09T13:58:00Z">
        <w:r w:rsidR="00785F08">
          <w:rPr>
            <w:w w:val="115"/>
          </w:rPr>
          <w:t xml:space="preserve"> -- </w:t>
        </w:r>
      </w:ins>
      <w:del w:id="93" w:author="andreas.voss" w:date="2019-07-09T13:59:00Z">
        <w:r w:rsidDel="00785F08">
          <w:rPr>
            <w:w w:val="115"/>
          </w:rPr>
          <w:delText xml:space="preserve">one can condition </w:delText>
        </w:r>
      </w:del>
      <w:ins w:id="94" w:author="andreas.voss" w:date="2019-07-09T13:59:00Z">
        <w:r w:rsidR="00785F08">
          <w:rPr>
            <w:w w:val="115"/>
          </w:rPr>
          <w:t xml:space="preserve"> </w:t>
        </w:r>
      </w:ins>
      <w:r>
        <w:rPr>
          <w:w w:val="115"/>
        </w:rPr>
        <w:t xml:space="preserve">the model </w:t>
      </w:r>
      <w:del w:id="95" w:author="andreas.voss" w:date="2019-07-09T13:59:00Z">
        <w:r w:rsidDel="00785F08">
          <w:rPr>
            <w:w w:val="115"/>
          </w:rPr>
          <w:delText xml:space="preserve">on observed data </w:delText>
        </w:r>
        <w:r w:rsidDel="00785F08">
          <w:rPr>
            <w:b/>
            <w:i/>
            <w:w w:val="115"/>
          </w:rPr>
          <w:delText>x</w:delText>
        </w:r>
        <w:r w:rsidDel="00785F08">
          <w:rPr>
            <w:rFonts w:ascii="Arial" w:hAnsi="Arial"/>
            <w:i/>
            <w:w w:val="115"/>
            <w:vertAlign w:val="subscript"/>
          </w:rPr>
          <w:delText>obs</w:delText>
        </w:r>
        <w:r w:rsidDel="00785F08">
          <w:rPr>
            <w:rFonts w:ascii="Arial" w:hAnsi="Arial"/>
            <w:i/>
            <w:w w:val="115"/>
          </w:rPr>
          <w:delText xml:space="preserve"> </w:delText>
        </w:r>
        <w:r w:rsidDel="00785F08">
          <w:rPr>
            <w:w w:val="115"/>
          </w:rPr>
          <w:delText xml:space="preserve">and obtain </w:delText>
        </w:r>
      </w:del>
      <w:ins w:id="96" w:author="andreas.voss" w:date="2019-07-09T13:59:00Z">
        <w:r w:rsidR="00785F08">
          <w:rPr>
            <w:w w:val="115"/>
          </w:rPr>
          <w:t xml:space="preserve">derives samples </w:t>
        </w:r>
      </w:ins>
      <w:proofErr w:type="spellStart"/>
      <w:r>
        <w:rPr>
          <w:w w:val="115"/>
        </w:rPr>
        <w:t>samples</w:t>
      </w:r>
      <w:proofErr w:type="spellEnd"/>
      <w:r>
        <w:rPr>
          <w:w w:val="115"/>
        </w:rPr>
        <w:t xml:space="preserve"> </w:t>
      </w:r>
      <w:r>
        <w:rPr>
          <w:b/>
          <w:i/>
          <w:w w:val="115"/>
        </w:rPr>
        <w:t>θ</w:t>
      </w:r>
      <w:r>
        <w:rPr>
          <w:w w:val="115"/>
          <w:vertAlign w:val="subscript"/>
        </w:rPr>
        <w:t>1</w:t>
      </w:r>
      <w:r>
        <w:rPr>
          <w:i/>
          <w:w w:val="115"/>
        </w:rPr>
        <w:t xml:space="preserve">, </w:t>
      </w:r>
      <w:r>
        <w:rPr>
          <w:b/>
          <w:i/>
          <w:w w:val="115"/>
        </w:rPr>
        <w:t>θ</w:t>
      </w:r>
      <w:r>
        <w:rPr>
          <w:w w:val="115"/>
          <w:vertAlign w:val="subscript"/>
        </w:rPr>
        <w:t>2</w:t>
      </w:r>
      <w:r>
        <w:rPr>
          <w:i/>
          <w:w w:val="115"/>
        </w:rPr>
        <w:t xml:space="preserve">, ..., </w:t>
      </w:r>
      <w:proofErr w:type="spellStart"/>
      <w:r>
        <w:rPr>
          <w:b/>
          <w:i/>
          <w:w w:val="115"/>
        </w:rPr>
        <w:t>θ</w:t>
      </w:r>
      <w:r>
        <w:rPr>
          <w:rFonts w:ascii="Arial" w:hAnsi="Arial"/>
          <w:i/>
          <w:w w:val="115"/>
          <w:vertAlign w:val="subscript"/>
        </w:rPr>
        <w:t>L</w:t>
      </w:r>
      <w:proofErr w:type="spellEnd"/>
    </w:p>
    <w:p w14:paraId="613C4E8E" w14:textId="5954A146" w:rsidR="00EC0BD2" w:rsidRDefault="0043734F">
      <w:pPr>
        <w:pStyle w:val="Textkrper"/>
        <w:spacing w:before="11"/>
        <w:ind w:left="119"/>
      </w:pPr>
      <w:r>
        <w:rPr>
          <w:noProof/>
          <w:lang w:val="de-DE" w:eastAsia="de-DE"/>
        </w:rPr>
        <mc:AlternateContent>
          <mc:Choice Requires="wps">
            <w:drawing>
              <wp:anchor distT="0" distB="0" distL="114300" distR="114300" simplePos="0" relativeHeight="251635712" behindDoc="1" locked="0" layoutInCell="1" allowOverlap="1" wp14:anchorId="38452603" wp14:editId="4FD00D97">
                <wp:simplePos x="0" y="0"/>
                <wp:positionH relativeFrom="page">
                  <wp:posOffset>2304415</wp:posOffset>
                </wp:positionH>
                <wp:positionV relativeFrom="paragraph">
                  <wp:posOffset>25400</wp:posOffset>
                </wp:positionV>
                <wp:extent cx="33020" cy="198120"/>
                <wp:effectExtent l="0" t="0" r="0" b="0"/>
                <wp:wrapNone/>
                <wp:docPr id="119"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BB98E" w14:textId="77777777" w:rsidR="00785F08" w:rsidRDefault="00785F08">
                            <w:pPr>
                              <w:pStyle w:val="Textkrper"/>
                              <w:spacing w:line="182" w:lineRule="exact"/>
                              <w:rPr>
                                <w:rFonts w:ascii="DejaVu Sans"/>
                              </w:rPr>
                            </w:pPr>
                            <w:r>
                              <w:rPr>
                                <w:rFonts w:ascii="DejaVu Sans"/>
                                <w:w w:val="8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52603" id="Text Box 90" o:spid="_x0000_s1034" type="#_x0000_t202" style="position:absolute;left:0;text-align:left;margin-left:181.45pt;margin-top:2pt;width:2.6pt;height:15.6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" filled="f" stroked="f">
                <v:textbox inset="0,0,0,0">
                  <w:txbxContent>
                    <w:p w14:paraId="429BB98E" w14:textId="77777777" w:rsidR="00785F08" w:rsidRDefault="00785F08">
                      <w:pPr>
                        <w:pStyle w:val="Textkrper"/>
                        <w:spacing w:line="182" w:lineRule="exact"/>
                        <w:rPr>
                          <w:rFonts w:ascii="DejaVu Sans"/>
                        </w:rPr>
                      </w:pPr>
                      <w:r>
                        <w:rPr>
                          <w:rFonts w:ascii="DejaVu Sans"/>
                          <w:w w:val="84"/>
                        </w:rPr>
                        <w:t>|</w:t>
                      </w:r>
                    </w:p>
                  </w:txbxContent>
                </v:textbox>
                <w10:wrap anchorx="page"/>
              </v:shape>
            </w:pict>
          </mc:Fallback>
        </mc:AlternateContent>
      </w:r>
      <w:ins w:id="97" w:author="andreas.voss" w:date="2019-07-09T13:59:00Z">
        <w:r w:rsidR="00785F08">
          <w:rPr>
            <w:w w:val="115"/>
          </w:rPr>
          <w:t xml:space="preserve">from on observed data </w:t>
        </w:r>
        <w:proofErr w:type="spellStart"/>
        <w:r w:rsidR="00785F08">
          <w:rPr>
            <w:b/>
            <w:i/>
            <w:w w:val="115"/>
          </w:rPr>
          <w:t>x</w:t>
        </w:r>
        <w:r w:rsidR="00785F08">
          <w:rPr>
            <w:rFonts w:ascii="Arial" w:hAnsi="Arial"/>
            <w:i/>
            <w:w w:val="115"/>
            <w:vertAlign w:val="subscript"/>
          </w:rPr>
          <w:t>obs</w:t>
        </w:r>
        <w:proofErr w:type="spellEnd"/>
        <w:r w:rsidR="00785F08">
          <w:rPr>
            <w:rFonts w:ascii="Arial" w:hAnsi="Arial"/>
            <w:i/>
            <w:w w:val="115"/>
          </w:rPr>
          <w:t xml:space="preserve">, </w:t>
        </w:r>
      </w:ins>
      <w:r w:rsidR="00753B5A">
        <w:rPr>
          <w:w w:val="115"/>
        </w:rPr>
        <w:t xml:space="preserve">approximating the posterior </w:t>
      </w:r>
      <w:proofErr w:type="gramStart"/>
      <w:r w:rsidR="00753B5A">
        <w:rPr>
          <w:i/>
          <w:w w:val="115"/>
        </w:rPr>
        <w:t>p</w:t>
      </w:r>
      <w:r w:rsidR="00753B5A">
        <w:rPr>
          <w:w w:val="115"/>
        </w:rPr>
        <w:t>(</w:t>
      </w:r>
      <w:proofErr w:type="gramEnd"/>
      <w:r w:rsidR="00753B5A">
        <w:rPr>
          <w:b/>
          <w:i/>
          <w:w w:val="115"/>
        </w:rPr>
        <w:t xml:space="preserve">θ x </w:t>
      </w:r>
      <w:r w:rsidR="00753B5A">
        <w:rPr>
          <w:w w:val="115"/>
        </w:rPr>
        <w:t xml:space="preserve">= </w:t>
      </w:r>
      <w:proofErr w:type="spellStart"/>
      <w:r w:rsidR="00753B5A">
        <w:rPr>
          <w:b/>
          <w:i/>
          <w:w w:val="115"/>
        </w:rPr>
        <w:t>x</w:t>
      </w:r>
      <w:r w:rsidR="00753B5A">
        <w:rPr>
          <w:rFonts w:ascii="Arial" w:hAnsi="Arial"/>
          <w:i/>
          <w:w w:val="115"/>
          <w:vertAlign w:val="subscript"/>
        </w:rPr>
        <w:t>obs</w:t>
      </w:r>
      <w:proofErr w:type="spellEnd"/>
      <w:r w:rsidR="00753B5A">
        <w:rPr>
          <w:w w:val="115"/>
        </w:rPr>
        <w:t>) in the manner described above.</w:t>
      </w:r>
    </w:p>
    <w:p w14:paraId="619E75DA" w14:textId="267AA09E" w:rsidR="00EC0BD2" w:rsidRDefault="00753B5A">
      <w:pPr>
        <w:pStyle w:val="Textkrper"/>
        <w:spacing w:before="20" w:line="252" w:lineRule="auto"/>
        <w:ind w:left="120" w:right="1099" w:firstLine="239"/>
        <w:jc w:val="both"/>
      </w:pPr>
      <w:r>
        <w:rPr>
          <w:w w:val="105"/>
        </w:rPr>
        <w:t xml:space="preserve">In the current work, </w:t>
      </w:r>
      <w:r>
        <w:rPr>
          <w:spacing w:val="-3"/>
          <w:w w:val="105"/>
        </w:rPr>
        <w:t xml:space="preserve">we </w:t>
      </w:r>
      <w:r>
        <w:rPr>
          <w:w w:val="105"/>
        </w:rPr>
        <w:t>propose to implement and use a conditional invertible neural network (</w:t>
      </w:r>
      <w:proofErr w:type="spellStart"/>
      <w:r>
        <w:rPr>
          <w:w w:val="105"/>
        </w:rPr>
        <w:t>cINN</w:t>
      </w:r>
      <w:proofErr w:type="spellEnd"/>
      <w:r>
        <w:rPr>
          <w:w w:val="105"/>
        </w:rPr>
        <w:t xml:space="preserve">) architecture. Previously, INNs </w:t>
      </w:r>
      <w:r>
        <w:rPr>
          <w:spacing w:val="-3"/>
          <w:w w:val="105"/>
        </w:rPr>
        <w:t xml:space="preserve">have  </w:t>
      </w:r>
      <w:r>
        <w:rPr>
          <w:w w:val="105"/>
        </w:rPr>
        <w:t>been successfully employed to model data from astrophysics and medicine(</w:t>
      </w:r>
      <w:hyperlink w:anchor="_bookmark36" w:history="1">
        <w:r>
          <w:rPr>
            <w:color w:val="0000FF"/>
            <w:w w:val="105"/>
          </w:rPr>
          <w:t>23</w:t>
        </w:r>
      </w:hyperlink>
      <w:r>
        <w:rPr>
          <w:w w:val="105"/>
        </w:rPr>
        <w:t>).</w:t>
      </w:r>
      <w:r>
        <w:rPr>
          <w:spacing w:val="47"/>
          <w:w w:val="105"/>
        </w:rPr>
        <w:t xml:space="preserve"> </w:t>
      </w:r>
      <w:r>
        <w:rPr>
          <w:spacing w:val="-8"/>
          <w:w w:val="105"/>
        </w:rPr>
        <w:t xml:space="preserve">We </w:t>
      </w:r>
      <w:del w:id="98" w:author="andreas.voss" w:date="2019-07-09T14:00:00Z">
        <w:r w:rsidDel="00785F08">
          <w:rPr>
            <w:spacing w:val="-8"/>
            <w:w w:val="105"/>
          </w:rPr>
          <w:delText xml:space="preserve"> </w:delText>
        </w:r>
      </w:del>
      <w:r>
        <w:rPr>
          <w:w w:val="105"/>
        </w:rPr>
        <w:t xml:space="preserve">adapt the model to suit the task </w:t>
      </w:r>
      <w:del w:id="99" w:author="andreas.voss" w:date="2019-07-09T14:00:00Z">
        <w:r w:rsidDel="00785F08">
          <w:rPr>
            <w:w w:val="105"/>
          </w:rPr>
          <w:delText xml:space="preserve">     </w:delText>
        </w:r>
      </w:del>
      <w:r>
        <w:rPr>
          <w:w w:val="105"/>
        </w:rPr>
        <w:t xml:space="preserve">of parameter estimation in the context of mathematical modeling (see Figure 1 for a full graphical illustration of the method) </w:t>
      </w:r>
      <w:del w:id="100" w:author="andreas.voss" w:date="2019-07-09T14:00:00Z">
        <w:r w:rsidDel="00785F08">
          <w:rPr>
            <w:w w:val="105"/>
          </w:rPr>
          <w:delText xml:space="preserve">      </w:delText>
        </w:r>
        <w:r w:rsidDel="00785F08">
          <w:rPr>
            <w:spacing w:val="47"/>
            <w:w w:val="105"/>
          </w:rPr>
          <w:delText xml:space="preserve"> </w:delText>
        </w:r>
      </w:del>
      <w:r>
        <w:rPr>
          <w:w w:val="105"/>
        </w:rPr>
        <w:t>and</w:t>
      </w:r>
      <w:r>
        <w:rPr>
          <w:spacing w:val="34"/>
          <w:w w:val="105"/>
        </w:rPr>
        <w:t xml:space="preserve"> </w:t>
      </w:r>
      <w:r>
        <w:rPr>
          <w:w w:val="105"/>
        </w:rPr>
        <w:t>develop</w:t>
      </w:r>
      <w:r>
        <w:rPr>
          <w:spacing w:val="35"/>
          <w:w w:val="105"/>
        </w:rPr>
        <w:t xml:space="preserve"> </w:t>
      </w:r>
      <w:r>
        <w:rPr>
          <w:w w:val="105"/>
        </w:rPr>
        <w:t>a</w:t>
      </w:r>
      <w:r>
        <w:rPr>
          <w:spacing w:val="35"/>
          <w:w w:val="105"/>
        </w:rPr>
        <w:t xml:space="preserve"> </w:t>
      </w:r>
      <w:r>
        <w:rPr>
          <w:w w:val="105"/>
        </w:rPr>
        <w:t>reusable</w:t>
      </w:r>
      <w:r>
        <w:rPr>
          <w:spacing w:val="35"/>
          <w:w w:val="105"/>
        </w:rPr>
        <w:t xml:space="preserve"> </w:t>
      </w:r>
      <w:r>
        <w:rPr>
          <w:w w:val="105"/>
        </w:rPr>
        <w:t>probabilistic</w:t>
      </w:r>
      <w:r>
        <w:rPr>
          <w:spacing w:val="35"/>
          <w:w w:val="105"/>
        </w:rPr>
        <w:t xml:space="preserve"> </w:t>
      </w:r>
      <w:r>
        <w:rPr>
          <w:w w:val="105"/>
        </w:rPr>
        <w:t>architecture</w:t>
      </w:r>
      <w:r>
        <w:rPr>
          <w:spacing w:val="35"/>
          <w:w w:val="105"/>
        </w:rPr>
        <w:t xml:space="preserve"> </w:t>
      </w:r>
      <w:r>
        <w:rPr>
          <w:w w:val="105"/>
        </w:rPr>
        <w:t>for</w:t>
      </w:r>
      <w:r>
        <w:rPr>
          <w:spacing w:val="35"/>
          <w:w w:val="105"/>
        </w:rPr>
        <w:t xml:space="preserve"> </w:t>
      </w:r>
      <w:r>
        <w:rPr>
          <w:w w:val="105"/>
        </w:rPr>
        <w:t>full</w:t>
      </w:r>
      <w:r>
        <w:rPr>
          <w:spacing w:val="35"/>
          <w:w w:val="105"/>
        </w:rPr>
        <w:t xml:space="preserve"> </w:t>
      </w:r>
      <w:r>
        <w:rPr>
          <w:w w:val="105"/>
        </w:rPr>
        <w:t>Bayesian</w:t>
      </w:r>
      <w:r>
        <w:rPr>
          <w:spacing w:val="35"/>
          <w:w w:val="105"/>
        </w:rPr>
        <w:t xml:space="preserve"> </w:t>
      </w:r>
      <w:r>
        <w:rPr>
          <w:w w:val="105"/>
        </w:rPr>
        <w:t>likelihood-free</w:t>
      </w:r>
      <w:r>
        <w:rPr>
          <w:spacing w:val="35"/>
          <w:w w:val="105"/>
        </w:rPr>
        <w:t xml:space="preserve"> </w:t>
      </w:r>
      <w:r>
        <w:rPr>
          <w:w w:val="105"/>
        </w:rPr>
        <w:t>inference</w:t>
      </w:r>
      <w:r>
        <w:rPr>
          <w:spacing w:val="34"/>
          <w:w w:val="105"/>
        </w:rPr>
        <w:t xml:space="preserve"> </w:t>
      </w:r>
      <w:r>
        <w:rPr>
          <w:w w:val="105"/>
        </w:rPr>
        <w:t>on</w:t>
      </w:r>
      <w:r>
        <w:rPr>
          <w:spacing w:val="35"/>
          <w:w w:val="105"/>
        </w:rPr>
        <w:t xml:space="preserve"> </w:t>
      </w:r>
      <w:r>
        <w:rPr>
          <w:w w:val="105"/>
        </w:rPr>
        <w:t>complex</w:t>
      </w:r>
      <w:r>
        <w:rPr>
          <w:spacing w:val="35"/>
          <w:w w:val="105"/>
        </w:rPr>
        <w:t xml:space="preserve"> </w:t>
      </w:r>
      <w:r>
        <w:rPr>
          <w:w w:val="105"/>
        </w:rPr>
        <w:t>mathematical</w:t>
      </w:r>
      <w:r>
        <w:rPr>
          <w:spacing w:val="35"/>
          <w:w w:val="105"/>
        </w:rPr>
        <w:t xml:space="preserve"> </w:t>
      </w:r>
      <w:r>
        <w:rPr>
          <w:w w:val="105"/>
        </w:rPr>
        <w:t>models.</w:t>
      </w:r>
    </w:p>
    <w:p w14:paraId="171C04FD" w14:textId="77777777" w:rsidR="00EC0BD2" w:rsidRDefault="00EC0BD2">
      <w:pPr>
        <w:pStyle w:val="Textkrper"/>
        <w:spacing w:before="1"/>
        <w:rPr>
          <w:sz w:val="20"/>
        </w:rPr>
      </w:pPr>
    </w:p>
    <w:p w14:paraId="28F81AC1" w14:textId="76A30F09" w:rsidR="00EC0BD2" w:rsidRDefault="00753B5A">
      <w:pPr>
        <w:pStyle w:val="Textkrper"/>
        <w:spacing w:line="252" w:lineRule="auto"/>
        <w:ind w:left="120" w:right="749"/>
      </w:pPr>
      <w:r>
        <w:rPr>
          <w:rFonts w:ascii="Arial" w:hAnsi="Arial"/>
          <w:b/>
          <w:w w:val="110"/>
          <w:sz w:val="17"/>
        </w:rPr>
        <w:t>The</w:t>
      </w:r>
      <w:r>
        <w:rPr>
          <w:rFonts w:ascii="Arial" w:hAnsi="Arial"/>
          <w:b/>
          <w:spacing w:val="-17"/>
          <w:w w:val="110"/>
          <w:sz w:val="17"/>
        </w:rPr>
        <w:t xml:space="preserve"> </w:t>
      </w:r>
      <w:r>
        <w:rPr>
          <w:rFonts w:ascii="Arial" w:hAnsi="Arial"/>
          <w:b/>
          <w:w w:val="110"/>
          <w:sz w:val="17"/>
        </w:rPr>
        <w:t>Affine</w:t>
      </w:r>
      <w:r>
        <w:rPr>
          <w:rFonts w:ascii="Arial" w:hAnsi="Arial"/>
          <w:b/>
          <w:spacing w:val="-17"/>
          <w:w w:val="110"/>
          <w:sz w:val="17"/>
        </w:rPr>
        <w:t xml:space="preserve"> </w:t>
      </w:r>
      <w:r>
        <w:rPr>
          <w:rFonts w:ascii="Arial" w:hAnsi="Arial"/>
          <w:b/>
          <w:w w:val="110"/>
          <w:sz w:val="17"/>
        </w:rPr>
        <w:t>Coupling</w:t>
      </w:r>
      <w:r>
        <w:rPr>
          <w:rFonts w:ascii="Arial" w:hAnsi="Arial"/>
          <w:b/>
          <w:spacing w:val="-18"/>
          <w:w w:val="110"/>
          <w:sz w:val="17"/>
        </w:rPr>
        <w:t xml:space="preserve"> </w:t>
      </w:r>
      <w:r>
        <w:rPr>
          <w:rFonts w:ascii="Arial" w:hAnsi="Arial"/>
          <w:b/>
          <w:w w:val="110"/>
          <w:sz w:val="17"/>
        </w:rPr>
        <w:t>Block.</w:t>
      </w:r>
      <w:r>
        <w:rPr>
          <w:rFonts w:ascii="Arial" w:hAnsi="Arial"/>
          <w:b/>
          <w:spacing w:val="-23"/>
          <w:w w:val="110"/>
          <w:sz w:val="17"/>
        </w:rPr>
        <w:t xml:space="preserve"> </w:t>
      </w:r>
      <w:r>
        <w:rPr>
          <w:w w:val="110"/>
        </w:rPr>
        <w:t>The</w:t>
      </w:r>
      <w:r>
        <w:rPr>
          <w:spacing w:val="-4"/>
          <w:w w:val="110"/>
        </w:rPr>
        <w:t xml:space="preserve"> </w:t>
      </w:r>
      <w:r>
        <w:rPr>
          <w:w w:val="110"/>
        </w:rPr>
        <w:t>basic</w:t>
      </w:r>
      <w:r>
        <w:rPr>
          <w:spacing w:val="-4"/>
          <w:w w:val="110"/>
        </w:rPr>
        <w:t xml:space="preserve"> </w:t>
      </w:r>
      <w:r>
        <w:rPr>
          <w:w w:val="110"/>
        </w:rPr>
        <w:t>building</w:t>
      </w:r>
      <w:r>
        <w:rPr>
          <w:spacing w:val="-4"/>
          <w:w w:val="110"/>
        </w:rPr>
        <w:t xml:space="preserve"> </w:t>
      </w:r>
      <w:r>
        <w:rPr>
          <w:w w:val="110"/>
        </w:rPr>
        <w:t>block</w:t>
      </w:r>
      <w:r>
        <w:rPr>
          <w:spacing w:val="-4"/>
          <w:w w:val="110"/>
        </w:rPr>
        <w:t xml:space="preserve"> </w:t>
      </w:r>
      <w:r>
        <w:rPr>
          <w:w w:val="110"/>
        </w:rPr>
        <w:t>of</w:t>
      </w:r>
      <w:r>
        <w:rPr>
          <w:spacing w:val="-5"/>
          <w:w w:val="110"/>
        </w:rPr>
        <w:t xml:space="preserve"> </w:t>
      </w:r>
      <w:r>
        <w:rPr>
          <w:w w:val="110"/>
        </w:rPr>
        <w:t>a</w:t>
      </w:r>
      <w:r>
        <w:rPr>
          <w:spacing w:val="-4"/>
          <w:w w:val="110"/>
        </w:rPr>
        <w:t xml:space="preserve"> </w:t>
      </w:r>
      <w:proofErr w:type="spellStart"/>
      <w:r>
        <w:rPr>
          <w:w w:val="110"/>
        </w:rPr>
        <w:t>cINN</w:t>
      </w:r>
      <w:proofErr w:type="spellEnd"/>
      <w:r>
        <w:rPr>
          <w:spacing w:val="-4"/>
          <w:w w:val="110"/>
        </w:rPr>
        <w:t xml:space="preserve"> </w:t>
      </w:r>
      <w:r>
        <w:rPr>
          <w:w w:val="110"/>
        </w:rPr>
        <w:t>is</w:t>
      </w:r>
      <w:r>
        <w:rPr>
          <w:spacing w:val="-4"/>
          <w:w w:val="110"/>
        </w:rPr>
        <w:t xml:space="preserve"> </w:t>
      </w:r>
      <w:r>
        <w:rPr>
          <w:w w:val="110"/>
        </w:rPr>
        <w:t>the</w:t>
      </w:r>
      <w:r>
        <w:rPr>
          <w:spacing w:val="-4"/>
          <w:w w:val="110"/>
        </w:rPr>
        <w:t xml:space="preserve"> </w:t>
      </w:r>
      <w:r>
        <w:rPr>
          <w:w w:val="110"/>
        </w:rPr>
        <w:t>affine</w:t>
      </w:r>
      <w:r>
        <w:rPr>
          <w:spacing w:val="-5"/>
          <w:w w:val="110"/>
        </w:rPr>
        <w:t xml:space="preserve"> </w:t>
      </w:r>
      <w:r>
        <w:rPr>
          <w:w w:val="110"/>
        </w:rPr>
        <w:t>coupling</w:t>
      </w:r>
      <w:r>
        <w:rPr>
          <w:spacing w:val="-4"/>
          <w:w w:val="110"/>
        </w:rPr>
        <w:t xml:space="preserve"> </w:t>
      </w:r>
      <w:r>
        <w:rPr>
          <w:w w:val="110"/>
        </w:rPr>
        <w:t>block</w:t>
      </w:r>
      <w:r>
        <w:rPr>
          <w:spacing w:val="-4"/>
          <w:w w:val="110"/>
        </w:rPr>
        <w:t xml:space="preserve"> </w:t>
      </w:r>
      <w:r>
        <w:rPr>
          <w:w w:val="110"/>
        </w:rPr>
        <w:t>(ACB,</w:t>
      </w:r>
      <w:r>
        <w:rPr>
          <w:spacing w:val="-4"/>
          <w:w w:val="110"/>
        </w:rPr>
        <w:t xml:space="preserve"> </w:t>
      </w:r>
      <w:r>
        <w:rPr>
          <w:w w:val="110"/>
        </w:rPr>
        <w:t>see</w:t>
      </w:r>
      <w:ins w:id="101" w:author="andreas.voss" w:date="2019-07-09T14:01:00Z">
        <w:r w:rsidR="00785F08">
          <w:rPr>
            <w:w w:val="110"/>
          </w:rPr>
          <w:t xml:space="preserve"> </w:t>
        </w:r>
      </w:ins>
      <w:hyperlink w:anchor="_bookmark3" w:history="1">
        <w:r>
          <w:rPr>
            <w:color w:val="0000FF"/>
            <w:w w:val="110"/>
          </w:rPr>
          <w:t>Figure</w:t>
        </w:r>
        <w:r>
          <w:rPr>
            <w:color w:val="0000FF"/>
            <w:spacing w:val="-4"/>
            <w:w w:val="110"/>
          </w:rPr>
          <w:t xml:space="preserve"> </w:t>
        </w:r>
        <w:r>
          <w:rPr>
            <w:color w:val="0000FF"/>
            <w:w w:val="110"/>
          </w:rPr>
          <w:t>2a</w:t>
        </w:r>
        <w:r>
          <w:rPr>
            <w:w w:val="110"/>
          </w:rPr>
          <w:t>)</w:t>
        </w:r>
        <w:r>
          <w:rPr>
            <w:spacing w:val="-5"/>
            <w:w w:val="110"/>
          </w:rPr>
          <w:t xml:space="preserve"> </w:t>
        </w:r>
      </w:hyperlink>
      <w:del w:id="102" w:author="andreas.voss" w:date="2019-07-09T14:02:00Z">
        <w:r w:rsidDel="00F932C5">
          <w:rPr>
            <w:w w:val="110"/>
          </w:rPr>
          <w:delText>(</w:delText>
        </w:r>
      </w:del>
      <w:r>
        <w:rPr>
          <w:spacing w:val="-4"/>
          <w:w w:val="110"/>
        </w:rPr>
        <w:t xml:space="preserve"> </w:t>
      </w:r>
      <w:hyperlink w:anchor="_bookmark36" w:history="1">
        <w:r>
          <w:rPr>
            <w:color w:val="0000FF"/>
            <w:w w:val="110"/>
          </w:rPr>
          <w:t>23</w:t>
        </w:r>
      </w:hyperlink>
      <w:r>
        <w:rPr>
          <w:w w:val="110"/>
        </w:rPr>
        <w:t>,</w:t>
      </w:r>
      <w:r>
        <w:rPr>
          <w:spacing w:val="-4"/>
          <w:w w:val="110"/>
        </w:rPr>
        <w:t xml:space="preserve"> </w:t>
      </w:r>
      <w:hyperlink w:anchor="_bookmark37" w:history="1">
        <w:r>
          <w:rPr>
            <w:color w:val="0000FF"/>
            <w:w w:val="110"/>
          </w:rPr>
          <w:t>24</w:t>
        </w:r>
      </w:hyperlink>
      <w:r>
        <w:rPr>
          <w:w w:val="110"/>
        </w:rPr>
        <w:t>,</w:t>
      </w:r>
      <w:r>
        <w:rPr>
          <w:spacing w:val="-4"/>
          <w:w w:val="110"/>
        </w:rPr>
        <w:t xml:space="preserve"> </w:t>
      </w:r>
      <w:hyperlink w:anchor="_bookmark38" w:history="1">
        <w:r>
          <w:rPr>
            <w:color w:val="0000FF"/>
            <w:w w:val="110"/>
          </w:rPr>
          <w:t>26</w:t>
        </w:r>
      </w:hyperlink>
      <w:r>
        <w:rPr>
          <w:w w:val="110"/>
        </w:rPr>
        <w:t xml:space="preserve">). </w:t>
      </w:r>
      <w:r>
        <w:rPr>
          <w:w w:val="110"/>
          <w:position w:val="2"/>
        </w:rPr>
        <w:t xml:space="preserve">Each </w:t>
      </w:r>
      <w:proofErr w:type="spellStart"/>
      <w:r>
        <w:rPr>
          <w:w w:val="110"/>
          <w:position w:val="2"/>
        </w:rPr>
        <w:t>cACB</w:t>
      </w:r>
      <w:proofErr w:type="spellEnd"/>
      <w:r>
        <w:rPr>
          <w:w w:val="110"/>
          <w:position w:val="2"/>
        </w:rPr>
        <w:t xml:space="preserve"> consists of four separate fully connected neural networks denoted as </w:t>
      </w:r>
      <w:r>
        <w:rPr>
          <w:i/>
          <w:w w:val="110"/>
          <w:position w:val="2"/>
        </w:rPr>
        <w:t>s</w:t>
      </w:r>
      <w:r>
        <w:rPr>
          <w:w w:val="110"/>
          <w:sz w:val="12"/>
        </w:rPr>
        <w:t>1</w:t>
      </w:r>
      <w:r>
        <w:rPr>
          <w:w w:val="110"/>
          <w:position w:val="2"/>
        </w:rPr>
        <w:t>(</w:t>
      </w:r>
      <w:r>
        <w:rPr>
          <w:rFonts w:ascii="DejaVu Sans" w:hAnsi="DejaVu Sans"/>
          <w:w w:val="110"/>
          <w:position w:val="2"/>
        </w:rPr>
        <w:t>·</w:t>
      </w:r>
      <w:r>
        <w:rPr>
          <w:w w:val="110"/>
          <w:position w:val="2"/>
        </w:rPr>
        <w:t>)</w:t>
      </w:r>
      <w:r>
        <w:rPr>
          <w:i/>
          <w:w w:val="110"/>
          <w:position w:val="2"/>
        </w:rPr>
        <w:t>, s</w:t>
      </w:r>
      <w:r>
        <w:rPr>
          <w:w w:val="110"/>
          <w:sz w:val="12"/>
        </w:rPr>
        <w:t>2</w:t>
      </w:r>
      <w:r>
        <w:rPr>
          <w:w w:val="110"/>
          <w:position w:val="2"/>
        </w:rPr>
        <w:t>(</w:t>
      </w:r>
      <w:r>
        <w:rPr>
          <w:rFonts w:ascii="DejaVu Sans" w:hAnsi="DejaVu Sans"/>
          <w:w w:val="110"/>
          <w:position w:val="2"/>
        </w:rPr>
        <w:t>·</w:t>
      </w:r>
      <w:r>
        <w:rPr>
          <w:w w:val="110"/>
          <w:position w:val="2"/>
        </w:rPr>
        <w:t>)</w:t>
      </w:r>
      <w:r>
        <w:rPr>
          <w:i/>
          <w:w w:val="110"/>
          <w:position w:val="2"/>
        </w:rPr>
        <w:t>, t</w:t>
      </w:r>
      <w:r>
        <w:rPr>
          <w:w w:val="110"/>
          <w:sz w:val="12"/>
        </w:rPr>
        <w:t>1</w:t>
      </w:r>
      <w:r>
        <w:rPr>
          <w:w w:val="110"/>
          <w:position w:val="2"/>
        </w:rPr>
        <w:t>(</w:t>
      </w:r>
      <w:r>
        <w:rPr>
          <w:rFonts w:ascii="DejaVu Sans" w:hAnsi="DejaVu Sans"/>
          <w:w w:val="110"/>
          <w:position w:val="2"/>
        </w:rPr>
        <w:t>·</w:t>
      </w:r>
      <w:r>
        <w:rPr>
          <w:w w:val="110"/>
          <w:position w:val="2"/>
        </w:rPr>
        <w:t>)</w:t>
      </w:r>
      <w:r>
        <w:rPr>
          <w:i/>
          <w:w w:val="110"/>
          <w:position w:val="2"/>
        </w:rPr>
        <w:t>, t</w:t>
      </w:r>
      <w:r>
        <w:rPr>
          <w:w w:val="110"/>
          <w:sz w:val="12"/>
        </w:rPr>
        <w:t>2</w:t>
      </w:r>
      <w:r>
        <w:rPr>
          <w:w w:val="110"/>
          <w:position w:val="2"/>
        </w:rPr>
        <w:t>(</w:t>
      </w:r>
      <w:r>
        <w:rPr>
          <w:rFonts w:ascii="DejaVu Sans" w:hAnsi="DejaVu Sans"/>
          <w:w w:val="110"/>
          <w:position w:val="2"/>
        </w:rPr>
        <w:t>·</w:t>
      </w:r>
      <w:r>
        <w:rPr>
          <w:w w:val="110"/>
          <w:position w:val="2"/>
        </w:rPr>
        <w:t>).  An ACB is</w:t>
      </w:r>
      <w:r>
        <w:rPr>
          <w:spacing w:val="-10"/>
          <w:w w:val="110"/>
          <w:position w:val="2"/>
        </w:rPr>
        <w:t xml:space="preserve"> </w:t>
      </w:r>
      <w:r>
        <w:rPr>
          <w:w w:val="110"/>
          <w:position w:val="2"/>
        </w:rPr>
        <w:t>specifically</w:t>
      </w:r>
    </w:p>
    <w:p w14:paraId="51272478" w14:textId="77777777" w:rsidR="00EC0BD2" w:rsidRDefault="00EC0BD2">
      <w:pPr>
        <w:spacing w:line="252" w:lineRule="auto"/>
        <w:sectPr w:rsidR="00EC0BD2">
          <w:type w:val="continuous"/>
          <w:pgSz w:w="12240" w:h="15840"/>
          <w:pgMar w:top="880" w:right="0" w:bottom="280" w:left="560" w:header="720" w:footer="720" w:gutter="0"/>
          <w:cols w:num="2" w:space="720" w:equalWidth="0">
            <w:col w:w="278" w:space="79"/>
            <w:col w:w="11323"/>
          </w:cols>
        </w:sectPr>
      </w:pPr>
    </w:p>
    <w:p w14:paraId="65AEFEEF" w14:textId="77777777" w:rsidR="00EC0BD2" w:rsidRDefault="0043734F">
      <w:pPr>
        <w:pStyle w:val="Textkrper"/>
        <w:tabs>
          <w:tab w:val="left" w:pos="7671"/>
        </w:tabs>
        <w:spacing w:line="168" w:lineRule="exact"/>
        <w:ind w:left="477"/>
      </w:pPr>
      <w:r>
        <w:rPr>
          <w:noProof/>
          <w:lang w:val="de-DE" w:eastAsia="de-DE"/>
        </w:rPr>
        <w:lastRenderedPageBreak/>
        <mc:AlternateContent>
          <mc:Choice Requires="wps">
            <w:drawing>
              <wp:anchor distT="0" distB="0" distL="114300" distR="114300" simplePos="0" relativeHeight="251636736" behindDoc="1" locked="0" layoutInCell="1" allowOverlap="1" wp14:anchorId="7BA64526" wp14:editId="34B7C734">
                <wp:simplePos x="0" y="0"/>
                <wp:positionH relativeFrom="page">
                  <wp:posOffset>5043170</wp:posOffset>
                </wp:positionH>
                <wp:positionV relativeFrom="paragraph">
                  <wp:posOffset>90805</wp:posOffset>
                </wp:positionV>
                <wp:extent cx="135255" cy="63500"/>
                <wp:effectExtent l="4445" t="1270" r="3175" b="1905"/>
                <wp:wrapNone/>
                <wp:docPr id="118"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83590" w14:textId="77777777" w:rsidR="00785F08" w:rsidRDefault="00785F08">
                            <w:pPr>
                              <w:spacing w:line="96" w:lineRule="exact"/>
                              <w:rPr>
                                <w:rFonts w:ascii="Arial"/>
                                <w:i/>
                                <w:sz w:val="10"/>
                              </w:rPr>
                            </w:pPr>
                            <w:proofErr w:type="spellStart"/>
                            <w:r>
                              <w:rPr>
                                <w:rFonts w:ascii="Arial"/>
                                <w:i/>
                                <w:w w:val="165"/>
                                <w:sz w:val="10"/>
                              </w:rPr>
                              <w:t>inv</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64526" id="Text Box 89" o:spid="_x0000_s1035" type="#_x0000_t202" style="position:absolute;left:0;text-align:left;margin-left:397.1pt;margin-top:7.15pt;width:10.65pt;height: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" filled="f" stroked="f">
                <v:textbox inset="0,0,0,0">
                  <w:txbxContent>
                    <w:p w14:paraId="50D83590" w14:textId="77777777" w:rsidR="00785F08" w:rsidRDefault="00785F08">
                      <w:pPr>
                        <w:spacing w:line="96" w:lineRule="exact"/>
                        <w:rPr>
                          <w:rFonts w:ascii="Arial"/>
                          <w:i/>
                          <w:sz w:val="10"/>
                        </w:rPr>
                      </w:pPr>
                      <w:proofErr w:type="spellStart"/>
                      <w:r>
                        <w:rPr>
                          <w:rFonts w:ascii="Arial"/>
                          <w:i/>
                          <w:w w:val="165"/>
                          <w:sz w:val="10"/>
                        </w:rPr>
                        <w:t>inv</w:t>
                      </w:r>
                      <w:proofErr w:type="spellEnd"/>
                    </w:p>
                  </w:txbxContent>
                </v:textbox>
                <w10:wrap anchorx="page"/>
              </v:shape>
            </w:pict>
          </mc:Fallback>
        </mc:AlternateContent>
      </w:r>
      <w:r w:rsidR="00753B5A">
        <w:rPr>
          <w:w w:val="109"/>
        </w:rPr>
        <w:t>designed</w:t>
      </w:r>
      <w:r w:rsidR="00753B5A">
        <w:rPr>
          <w:spacing w:val="17"/>
        </w:rPr>
        <w:t xml:space="preserve"> </w:t>
      </w:r>
      <w:r w:rsidR="00753B5A">
        <w:rPr>
          <w:spacing w:val="-1"/>
          <w:w w:val="146"/>
        </w:rPr>
        <w:t>t</w:t>
      </w:r>
      <w:r w:rsidR="00753B5A">
        <w:rPr>
          <w:w w:val="104"/>
        </w:rPr>
        <w:t>o</w:t>
      </w:r>
      <w:r w:rsidR="00753B5A">
        <w:rPr>
          <w:spacing w:val="17"/>
        </w:rPr>
        <w:t xml:space="preserve"> </w:t>
      </w:r>
      <w:r w:rsidR="00753B5A">
        <w:rPr>
          <w:spacing w:val="5"/>
          <w:w w:val="116"/>
        </w:rPr>
        <w:t>b</w:t>
      </w:r>
      <w:r w:rsidR="00753B5A">
        <w:rPr>
          <w:w w:val="104"/>
        </w:rPr>
        <w:t>e</w:t>
      </w:r>
      <w:r w:rsidR="00753B5A">
        <w:rPr>
          <w:spacing w:val="17"/>
        </w:rPr>
        <w:t xml:space="preserve"> </w:t>
      </w:r>
      <w:r w:rsidR="00753B5A">
        <w:rPr>
          <w:spacing w:val="-1"/>
          <w:w w:val="111"/>
        </w:rPr>
        <w:t>i</w:t>
      </w:r>
      <w:r w:rsidR="00753B5A">
        <w:rPr>
          <w:spacing w:val="-6"/>
          <w:w w:val="111"/>
        </w:rPr>
        <w:t>n</w:t>
      </w:r>
      <w:r w:rsidR="00753B5A">
        <w:rPr>
          <w:spacing w:val="-6"/>
          <w:w w:val="110"/>
        </w:rPr>
        <w:t>v</w:t>
      </w:r>
      <w:r w:rsidR="00753B5A">
        <w:rPr>
          <w:w w:val="113"/>
        </w:rPr>
        <w:t>ertibl</w:t>
      </w:r>
      <w:r w:rsidR="00753B5A">
        <w:rPr>
          <w:spacing w:val="-1"/>
          <w:w w:val="113"/>
        </w:rPr>
        <w:t>e</w:t>
      </w:r>
      <w:r w:rsidR="00753B5A">
        <w:rPr>
          <w:w w:val="116"/>
        </w:rPr>
        <w:t>,</w:t>
      </w:r>
      <w:r w:rsidR="00753B5A">
        <w:rPr>
          <w:spacing w:val="17"/>
        </w:rPr>
        <w:t xml:space="preserve"> </w:t>
      </w:r>
      <w:r w:rsidR="00753B5A">
        <w:rPr>
          <w:w w:val="107"/>
        </w:rPr>
        <w:t>whi</w:t>
      </w:r>
      <w:r w:rsidR="00753B5A">
        <w:rPr>
          <w:spacing w:val="-6"/>
          <w:w w:val="107"/>
        </w:rPr>
        <w:t>c</w:t>
      </w:r>
      <w:r w:rsidR="00753B5A">
        <w:rPr>
          <w:w w:val="116"/>
        </w:rPr>
        <w:t>h</w:t>
      </w:r>
      <w:r w:rsidR="00753B5A">
        <w:rPr>
          <w:spacing w:val="17"/>
        </w:rPr>
        <w:t xml:space="preserve"> </w:t>
      </w:r>
      <w:r w:rsidR="00753B5A">
        <w:rPr>
          <w:w w:val="111"/>
        </w:rPr>
        <w:t>means</w:t>
      </w:r>
      <w:r w:rsidR="00753B5A">
        <w:rPr>
          <w:spacing w:val="17"/>
        </w:rPr>
        <w:t xml:space="preserve"> </w:t>
      </w:r>
      <w:r w:rsidR="00753B5A">
        <w:rPr>
          <w:spacing w:val="-1"/>
          <w:w w:val="127"/>
        </w:rPr>
        <w:t>tha</w:t>
      </w:r>
      <w:r w:rsidR="00753B5A">
        <w:rPr>
          <w:w w:val="127"/>
        </w:rPr>
        <w:t>t</w:t>
      </w:r>
      <w:r w:rsidR="00753B5A">
        <w:rPr>
          <w:spacing w:val="17"/>
        </w:rPr>
        <w:t xml:space="preserve"> </w:t>
      </w:r>
      <w:r w:rsidR="00753B5A">
        <w:rPr>
          <w:spacing w:val="-1"/>
          <w:w w:val="111"/>
        </w:rPr>
        <w:t>i</w:t>
      </w:r>
      <w:r w:rsidR="00753B5A">
        <w:rPr>
          <w:w w:val="111"/>
        </w:rPr>
        <w:t>n</w:t>
      </w:r>
      <w:r w:rsidR="00753B5A">
        <w:rPr>
          <w:spacing w:val="17"/>
        </w:rPr>
        <w:t xml:space="preserve"> </w:t>
      </w:r>
      <w:r w:rsidR="00753B5A">
        <w:rPr>
          <w:spacing w:val="-1"/>
          <w:w w:val="115"/>
        </w:rPr>
        <w:t>additio</w:t>
      </w:r>
      <w:r w:rsidR="00753B5A">
        <w:rPr>
          <w:w w:val="115"/>
        </w:rPr>
        <w:t>n</w:t>
      </w:r>
      <w:r w:rsidR="00753B5A">
        <w:rPr>
          <w:spacing w:val="17"/>
        </w:rPr>
        <w:t xml:space="preserve"> </w:t>
      </w:r>
      <w:r w:rsidR="00753B5A">
        <w:rPr>
          <w:spacing w:val="-1"/>
          <w:w w:val="119"/>
        </w:rPr>
        <w:t>t</w:t>
      </w:r>
      <w:r w:rsidR="00753B5A">
        <w:rPr>
          <w:w w:val="119"/>
        </w:rPr>
        <w:t>o</w:t>
      </w:r>
      <w:r w:rsidR="00753B5A">
        <w:rPr>
          <w:spacing w:val="17"/>
        </w:rPr>
        <w:t xml:space="preserve"> </w:t>
      </w:r>
      <w:r w:rsidR="00753B5A">
        <w:rPr>
          <w:w w:val="117"/>
        </w:rPr>
        <w:t>a</w:t>
      </w:r>
      <w:r w:rsidR="00753B5A">
        <w:rPr>
          <w:spacing w:val="17"/>
        </w:rPr>
        <w:t xml:space="preserve"> </w:t>
      </w:r>
      <w:r w:rsidR="00753B5A">
        <w:rPr>
          <w:w w:val="115"/>
        </w:rPr>
        <w:t>parametric</w:t>
      </w:r>
      <w:r w:rsidR="00753B5A">
        <w:rPr>
          <w:spacing w:val="17"/>
        </w:rPr>
        <w:t xml:space="preserve"> </w:t>
      </w:r>
      <w:r w:rsidR="00753B5A">
        <w:rPr>
          <w:w w:val="112"/>
        </w:rPr>
        <w:t>mapping</w:t>
      </w:r>
      <w:r w:rsidR="00753B5A">
        <w:rPr>
          <w:spacing w:val="16"/>
        </w:rPr>
        <w:t xml:space="preserve"> </w:t>
      </w:r>
      <w:proofErr w:type="spellStart"/>
      <w:r w:rsidR="00753B5A">
        <w:rPr>
          <w:i/>
          <w:spacing w:val="-1"/>
          <w:w w:val="178"/>
        </w:rPr>
        <w:t>f</w:t>
      </w:r>
      <w:r w:rsidR="00753B5A">
        <w:rPr>
          <w:rFonts w:ascii="Verdana" w:hAnsi="Verdana"/>
          <w:b/>
          <w:i/>
          <w:w w:val="87"/>
          <w:vertAlign w:val="subscript"/>
        </w:rPr>
        <w:t>φ</w:t>
      </w:r>
      <w:proofErr w:type="spellEnd"/>
      <w:r w:rsidR="00753B5A">
        <w:rPr>
          <w:rFonts w:ascii="Verdana" w:hAnsi="Verdana"/>
          <w:b/>
          <w:i/>
        </w:rPr>
        <w:tab/>
      </w:r>
      <w:r w:rsidR="00753B5A">
        <w:rPr>
          <w:w w:val="104"/>
        </w:rPr>
        <w:t>:</w:t>
      </w:r>
      <w:r w:rsidR="00753B5A">
        <w:rPr>
          <w:spacing w:val="7"/>
        </w:rPr>
        <w:t xml:space="preserve"> </w:t>
      </w:r>
      <w:proofErr w:type="gramStart"/>
      <w:r w:rsidR="00753B5A">
        <w:rPr>
          <w:rFonts w:ascii="Arial" w:hAnsi="Arial"/>
          <w:w w:val="99"/>
        </w:rPr>
        <w:t>R</w:t>
      </w:r>
      <w:r w:rsidR="00753B5A">
        <w:rPr>
          <w:rFonts w:ascii="Arial" w:hAnsi="Arial"/>
          <w:i/>
          <w:w w:val="115"/>
          <w:position w:val="8"/>
          <w:sz w:val="12"/>
        </w:rPr>
        <w:t>d</w:t>
      </w:r>
      <w:r w:rsidR="00753B5A">
        <w:rPr>
          <w:rFonts w:ascii="Arial" w:hAnsi="Arial"/>
          <w:i/>
          <w:position w:val="8"/>
          <w:sz w:val="12"/>
        </w:rPr>
        <w:t xml:space="preserve"> </w:t>
      </w:r>
      <w:r w:rsidR="00753B5A">
        <w:rPr>
          <w:rFonts w:ascii="Arial" w:hAnsi="Arial"/>
          <w:i/>
          <w:spacing w:val="-5"/>
          <w:position w:val="8"/>
          <w:sz w:val="12"/>
        </w:rPr>
        <w:t xml:space="preserve"> </w:t>
      </w:r>
      <w:r w:rsidR="00753B5A">
        <w:rPr>
          <w:rFonts w:ascii="DejaVu Sans" w:hAnsi="DejaVu Sans"/>
          <w:w w:val="122"/>
        </w:rPr>
        <w:t>→</w:t>
      </w:r>
      <w:proofErr w:type="gramEnd"/>
      <w:r w:rsidR="00753B5A">
        <w:rPr>
          <w:rFonts w:ascii="DejaVu Sans" w:hAnsi="DejaVu Sans"/>
          <w:spacing w:val="-5"/>
        </w:rPr>
        <w:t xml:space="preserve"> </w:t>
      </w:r>
      <w:r w:rsidR="00753B5A">
        <w:rPr>
          <w:rFonts w:ascii="Arial" w:hAnsi="Arial"/>
          <w:w w:val="99"/>
        </w:rPr>
        <w:t>R</w:t>
      </w:r>
      <w:r w:rsidR="00753B5A">
        <w:rPr>
          <w:rFonts w:ascii="Arial" w:hAnsi="Arial"/>
          <w:i/>
          <w:w w:val="115"/>
          <w:position w:val="8"/>
          <w:sz w:val="12"/>
        </w:rPr>
        <w:t>d</w:t>
      </w:r>
      <w:r w:rsidR="00753B5A">
        <w:rPr>
          <w:rFonts w:ascii="Arial" w:hAnsi="Arial"/>
          <w:i/>
          <w:position w:val="8"/>
          <w:sz w:val="12"/>
        </w:rPr>
        <w:t xml:space="preserve"> </w:t>
      </w:r>
      <w:r w:rsidR="00753B5A">
        <w:rPr>
          <w:rFonts w:ascii="Arial" w:hAnsi="Arial"/>
          <w:i/>
          <w:spacing w:val="4"/>
          <w:position w:val="8"/>
          <w:sz w:val="12"/>
        </w:rPr>
        <w:t xml:space="preserve"> </w:t>
      </w:r>
      <w:r w:rsidR="00753B5A">
        <w:rPr>
          <w:spacing w:val="-1"/>
          <w:w w:val="125"/>
        </w:rPr>
        <w:t>i</w:t>
      </w:r>
      <w:r w:rsidR="00753B5A">
        <w:rPr>
          <w:w w:val="125"/>
        </w:rPr>
        <w:t>t</w:t>
      </w:r>
      <w:r w:rsidR="00753B5A">
        <w:rPr>
          <w:spacing w:val="17"/>
        </w:rPr>
        <w:t xml:space="preserve"> </w:t>
      </w:r>
      <w:r w:rsidR="00753B5A">
        <w:rPr>
          <w:spacing w:val="-1"/>
          <w:w w:val="108"/>
        </w:rPr>
        <w:t>als</w:t>
      </w:r>
      <w:r w:rsidR="00753B5A">
        <w:rPr>
          <w:w w:val="108"/>
        </w:rPr>
        <w:t>o</w:t>
      </w:r>
      <w:r w:rsidR="00753B5A">
        <w:rPr>
          <w:spacing w:val="17"/>
        </w:rPr>
        <w:t xml:space="preserve"> </w:t>
      </w:r>
      <w:r w:rsidR="00753B5A">
        <w:rPr>
          <w:spacing w:val="-1"/>
          <w:w w:val="112"/>
        </w:rPr>
        <w:t>learn</w:t>
      </w:r>
      <w:r w:rsidR="00753B5A">
        <w:rPr>
          <w:w w:val="112"/>
        </w:rPr>
        <w:t>s</w:t>
      </w:r>
      <w:r w:rsidR="00753B5A">
        <w:rPr>
          <w:spacing w:val="17"/>
        </w:rPr>
        <w:t xml:space="preserve"> </w:t>
      </w:r>
      <w:r w:rsidR="00753B5A">
        <w:rPr>
          <w:spacing w:val="-1"/>
          <w:w w:val="118"/>
        </w:rPr>
        <w:t>th</w:t>
      </w:r>
      <w:r w:rsidR="00753B5A">
        <w:rPr>
          <w:w w:val="118"/>
        </w:rPr>
        <w:t>e</w:t>
      </w:r>
      <w:r w:rsidR="00753B5A">
        <w:rPr>
          <w:spacing w:val="17"/>
        </w:rPr>
        <w:t xml:space="preserve"> </w:t>
      </w:r>
      <w:r w:rsidR="00753B5A">
        <w:rPr>
          <w:spacing w:val="-1"/>
          <w:w w:val="111"/>
        </w:rPr>
        <w:t>i</w:t>
      </w:r>
      <w:r w:rsidR="00753B5A">
        <w:rPr>
          <w:spacing w:val="-6"/>
          <w:w w:val="111"/>
        </w:rPr>
        <w:t>n</w:t>
      </w:r>
      <w:r w:rsidR="00753B5A">
        <w:rPr>
          <w:spacing w:val="-6"/>
          <w:w w:val="110"/>
        </w:rPr>
        <w:t>v</w:t>
      </w:r>
      <w:r w:rsidR="00753B5A">
        <w:rPr>
          <w:w w:val="108"/>
        </w:rPr>
        <w:t>erse</w:t>
      </w:r>
    </w:p>
    <w:p w14:paraId="057713E2" w14:textId="77777777" w:rsidR="00EC0BD2" w:rsidRDefault="00EC0BD2">
      <w:pPr>
        <w:spacing w:line="168" w:lineRule="exact"/>
        <w:sectPr w:rsidR="00EC0BD2">
          <w:type w:val="continuous"/>
          <w:pgSz w:w="12240" w:h="15840"/>
          <w:pgMar w:top="880" w:right="0" w:bottom="280" w:left="560" w:header="720" w:footer="720" w:gutter="0"/>
          <w:cols w:space="720"/>
        </w:sectPr>
      </w:pPr>
    </w:p>
    <w:p w14:paraId="44427EA6" w14:textId="77777777" w:rsidR="00EC0BD2" w:rsidRDefault="0043734F">
      <w:pPr>
        <w:pStyle w:val="Textkrper"/>
        <w:spacing w:before="45" w:line="186" w:lineRule="exact"/>
        <w:ind w:left="477"/>
      </w:pPr>
      <w:r>
        <w:rPr>
          <w:noProof/>
          <w:lang w:val="de-DE" w:eastAsia="de-DE"/>
        </w:rPr>
        <w:lastRenderedPageBreak/>
        <mc:AlternateContent>
          <mc:Choice Requires="wps">
            <w:drawing>
              <wp:anchor distT="0" distB="0" distL="114300" distR="114300" simplePos="0" relativeHeight="251637760" behindDoc="1" locked="0" layoutInCell="1" allowOverlap="1" wp14:anchorId="0961EE3C" wp14:editId="0CFD2D32">
                <wp:simplePos x="0" y="0"/>
                <wp:positionH relativeFrom="page">
                  <wp:posOffset>1212215</wp:posOffset>
                </wp:positionH>
                <wp:positionV relativeFrom="paragraph">
                  <wp:posOffset>112395</wp:posOffset>
                </wp:positionV>
                <wp:extent cx="60960" cy="76200"/>
                <wp:effectExtent l="2540" t="0" r="3175" b="3810"/>
                <wp:wrapNone/>
                <wp:docPr id="11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D9A2E" w14:textId="77777777" w:rsidR="00785F08" w:rsidRDefault="00785F08">
                            <w:pPr>
                              <w:spacing w:line="115" w:lineRule="exact"/>
                              <w:rPr>
                                <w:rFonts w:ascii="Verdana" w:hAnsi="Verdana"/>
                                <w:b/>
                                <w:i/>
                                <w:sz w:val="12"/>
                              </w:rPr>
                            </w:pPr>
                            <w:r>
                              <w:rPr>
                                <w:rFonts w:ascii="Verdana" w:hAnsi="Verdana"/>
                                <w:b/>
                                <w:i/>
                                <w:w w:val="87"/>
                                <w:sz w:val="12"/>
                              </w:rPr>
                              <w:t>φ</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1EE3C" id="Text Box 88" o:spid="_x0000_s1036" type="#_x0000_t202" style="position:absolute;left:0;text-align:left;margin-left:95.45pt;margin-top:8.85pt;width:4.8pt;height:6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" filled="f" stroked="f">
                <v:textbox inset="0,0,0,0">
                  <w:txbxContent>
                    <w:p w14:paraId="39CD9A2E" w14:textId="77777777" w:rsidR="00785F08" w:rsidRDefault="00785F08">
                      <w:pPr>
                        <w:spacing w:line="115" w:lineRule="exact"/>
                        <w:rPr>
                          <w:rFonts w:ascii="Verdana" w:hAnsi="Verdana"/>
                          <w:b/>
                          <w:i/>
                          <w:sz w:val="12"/>
                        </w:rPr>
                      </w:pPr>
                      <w:r>
                        <w:rPr>
                          <w:rFonts w:ascii="Verdana" w:hAnsi="Verdana"/>
                          <w:b/>
                          <w:i/>
                          <w:w w:val="87"/>
                          <w:sz w:val="12"/>
                        </w:rPr>
                        <w:t>φ</w:t>
                      </w:r>
                    </w:p>
                  </w:txbxContent>
                </v:textbox>
                <w10:wrap anchorx="page"/>
              </v:shape>
            </w:pict>
          </mc:Fallback>
        </mc:AlternateContent>
      </w:r>
      <w:r w:rsidR="00753B5A">
        <w:rPr>
          <w:w w:val="125"/>
        </w:rPr>
        <w:t xml:space="preserve">mapping </w:t>
      </w:r>
      <w:r w:rsidR="00753B5A">
        <w:rPr>
          <w:i/>
          <w:w w:val="150"/>
        </w:rPr>
        <w:t>f</w:t>
      </w:r>
      <w:r w:rsidR="00753B5A">
        <w:rPr>
          <w:i/>
          <w:spacing w:val="-56"/>
          <w:w w:val="150"/>
        </w:rPr>
        <w:t xml:space="preserve"> </w:t>
      </w:r>
      <w:r w:rsidR="00753B5A">
        <w:rPr>
          <w:rFonts w:ascii="DejaVu Sans" w:hAnsi="DejaVu Sans"/>
          <w:w w:val="125"/>
          <w:vertAlign w:val="superscript"/>
        </w:rPr>
        <w:t>−</w:t>
      </w:r>
      <w:r w:rsidR="00753B5A">
        <w:rPr>
          <w:w w:val="125"/>
          <w:vertAlign w:val="superscript"/>
        </w:rPr>
        <w:t>1</w:t>
      </w:r>
    </w:p>
    <w:p w14:paraId="46016CF6" w14:textId="77777777" w:rsidR="00EC0BD2" w:rsidRDefault="00753B5A">
      <w:pPr>
        <w:spacing w:line="31" w:lineRule="exact"/>
        <w:jc w:val="right"/>
        <w:rPr>
          <w:rFonts w:ascii="Arial"/>
          <w:i/>
          <w:sz w:val="10"/>
        </w:rPr>
      </w:pPr>
      <w:proofErr w:type="spellStart"/>
      <w:r>
        <w:rPr>
          <w:rFonts w:ascii="Arial"/>
          <w:i/>
          <w:w w:val="165"/>
          <w:sz w:val="10"/>
        </w:rPr>
        <w:t>inv</w:t>
      </w:r>
      <w:proofErr w:type="spellEnd"/>
    </w:p>
    <w:p w14:paraId="3FBDFE39" w14:textId="79284998" w:rsidR="00EC0BD2" w:rsidRDefault="00753B5A">
      <w:pPr>
        <w:pStyle w:val="Textkrper"/>
        <w:spacing w:before="20"/>
        <w:ind w:left="53"/>
        <w:rPr>
          <w:rFonts w:ascii="Verdana" w:hAnsi="Verdana"/>
          <w:b/>
          <w:i/>
        </w:rPr>
      </w:pPr>
      <w:r>
        <w:br w:type="column"/>
      </w:r>
      <w:r>
        <w:rPr>
          <w:w w:val="104"/>
        </w:rPr>
        <w:lastRenderedPageBreak/>
        <w:t>:</w:t>
      </w:r>
      <w:r>
        <w:t xml:space="preserve"> </w:t>
      </w:r>
      <w:r>
        <w:rPr>
          <w:spacing w:val="-21"/>
        </w:rPr>
        <w:t xml:space="preserve"> </w:t>
      </w:r>
      <w:r>
        <w:rPr>
          <w:rFonts w:ascii="Arial" w:hAnsi="Arial"/>
          <w:w w:val="99"/>
        </w:rPr>
        <w:t>R</w:t>
      </w:r>
      <w:r>
        <w:rPr>
          <w:rFonts w:ascii="Arial" w:hAnsi="Arial"/>
          <w:i/>
          <w:w w:val="115"/>
          <w:position w:val="8"/>
          <w:sz w:val="12"/>
        </w:rPr>
        <w:t>d</w:t>
      </w:r>
      <w:r>
        <w:rPr>
          <w:rFonts w:ascii="Arial" w:hAnsi="Arial"/>
          <w:i/>
          <w:position w:val="8"/>
          <w:sz w:val="12"/>
        </w:rPr>
        <w:t xml:space="preserve"> </w:t>
      </w:r>
      <w:r>
        <w:rPr>
          <w:rFonts w:ascii="Arial" w:hAnsi="Arial"/>
          <w:i/>
          <w:spacing w:val="13"/>
          <w:position w:val="8"/>
          <w:sz w:val="12"/>
        </w:rPr>
        <w:t xml:space="preserve"> </w:t>
      </w:r>
      <w:r>
        <w:rPr>
          <w:rFonts w:ascii="DejaVu Sans" w:hAnsi="DejaVu Sans"/>
          <w:w w:val="122"/>
        </w:rPr>
        <w:t>→</w:t>
      </w:r>
      <w:r>
        <w:rPr>
          <w:rFonts w:ascii="DejaVu Sans" w:hAnsi="DejaVu Sans"/>
          <w:spacing w:val="12"/>
        </w:rPr>
        <w:t xml:space="preserve"> </w:t>
      </w:r>
      <w:r>
        <w:rPr>
          <w:rFonts w:ascii="Arial" w:hAnsi="Arial"/>
          <w:w w:val="99"/>
        </w:rPr>
        <w:t>R</w:t>
      </w:r>
      <w:r>
        <w:rPr>
          <w:rFonts w:ascii="Arial" w:hAnsi="Arial"/>
          <w:i/>
          <w:w w:val="115"/>
          <w:position w:val="8"/>
          <w:sz w:val="12"/>
        </w:rPr>
        <w:t>d</w:t>
      </w:r>
      <w:r>
        <w:rPr>
          <w:rFonts w:ascii="Arial" w:hAnsi="Arial"/>
          <w:i/>
          <w:position w:val="8"/>
          <w:sz w:val="12"/>
        </w:rPr>
        <w:t xml:space="preserve"> </w:t>
      </w:r>
      <w:r>
        <w:rPr>
          <w:rFonts w:ascii="Arial" w:hAnsi="Arial"/>
          <w:i/>
          <w:spacing w:val="14"/>
          <w:position w:val="8"/>
          <w:sz w:val="12"/>
        </w:rPr>
        <w:t xml:space="preserve"> </w:t>
      </w:r>
      <w:r>
        <w:rPr>
          <w:spacing w:val="-1"/>
          <w:w w:val="104"/>
        </w:rPr>
        <w:t>"fo</w:t>
      </w:r>
      <w:r>
        <w:rPr>
          <w:w w:val="104"/>
        </w:rPr>
        <w:t>r</w:t>
      </w:r>
      <w:r>
        <w:t xml:space="preserve"> </w:t>
      </w:r>
      <w:r>
        <w:rPr>
          <w:spacing w:val="-18"/>
        </w:rPr>
        <w:t xml:space="preserve"> </w:t>
      </w:r>
      <w:r>
        <w:rPr>
          <w:w w:val="105"/>
        </w:rPr>
        <w:t>free".</w:t>
      </w:r>
      <w:del w:id="103" w:author="andreas.voss" w:date="2019-07-09T14:02:00Z">
        <w:r w:rsidDel="00F932C5">
          <w:delText xml:space="preserve">  </w:delText>
        </w:r>
      </w:del>
      <w:r>
        <w:rPr>
          <w:spacing w:val="-20"/>
        </w:rPr>
        <w:t xml:space="preserve"> </w:t>
      </w:r>
      <w:r>
        <w:rPr>
          <w:w w:val="111"/>
        </w:rPr>
        <w:t>Denoting</w:t>
      </w:r>
      <w:r>
        <w:t xml:space="preserve"> </w:t>
      </w:r>
      <w:r>
        <w:rPr>
          <w:spacing w:val="-18"/>
        </w:rPr>
        <w:t xml:space="preserve"> </w:t>
      </w:r>
      <w:r>
        <w:rPr>
          <w:spacing w:val="-1"/>
          <w:w w:val="118"/>
        </w:rPr>
        <w:t>th</w:t>
      </w:r>
      <w:r>
        <w:rPr>
          <w:w w:val="118"/>
        </w:rPr>
        <w:t>e</w:t>
      </w:r>
      <w:r>
        <w:t xml:space="preserve"> </w:t>
      </w:r>
      <w:r>
        <w:rPr>
          <w:spacing w:val="-18"/>
        </w:rPr>
        <w:t xml:space="preserve"> </w:t>
      </w:r>
      <w:r>
        <w:rPr>
          <w:spacing w:val="-1"/>
          <w:w w:val="118"/>
        </w:rPr>
        <w:t>inpu</w:t>
      </w:r>
      <w:r>
        <w:rPr>
          <w:w w:val="118"/>
        </w:rPr>
        <w:t>t</w:t>
      </w:r>
      <w:r>
        <w:t xml:space="preserve"> </w:t>
      </w:r>
      <w:r>
        <w:rPr>
          <w:spacing w:val="-18"/>
        </w:rPr>
        <w:t xml:space="preserve"> </w:t>
      </w:r>
      <w:r>
        <w:rPr>
          <w:spacing w:val="-6"/>
          <w:w w:val="110"/>
        </w:rPr>
        <w:t>v</w:t>
      </w:r>
      <w:r>
        <w:rPr>
          <w:w w:val="114"/>
        </w:rPr>
        <w:t>ec</w:t>
      </w:r>
      <w:r>
        <w:rPr>
          <w:spacing w:val="-1"/>
          <w:w w:val="114"/>
        </w:rPr>
        <w:t>t</w:t>
      </w:r>
      <w:r>
        <w:rPr>
          <w:spacing w:val="-1"/>
          <w:w w:val="111"/>
        </w:rPr>
        <w:t>o</w:t>
      </w:r>
      <w:r>
        <w:rPr>
          <w:w w:val="111"/>
        </w:rPr>
        <w:t>r</w:t>
      </w:r>
      <w:r>
        <w:t xml:space="preserve"> </w:t>
      </w:r>
      <w:r>
        <w:rPr>
          <w:spacing w:val="-18"/>
        </w:rPr>
        <w:t xml:space="preserve"> </w:t>
      </w:r>
      <w:r>
        <w:rPr>
          <w:spacing w:val="-1"/>
          <w:w w:val="101"/>
        </w:rPr>
        <w:t>o</w:t>
      </w:r>
      <w:r>
        <w:rPr>
          <w:w w:val="101"/>
        </w:rPr>
        <w:t>f</w:t>
      </w:r>
      <w:r>
        <w:t xml:space="preserve"> </w:t>
      </w:r>
      <w:r>
        <w:rPr>
          <w:spacing w:val="-18"/>
        </w:rPr>
        <w:t xml:space="preserve"> </w:t>
      </w:r>
      <w:proofErr w:type="spellStart"/>
      <w:r>
        <w:rPr>
          <w:i/>
          <w:spacing w:val="-1"/>
          <w:w w:val="178"/>
        </w:rPr>
        <w:t>f</w:t>
      </w:r>
      <w:r>
        <w:rPr>
          <w:rFonts w:ascii="Verdana" w:hAnsi="Verdana"/>
          <w:b/>
          <w:i/>
          <w:w w:val="87"/>
          <w:vertAlign w:val="subscript"/>
        </w:rPr>
        <w:t>φ</w:t>
      </w:r>
      <w:proofErr w:type="spellEnd"/>
    </w:p>
    <w:p w14:paraId="76CE96E9" w14:textId="77777777" w:rsidR="00EC0BD2" w:rsidRDefault="00753B5A" w:rsidP="00F932C5">
      <w:pPr>
        <w:pStyle w:val="Textkrper"/>
        <w:spacing w:before="45"/>
        <w:pPrChange w:id="104" w:author="andreas.voss" w:date="2019-07-09T14:02:00Z">
          <w:pPr>
            <w:pStyle w:val="Textkrper"/>
            <w:spacing w:before="45"/>
            <w:ind w:left="268"/>
          </w:pPr>
        </w:pPrChange>
      </w:pPr>
      <w:r>
        <w:br w:type="column"/>
      </w:r>
      <w:r>
        <w:rPr>
          <w:w w:val="120"/>
        </w:rPr>
        <w:lastRenderedPageBreak/>
        <w:t xml:space="preserve">as </w:t>
      </w:r>
      <w:r>
        <w:rPr>
          <w:b/>
          <w:i/>
          <w:w w:val="120"/>
        </w:rPr>
        <w:t xml:space="preserve">u </w:t>
      </w:r>
      <w:r>
        <w:rPr>
          <w:w w:val="120"/>
        </w:rPr>
        <w:t xml:space="preserve">and the output vector as </w:t>
      </w:r>
      <w:r>
        <w:rPr>
          <w:b/>
          <w:i/>
          <w:w w:val="120"/>
        </w:rPr>
        <w:t>v</w:t>
      </w:r>
      <w:r>
        <w:rPr>
          <w:w w:val="120"/>
        </w:rPr>
        <w:t>, it follows that</w:t>
      </w:r>
    </w:p>
    <w:p w14:paraId="6E807069" w14:textId="77777777" w:rsidR="00EC0BD2" w:rsidRDefault="00EC0BD2">
      <w:pPr>
        <w:sectPr w:rsidR="00EC0BD2">
          <w:type w:val="continuous"/>
          <w:pgSz w:w="12240" w:h="15840"/>
          <w:pgMar w:top="880" w:right="0" w:bottom="280" w:left="560" w:header="720" w:footer="720" w:gutter="0"/>
          <w:cols w:num="3" w:space="720" w:equalWidth="0">
            <w:col w:w="1658" w:space="40"/>
            <w:col w:w="4560" w:space="39"/>
            <w:col w:w="5383"/>
          </w:cols>
        </w:sectPr>
      </w:pPr>
    </w:p>
    <w:p w14:paraId="50657171" w14:textId="77777777" w:rsidR="00EC0BD2" w:rsidRDefault="0043734F">
      <w:pPr>
        <w:pStyle w:val="Textkrper"/>
        <w:spacing w:before="52" w:line="225" w:lineRule="auto"/>
        <w:ind w:left="477" w:right="1073"/>
      </w:pPr>
      <w:r>
        <w:rPr>
          <w:noProof/>
          <w:lang w:val="de-DE" w:eastAsia="de-DE"/>
        </w:rPr>
        <w:lastRenderedPageBreak/>
        <mc:AlternateContent>
          <mc:Choice Requires="wps">
            <w:drawing>
              <wp:anchor distT="0" distB="0" distL="114300" distR="114300" simplePos="0" relativeHeight="251614208" behindDoc="0" locked="0" layoutInCell="1" allowOverlap="1" wp14:anchorId="67BB8FE2" wp14:editId="218BBE33">
                <wp:simplePos x="0" y="0"/>
                <wp:positionH relativeFrom="page">
                  <wp:posOffset>4329430</wp:posOffset>
                </wp:positionH>
                <wp:positionV relativeFrom="paragraph">
                  <wp:posOffset>-44450</wp:posOffset>
                </wp:positionV>
                <wp:extent cx="135255" cy="63500"/>
                <wp:effectExtent l="0" t="0" r="2540" b="0"/>
                <wp:wrapNone/>
                <wp:docPr id="116"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715B3" w14:textId="77777777" w:rsidR="00785F08" w:rsidRDefault="00785F08">
                            <w:pPr>
                              <w:spacing w:line="96" w:lineRule="exact"/>
                              <w:rPr>
                                <w:rFonts w:ascii="Arial"/>
                                <w:i/>
                                <w:sz w:val="10"/>
                              </w:rPr>
                            </w:pPr>
                            <w:proofErr w:type="spellStart"/>
                            <w:r>
                              <w:rPr>
                                <w:rFonts w:ascii="Arial"/>
                                <w:i/>
                                <w:w w:val="165"/>
                                <w:sz w:val="10"/>
                              </w:rPr>
                              <w:t>inv</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B8FE2" id="Text Box 87" o:spid="_x0000_s1037" type="#_x0000_t202" style="position:absolute;left:0;text-align:left;margin-left:340.9pt;margin-top:-3.5pt;width:10.65pt;height: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" filled="f" stroked="f">
                <v:textbox inset="0,0,0,0">
                  <w:txbxContent>
                    <w:p w14:paraId="73C715B3" w14:textId="77777777" w:rsidR="00785F08" w:rsidRDefault="00785F08">
                      <w:pPr>
                        <w:spacing w:line="96" w:lineRule="exact"/>
                        <w:rPr>
                          <w:rFonts w:ascii="Arial"/>
                          <w:i/>
                          <w:sz w:val="10"/>
                        </w:rPr>
                      </w:pPr>
                      <w:proofErr w:type="spellStart"/>
                      <w:r>
                        <w:rPr>
                          <w:rFonts w:ascii="Arial"/>
                          <w:i/>
                          <w:w w:val="165"/>
                          <w:sz w:val="10"/>
                        </w:rPr>
                        <w:t>inv</w:t>
                      </w:r>
                      <w:proofErr w:type="spellEnd"/>
                    </w:p>
                  </w:txbxContent>
                </v:textbox>
                <w10:wrap anchorx="page"/>
              </v:shape>
            </w:pict>
          </mc:Fallback>
        </mc:AlternateContent>
      </w:r>
      <w:r w:rsidR="00753B5A">
        <w:rPr>
          <w:i/>
          <w:w w:val="150"/>
          <w:position w:val="2"/>
        </w:rPr>
        <w:t>f</w:t>
      </w:r>
      <w:r w:rsidR="00753B5A">
        <w:rPr>
          <w:i/>
          <w:spacing w:val="-50"/>
          <w:w w:val="150"/>
          <w:position w:val="2"/>
        </w:rPr>
        <w:t xml:space="preserve"> </w:t>
      </w:r>
      <w:r w:rsidR="00753B5A">
        <w:rPr>
          <w:w w:val="120"/>
          <w:position w:val="2"/>
        </w:rPr>
        <w:t>(</w:t>
      </w:r>
      <w:r w:rsidR="00753B5A">
        <w:rPr>
          <w:b/>
          <w:i/>
          <w:w w:val="120"/>
          <w:position w:val="2"/>
        </w:rPr>
        <w:t>u</w:t>
      </w:r>
      <w:r w:rsidR="00753B5A">
        <w:rPr>
          <w:w w:val="120"/>
          <w:position w:val="2"/>
        </w:rPr>
        <w:t>;</w:t>
      </w:r>
      <w:r w:rsidR="00753B5A">
        <w:rPr>
          <w:spacing w:val="-26"/>
          <w:w w:val="120"/>
          <w:position w:val="2"/>
        </w:rPr>
        <w:t xml:space="preserve"> </w:t>
      </w:r>
      <w:proofErr w:type="spellStart"/>
      <w:r w:rsidR="00753B5A">
        <w:rPr>
          <w:b/>
          <w:i/>
          <w:w w:val="120"/>
          <w:position w:val="2"/>
        </w:rPr>
        <w:t>φ</w:t>
      </w:r>
      <w:r w:rsidR="00753B5A">
        <w:rPr>
          <w:rFonts w:ascii="Arial" w:hAnsi="Arial"/>
          <w:i/>
          <w:w w:val="120"/>
          <w:position w:val="2"/>
          <w:vertAlign w:val="subscript"/>
        </w:rPr>
        <w:t>inv</w:t>
      </w:r>
      <w:proofErr w:type="spellEnd"/>
      <w:r w:rsidR="00753B5A">
        <w:rPr>
          <w:w w:val="120"/>
          <w:position w:val="2"/>
        </w:rPr>
        <w:t>)</w:t>
      </w:r>
      <w:r w:rsidR="00753B5A">
        <w:rPr>
          <w:spacing w:val="-7"/>
          <w:w w:val="120"/>
          <w:position w:val="2"/>
        </w:rPr>
        <w:t xml:space="preserve"> </w:t>
      </w:r>
      <w:r w:rsidR="00753B5A">
        <w:rPr>
          <w:w w:val="120"/>
          <w:position w:val="2"/>
        </w:rPr>
        <w:t>=</w:t>
      </w:r>
      <w:r w:rsidR="00753B5A">
        <w:rPr>
          <w:spacing w:val="-6"/>
          <w:w w:val="120"/>
          <w:position w:val="2"/>
        </w:rPr>
        <w:t xml:space="preserve"> </w:t>
      </w:r>
      <w:r w:rsidR="00753B5A">
        <w:rPr>
          <w:b/>
          <w:i/>
          <w:w w:val="120"/>
          <w:position w:val="2"/>
        </w:rPr>
        <w:t>v</w:t>
      </w:r>
      <w:r w:rsidR="00753B5A">
        <w:rPr>
          <w:b/>
          <w:i/>
          <w:spacing w:val="8"/>
          <w:w w:val="120"/>
          <w:position w:val="2"/>
        </w:rPr>
        <w:t xml:space="preserve"> </w:t>
      </w:r>
      <w:r w:rsidR="00753B5A">
        <w:rPr>
          <w:w w:val="120"/>
          <w:position w:val="2"/>
        </w:rPr>
        <w:t>and</w:t>
      </w:r>
      <w:r w:rsidR="00753B5A">
        <w:rPr>
          <w:spacing w:val="3"/>
          <w:w w:val="120"/>
          <w:position w:val="2"/>
        </w:rPr>
        <w:t xml:space="preserve"> </w:t>
      </w:r>
      <w:r w:rsidR="00753B5A">
        <w:rPr>
          <w:i/>
          <w:w w:val="150"/>
          <w:position w:val="2"/>
        </w:rPr>
        <w:t>f</w:t>
      </w:r>
      <w:r w:rsidR="00753B5A">
        <w:rPr>
          <w:i/>
          <w:spacing w:val="-50"/>
          <w:w w:val="150"/>
          <w:position w:val="2"/>
        </w:rPr>
        <w:t xml:space="preserve"> </w:t>
      </w:r>
      <w:r w:rsidR="00753B5A">
        <w:rPr>
          <w:rFonts w:ascii="DejaVu Sans" w:hAnsi="DejaVu Sans"/>
          <w:spacing w:val="2"/>
          <w:w w:val="120"/>
          <w:position w:val="2"/>
          <w:vertAlign w:val="superscript"/>
        </w:rPr>
        <w:t>−</w:t>
      </w:r>
      <w:r w:rsidR="00753B5A">
        <w:rPr>
          <w:spacing w:val="2"/>
          <w:w w:val="120"/>
          <w:position w:val="2"/>
          <w:vertAlign w:val="superscript"/>
        </w:rPr>
        <w:t>1</w:t>
      </w:r>
      <w:r w:rsidR="00753B5A">
        <w:rPr>
          <w:spacing w:val="2"/>
          <w:w w:val="120"/>
          <w:position w:val="2"/>
        </w:rPr>
        <w:t>(</w:t>
      </w:r>
      <w:r w:rsidR="00753B5A">
        <w:rPr>
          <w:b/>
          <w:i/>
          <w:spacing w:val="2"/>
          <w:w w:val="120"/>
          <w:position w:val="2"/>
        </w:rPr>
        <w:t>v</w:t>
      </w:r>
      <w:r w:rsidR="00753B5A">
        <w:rPr>
          <w:spacing w:val="2"/>
          <w:w w:val="120"/>
          <w:position w:val="2"/>
        </w:rPr>
        <w:t>;</w:t>
      </w:r>
      <w:r w:rsidR="00753B5A">
        <w:rPr>
          <w:spacing w:val="-26"/>
          <w:w w:val="120"/>
          <w:position w:val="2"/>
        </w:rPr>
        <w:t xml:space="preserve"> </w:t>
      </w:r>
      <w:proofErr w:type="spellStart"/>
      <w:r w:rsidR="00753B5A">
        <w:rPr>
          <w:b/>
          <w:i/>
          <w:w w:val="120"/>
          <w:position w:val="2"/>
        </w:rPr>
        <w:t>φ</w:t>
      </w:r>
      <w:r w:rsidR="00753B5A">
        <w:rPr>
          <w:rFonts w:ascii="Arial" w:hAnsi="Arial"/>
          <w:i/>
          <w:w w:val="120"/>
          <w:position w:val="2"/>
          <w:vertAlign w:val="subscript"/>
        </w:rPr>
        <w:t>inv</w:t>
      </w:r>
      <w:proofErr w:type="spellEnd"/>
      <w:r w:rsidR="00753B5A">
        <w:rPr>
          <w:w w:val="120"/>
          <w:position w:val="2"/>
        </w:rPr>
        <w:t>)</w:t>
      </w:r>
      <w:r w:rsidR="00753B5A">
        <w:rPr>
          <w:spacing w:val="-7"/>
          <w:w w:val="120"/>
          <w:position w:val="2"/>
        </w:rPr>
        <w:t xml:space="preserve"> </w:t>
      </w:r>
      <w:r w:rsidR="00753B5A">
        <w:rPr>
          <w:w w:val="120"/>
          <w:position w:val="2"/>
        </w:rPr>
        <w:t>=</w:t>
      </w:r>
      <w:r w:rsidR="00753B5A">
        <w:rPr>
          <w:spacing w:val="-6"/>
          <w:w w:val="120"/>
          <w:position w:val="2"/>
        </w:rPr>
        <w:t xml:space="preserve"> </w:t>
      </w:r>
      <w:r w:rsidR="00753B5A">
        <w:rPr>
          <w:b/>
          <w:i/>
          <w:w w:val="120"/>
          <w:position w:val="2"/>
        </w:rPr>
        <w:t>u</w:t>
      </w:r>
      <w:r w:rsidR="00753B5A">
        <w:rPr>
          <w:w w:val="120"/>
          <w:position w:val="2"/>
        </w:rPr>
        <w:t>.</w:t>
      </w:r>
      <w:r w:rsidR="00753B5A">
        <w:rPr>
          <w:spacing w:val="23"/>
          <w:w w:val="120"/>
          <w:position w:val="2"/>
        </w:rPr>
        <w:t xml:space="preserve"> </w:t>
      </w:r>
      <w:r w:rsidR="00753B5A">
        <w:rPr>
          <w:w w:val="120"/>
          <w:position w:val="2"/>
        </w:rPr>
        <w:t>Invertibility</w:t>
      </w:r>
      <w:r w:rsidR="00753B5A">
        <w:rPr>
          <w:spacing w:val="3"/>
          <w:w w:val="120"/>
          <w:position w:val="2"/>
        </w:rPr>
        <w:t xml:space="preserve"> </w:t>
      </w:r>
      <w:r w:rsidR="00753B5A">
        <w:rPr>
          <w:w w:val="120"/>
          <w:position w:val="2"/>
        </w:rPr>
        <w:t>is</w:t>
      </w:r>
      <w:r w:rsidR="00753B5A">
        <w:rPr>
          <w:spacing w:val="3"/>
          <w:w w:val="120"/>
          <w:position w:val="2"/>
        </w:rPr>
        <w:t xml:space="preserve"> </w:t>
      </w:r>
      <w:r w:rsidR="00753B5A">
        <w:rPr>
          <w:w w:val="120"/>
          <w:position w:val="2"/>
        </w:rPr>
        <w:t>achieved</w:t>
      </w:r>
      <w:r w:rsidR="00753B5A">
        <w:rPr>
          <w:spacing w:val="3"/>
          <w:w w:val="120"/>
          <w:position w:val="2"/>
        </w:rPr>
        <w:t xml:space="preserve"> </w:t>
      </w:r>
      <w:r w:rsidR="00753B5A">
        <w:rPr>
          <w:spacing w:val="-3"/>
          <w:w w:val="120"/>
          <w:position w:val="2"/>
        </w:rPr>
        <w:t>by</w:t>
      </w:r>
      <w:r w:rsidR="00753B5A">
        <w:rPr>
          <w:spacing w:val="3"/>
          <w:w w:val="120"/>
          <w:position w:val="2"/>
        </w:rPr>
        <w:t xml:space="preserve"> </w:t>
      </w:r>
      <w:r w:rsidR="00753B5A">
        <w:rPr>
          <w:w w:val="120"/>
          <w:position w:val="2"/>
        </w:rPr>
        <w:t>splitting</w:t>
      </w:r>
      <w:r w:rsidR="00753B5A">
        <w:rPr>
          <w:spacing w:val="2"/>
          <w:w w:val="120"/>
          <w:position w:val="2"/>
        </w:rPr>
        <w:t xml:space="preserve"> </w:t>
      </w:r>
      <w:r w:rsidR="00753B5A">
        <w:rPr>
          <w:w w:val="120"/>
          <w:position w:val="2"/>
        </w:rPr>
        <w:t>the</w:t>
      </w:r>
      <w:r w:rsidR="00753B5A">
        <w:rPr>
          <w:spacing w:val="3"/>
          <w:w w:val="120"/>
          <w:position w:val="2"/>
        </w:rPr>
        <w:t xml:space="preserve"> </w:t>
      </w:r>
      <w:r w:rsidR="00753B5A">
        <w:rPr>
          <w:w w:val="120"/>
          <w:position w:val="2"/>
        </w:rPr>
        <w:t>input</w:t>
      </w:r>
      <w:r w:rsidR="00753B5A">
        <w:rPr>
          <w:spacing w:val="3"/>
          <w:w w:val="120"/>
          <w:position w:val="2"/>
        </w:rPr>
        <w:t xml:space="preserve"> </w:t>
      </w:r>
      <w:r w:rsidR="00753B5A">
        <w:rPr>
          <w:w w:val="120"/>
          <w:position w:val="2"/>
        </w:rPr>
        <w:t>vector</w:t>
      </w:r>
      <w:r w:rsidR="00753B5A">
        <w:rPr>
          <w:spacing w:val="3"/>
          <w:w w:val="120"/>
          <w:position w:val="2"/>
        </w:rPr>
        <w:t xml:space="preserve"> </w:t>
      </w:r>
      <w:r w:rsidR="00753B5A">
        <w:rPr>
          <w:w w:val="120"/>
          <w:position w:val="2"/>
        </w:rPr>
        <w:t>into</w:t>
      </w:r>
      <w:r w:rsidR="00753B5A">
        <w:rPr>
          <w:spacing w:val="3"/>
          <w:w w:val="120"/>
          <w:position w:val="2"/>
        </w:rPr>
        <w:t xml:space="preserve"> </w:t>
      </w:r>
      <w:r w:rsidR="00753B5A">
        <w:rPr>
          <w:spacing w:val="-4"/>
          <w:w w:val="120"/>
          <w:position w:val="2"/>
        </w:rPr>
        <w:t>two</w:t>
      </w:r>
      <w:r w:rsidR="00753B5A">
        <w:rPr>
          <w:spacing w:val="3"/>
          <w:w w:val="120"/>
          <w:position w:val="2"/>
        </w:rPr>
        <w:t xml:space="preserve"> </w:t>
      </w:r>
      <w:r w:rsidR="00753B5A">
        <w:rPr>
          <w:w w:val="120"/>
          <w:position w:val="2"/>
        </w:rPr>
        <w:t>parts</w:t>
      </w:r>
      <w:r w:rsidR="00753B5A">
        <w:rPr>
          <w:spacing w:val="2"/>
          <w:w w:val="120"/>
          <w:position w:val="2"/>
        </w:rPr>
        <w:t xml:space="preserve"> </w:t>
      </w:r>
      <w:r w:rsidR="00753B5A">
        <w:rPr>
          <w:b/>
          <w:i/>
          <w:w w:val="120"/>
          <w:position w:val="2"/>
        </w:rPr>
        <w:t>u</w:t>
      </w:r>
      <w:r w:rsidR="00753B5A">
        <w:rPr>
          <w:b/>
          <w:i/>
          <w:spacing w:val="-7"/>
          <w:w w:val="120"/>
          <w:position w:val="2"/>
        </w:rPr>
        <w:t xml:space="preserve"> </w:t>
      </w:r>
      <w:r w:rsidR="00753B5A">
        <w:rPr>
          <w:w w:val="120"/>
          <w:position w:val="2"/>
        </w:rPr>
        <w:t>=</w:t>
      </w:r>
      <w:r w:rsidR="00753B5A">
        <w:rPr>
          <w:spacing w:val="-6"/>
          <w:w w:val="120"/>
          <w:position w:val="2"/>
        </w:rPr>
        <w:t xml:space="preserve"> </w:t>
      </w:r>
      <w:r w:rsidR="00753B5A">
        <w:rPr>
          <w:w w:val="120"/>
          <w:position w:val="2"/>
        </w:rPr>
        <w:t>(</w:t>
      </w:r>
      <w:r w:rsidR="00753B5A">
        <w:rPr>
          <w:b/>
          <w:i/>
          <w:w w:val="120"/>
          <w:position w:val="2"/>
        </w:rPr>
        <w:t>u</w:t>
      </w:r>
      <w:r w:rsidR="00753B5A">
        <w:rPr>
          <w:w w:val="120"/>
          <w:sz w:val="12"/>
        </w:rPr>
        <w:t>1</w:t>
      </w:r>
      <w:r w:rsidR="00753B5A">
        <w:rPr>
          <w:i/>
          <w:w w:val="120"/>
          <w:position w:val="2"/>
        </w:rPr>
        <w:t>,</w:t>
      </w:r>
      <w:r w:rsidR="00753B5A">
        <w:rPr>
          <w:i/>
          <w:spacing w:val="-26"/>
          <w:w w:val="120"/>
          <w:position w:val="2"/>
        </w:rPr>
        <w:t xml:space="preserve"> </w:t>
      </w:r>
      <w:r w:rsidR="00753B5A">
        <w:rPr>
          <w:b/>
          <w:i/>
          <w:spacing w:val="3"/>
          <w:w w:val="120"/>
          <w:position w:val="2"/>
        </w:rPr>
        <w:t>u</w:t>
      </w:r>
      <w:r w:rsidR="00753B5A">
        <w:rPr>
          <w:spacing w:val="3"/>
          <w:w w:val="120"/>
          <w:sz w:val="12"/>
        </w:rPr>
        <w:t>2</w:t>
      </w:r>
      <w:r w:rsidR="00753B5A">
        <w:rPr>
          <w:spacing w:val="3"/>
          <w:w w:val="120"/>
          <w:position w:val="2"/>
        </w:rPr>
        <w:t xml:space="preserve">) </w:t>
      </w:r>
      <w:r w:rsidR="00753B5A">
        <w:rPr>
          <w:w w:val="120"/>
          <w:position w:val="2"/>
        </w:rPr>
        <w:t xml:space="preserve">and </w:t>
      </w:r>
      <w:r w:rsidR="00753B5A">
        <w:rPr>
          <w:w w:val="120"/>
        </w:rPr>
        <w:t>performing the following operations on the split</w:t>
      </w:r>
      <w:r w:rsidR="00753B5A">
        <w:rPr>
          <w:spacing w:val="23"/>
          <w:w w:val="120"/>
        </w:rPr>
        <w:t xml:space="preserve"> </w:t>
      </w:r>
      <w:r w:rsidR="00753B5A">
        <w:rPr>
          <w:w w:val="120"/>
        </w:rPr>
        <w:t>input:</w:t>
      </w:r>
    </w:p>
    <w:p w14:paraId="5EBDDB48" w14:textId="77777777" w:rsidR="00EC0BD2" w:rsidRDefault="00753B5A">
      <w:pPr>
        <w:tabs>
          <w:tab w:val="left" w:pos="10358"/>
        </w:tabs>
        <w:spacing w:before="208"/>
        <w:ind w:left="4248"/>
        <w:rPr>
          <w:sz w:val="18"/>
        </w:rPr>
      </w:pPr>
      <w:r>
        <w:rPr>
          <w:b/>
          <w:i/>
          <w:spacing w:val="3"/>
          <w:w w:val="125"/>
          <w:position w:val="2"/>
          <w:sz w:val="18"/>
        </w:rPr>
        <w:t>v</w:t>
      </w:r>
      <w:r>
        <w:rPr>
          <w:spacing w:val="3"/>
          <w:w w:val="125"/>
          <w:sz w:val="12"/>
        </w:rPr>
        <w:t xml:space="preserve">1 </w:t>
      </w:r>
      <w:r>
        <w:rPr>
          <w:w w:val="125"/>
          <w:position w:val="2"/>
          <w:sz w:val="18"/>
        </w:rPr>
        <w:t xml:space="preserve">= </w:t>
      </w:r>
      <w:r>
        <w:rPr>
          <w:b/>
          <w:i/>
          <w:w w:val="125"/>
          <w:position w:val="2"/>
          <w:sz w:val="18"/>
        </w:rPr>
        <w:t>u</w:t>
      </w:r>
      <w:r>
        <w:rPr>
          <w:w w:val="125"/>
          <w:sz w:val="12"/>
        </w:rPr>
        <w:t xml:space="preserve">1 </w:t>
      </w:r>
      <w:r>
        <w:rPr>
          <w:rFonts w:ascii="DejaVu Sans" w:hAnsi="DejaVu Sans"/>
          <w:w w:val="125"/>
          <w:position w:val="2"/>
          <w:sz w:val="18"/>
        </w:rPr>
        <w:t xml:space="preserve">Ⓢ </w:t>
      </w:r>
      <w:proofErr w:type="spellStart"/>
      <w:r>
        <w:rPr>
          <w:w w:val="125"/>
          <w:position w:val="2"/>
          <w:sz w:val="18"/>
        </w:rPr>
        <w:t>exp</w:t>
      </w:r>
      <w:proofErr w:type="spellEnd"/>
      <w:r>
        <w:rPr>
          <w:w w:val="125"/>
          <w:position w:val="2"/>
          <w:sz w:val="18"/>
        </w:rPr>
        <w:t>(</w:t>
      </w:r>
      <w:r>
        <w:rPr>
          <w:i/>
          <w:w w:val="125"/>
          <w:position w:val="2"/>
          <w:sz w:val="18"/>
        </w:rPr>
        <w:t>s</w:t>
      </w:r>
      <w:r>
        <w:rPr>
          <w:w w:val="125"/>
          <w:sz w:val="12"/>
        </w:rPr>
        <w:t>1</w:t>
      </w:r>
      <w:r>
        <w:rPr>
          <w:w w:val="125"/>
          <w:position w:val="2"/>
          <w:sz w:val="18"/>
        </w:rPr>
        <w:t>(</w:t>
      </w:r>
      <w:r>
        <w:rPr>
          <w:b/>
          <w:i/>
          <w:w w:val="125"/>
          <w:position w:val="2"/>
          <w:sz w:val="18"/>
        </w:rPr>
        <w:t>u</w:t>
      </w:r>
      <w:r>
        <w:rPr>
          <w:w w:val="125"/>
          <w:sz w:val="12"/>
        </w:rPr>
        <w:t>2</w:t>
      </w:r>
      <w:r>
        <w:rPr>
          <w:w w:val="125"/>
          <w:position w:val="2"/>
          <w:sz w:val="18"/>
        </w:rPr>
        <w:t>))</w:t>
      </w:r>
      <w:r>
        <w:rPr>
          <w:spacing w:val="-29"/>
          <w:w w:val="125"/>
          <w:position w:val="2"/>
          <w:sz w:val="18"/>
        </w:rPr>
        <w:t xml:space="preserve"> </w:t>
      </w:r>
      <w:r>
        <w:rPr>
          <w:w w:val="125"/>
          <w:position w:val="2"/>
          <w:sz w:val="18"/>
        </w:rPr>
        <w:t>+</w:t>
      </w:r>
      <w:r>
        <w:rPr>
          <w:spacing w:val="-16"/>
          <w:w w:val="125"/>
          <w:position w:val="2"/>
          <w:sz w:val="18"/>
        </w:rPr>
        <w:t xml:space="preserve"> </w:t>
      </w:r>
      <w:r>
        <w:rPr>
          <w:i/>
          <w:spacing w:val="2"/>
          <w:w w:val="125"/>
          <w:position w:val="2"/>
          <w:sz w:val="18"/>
        </w:rPr>
        <w:t>t</w:t>
      </w:r>
      <w:r>
        <w:rPr>
          <w:spacing w:val="2"/>
          <w:w w:val="125"/>
          <w:sz w:val="12"/>
        </w:rPr>
        <w:t>1</w:t>
      </w:r>
      <w:r>
        <w:rPr>
          <w:spacing w:val="2"/>
          <w:w w:val="125"/>
          <w:position w:val="2"/>
          <w:sz w:val="18"/>
        </w:rPr>
        <w:t>(</w:t>
      </w:r>
      <w:r>
        <w:rPr>
          <w:b/>
          <w:i/>
          <w:spacing w:val="2"/>
          <w:w w:val="125"/>
          <w:position w:val="2"/>
          <w:sz w:val="18"/>
        </w:rPr>
        <w:t>u</w:t>
      </w:r>
      <w:r>
        <w:rPr>
          <w:spacing w:val="2"/>
          <w:w w:val="125"/>
          <w:sz w:val="12"/>
        </w:rPr>
        <w:t>2</w:t>
      </w:r>
      <w:r>
        <w:rPr>
          <w:spacing w:val="2"/>
          <w:w w:val="125"/>
          <w:position w:val="2"/>
          <w:sz w:val="18"/>
        </w:rPr>
        <w:t>)</w:t>
      </w:r>
      <w:r>
        <w:rPr>
          <w:spacing w:val="2"/>
          <w:w w:val="125"/>
          <w:position w:val="2"/>
          <w:sz w:val="18"/>
        </w:rPr>
        <w:tab/>
      </w:r>
      <w:bookmarkStart w:id="105" w:name="_bookmark1"/>
      <w:bookmarkStart w:id="106" w:name="_bookmark2"/>
      <w:bookmarkEnd w:id="105"/>
      <w:bookmarkEnd w:id="106"/>
      <w:r>
        <w:rPr>
          <w:w w:val="120"/>
          <w:position w:val="2"/>
          <w:sz w:val="18"/>
        </w:rPr>
        <w:t>[2]</w:t>
      </w:r>
    </w:p>
    <w:p w14:paraId="34925431" w14:textId="77777777" w:rsidR="00EC0BD2" w:rsidRDefault="00753B5A">
      <w:pPr>
        <w:tabs>
          <w:tab w:val="left" w:pos="10358"/>
        </w:tabs>
        <w:spacing w:before="64"/>
        <w:ind w:left="4248"/>
        <w:rPr>
          <w:sz w:val="18"/>
        </w:rPr>
      </w:pPr>
      <w:r>
        <w:rPr>
          <w:b/>
          <w:i/>
          <w:spacing w:val="3"/>
          <w:w w:val="120"/>
          <w:position w:val="2"/>
          <w:sz w:val="18"/>
        </w:rPr>
        <w:lastRenderedPageBreak/>
        <w:t>v</w:t>
      </w:r>
      <w:proofErr w:type="gramStart"/>
      <w:r>
        <w:rPr>
          <w:spacing w:val="3"/>
          <w:w w:val="120"/>
          <w:sz w:val="12"/>
        </w:rPr>
        <w:t xml:space="preserve">2  </w:t>
      </w:r>
      <w:r>
        <w:rPr>
          <w:w w:val="120"/>
          <w:position w:val="2"/>
          <w:sz w:val="18"/>
        </w:rPr>
        <w:t>=</w:t>
      </w:r>
      <w:proofErr w:type="gramEnd"/>
      <w:r>
        <w:rPr>
          <w:w w:val="120"/>
          <w:position w:val="2"/>
          <w:sz w:val="18"/>
        </w:rPr>
        <w:t xml:space="preserve"> </w:t>
      </w:r>
      <w:r>
        <w:rPr>
          <w:b/>
          <w:i/>
          <w:w w:val="120"/>
          <w:position w:val="2"/>
          <w:sz w:val="18"/>
        </w:rPr>
        <w:t>u</w:t>
      </w:r>
      <w:r>
        <w:rPr>
          <w:w w:val="120"/>
          <w:sz w:val="12"/>
        </w:rPr>
        <w:t xml:space="preserve">2  </w:t>
      </w:r>
      <w:r>
        <w:rPr>
          <w:rFonts w:ascii="DejaVu Sans" w:hAnsi="DejaVu Sans"/>
          <w:w w:val="120"/>
          <w:position w:val="2"/>
          <w:sz w:val="18"/>
        </w:rPr>
        <w:t xml:space="preserve">Ⓢ </w:t>
      </w:r>
      <w:proofErr w:type="spellStart"/>
      <w:r>
        <w:rPr>
          <w:w w:val="120"/>
          <w:position w:val="2"/>
          <w:sz w:val="18"/>
        </w:rPr>
        <w:t>exp</w:t>
      </w:r>
      <w:proofErr w:type="spellEnd"/>
      <w:r>
        <w:rPr>
          <w:w w:val="120"/>
          <w:position w:val="2"/>
          <w:sz w:val="18"/>
        </w:rPr>
        <w:t>(</w:t>
      </w:r>
      <w:r>
        <w:rPr>
          <w:i/>
          <w:w w:val="120"/>
          <w:position w:val="2"/>
          <w:sz w:val="18"/>
        </w:rPr>
        <w:t>s</w:t>
      </w:r>
      <w:r>
        <w:rPr>
          <w:w w:val="120"/>
          <w:sz w:val="12"/>
        </w:rPr>
        <w:t>1</w:t>
      </w:r>
      <w:r>
        <w:rPr>
          <w:w w:val="120"/>
          <w:position w:val="2"/>
          <w:sz w:val="18"/>
        </w:rPr>
        <w:t>(</w:t>
      </w:r>
      <w:r>
        <w:rPr>
          <w:b/>
          <w:i/>
          <w:w w:val="120"/>
          <w:position w:val="2"/>
          <w:sz w:val="18"/>
        </w:rPr>
        <w:t>v</w:t>
      </w:r>
      <w:r>
        <w:rPr>
          <w:w w:val="120"/>
          <w:sz w:val="12"/>
        </w:rPr>
        <w:t>1</w:t>
      </w:r>
      <w:r>
        <w:rPr>
          <w:w w:val="120"/>
          <w:position w:val="2"/>
          <w:sz w:val="18"/>
        </w:rPr>
        <w:t>))</w:t>
      </w:r>
      <w:r>
        <w:rPr>
          <w:spacing w:val="-27"/>
          <w:w w:val="120"/>
          <w:position w:val="2"/>
          <w:sz w:val="18"/>
        </w:rPr>
        <w:t xml:space="preserve"> </w:t>
      </w:r>
      <w:r>
        <w:rPr>
          <w:w w:val="120"/>
          <w:position w:val="2"/>
          <w:sz w:val="18"/>
        </w:rPr>
        <w:t>+</w:t>
      </w:r>
      <w:r>
        <w:rPr>
          <w:spacing w:val="-4"/>
          <w:w w:val="120"/>
          <w:position w:val="2"/>
          <w:sz w:val="18"/>
        </w:rPr>
        <w:t xml:space="preserve"> </w:t>
      </w:r>
      <w:r>
        <w:rPr>
          <w:i/>
          <w:spacing w:val="3"/>
          <w:w w:val="120"/>
          <w:position w:val="2"/>
          <w:sz w:val="18"/>
        </w:rPr>
        <w:t>t</w:t>
      </w:r>
      <w:r>
        <w:rPr>
          <w:spacing w:val="3"/>
          <w:w w:val="120"/>
          <w:sz w:val="12"/>
        </w:rPr>
        <w:t>1</w:t>
      </w:r>
      <w:r>
        <w:rPr>
          <w:spacing w:val="3"/>
          <w:w w:val="120"/>
          <w:position w:val="2"/>
          <w:sz w:val="18"/>
        </w:rPr>
        <w:t>(</w:t>
      </w:r>
      <w:r>
        <w:rPr>
          <w:b/>
          <w:i/>
          <w:spacing w:val="3"/>
          <w:w w:val="120"/>
          <w:position w:val="2"/>
          <w:sz w:val="18"/>
        </w:rPr>
        <w:t>v</w:t>
      </w:r>
      <w:r>
        <w:rPr>
          <w:spacing w:val="3"/>
          <w:w w:val="120"/>
          <w:sz w:val="12"/>
        </w:rPr>
        <w:t>1</w:t>
      </w:r>
      <w:r>
        <w:rPr>
          <w:spacing w:val="3"/>
          <w:w w:val="120"/>
          <w:position w:val="2"/>
          <w:sz w:val="18"/>
        </w:rPr>
        <w:t>)</w:t>
      </w:r>
      <w:r>
        <w:rPr>
          <w:spacing w:val="3"/>
          <w:w w:val="120"/>
          <w:position w:val="2"/>
          <w:sz w:val="18"/>
        </w:rPr>
        <w:tab/>
      </w:r>
      <w:r>
        <w:rPr>
          <w:w w:val="120"/>
          <w:position w:val="2"/>
          <w:sz w:val="18"/>
        </w:rPr>
        <w:t>[3]</w:t>
      </w:r>
    </w:p>
    <w:p w14:paraId="6CB49904" w14:textId="77777777" w:rsidR="00EC0BD2" w:rsidRDefault="00EC0BD2">
      <w:pPr>
        <w:rPr>
          <w:sz w:val="18"/>
        </w:rPr>
        <w:sectPr w:rsidR="00EC0BD2">
          <w:type w:val="continuous"/>
          <w:pgSz w:w="12240" w:h="15840"/>
          <w:pgMar w:top="880" w:right="0" w:bottom="280" w:left="560" w:header="720" w:footer="720" w:gutter="0"/>
          <w:cols w:space="720"/>
        </w:sectPr>
      </w:pPr>
    </w:p>
    <w:p w14:paraId="675F17A6" w14:textId="77777777" w:rsidR="00EC0BD2" w:rsidRDefault="00EC0BD2">
      <w:pPr>
        <w:pStyle w:val="Textkrper"/>
        <w:spacing w:before="3"/>
        <w:rPr>
          <w:sz w:val="20"/>
        </w:rPr>
      </w:pPr>
    </w:p>
    <w:p w14:paraId="461B3C68" w14:textId="77777777" w:rsidR="00EC0BD2" w:rsidRDefault="00753B5A">
      <w:pPr>
        <w:pStyle w:val="Textkrper"/>
        <w:ind w:left="5565"/>
        <w:rPr>
          <w:sz w:val="20"/>
        </w:rPr>
      </w:pPr>
      <w:r>
        <w:rPr>
          <w:noProof/>
          <w:sz w:val="20"/>
          <w:lang w:val="de-DE" w:eastAsia="de-DE"/>
        </w:rPr>
        <w:drawing>
          <wp:inline distT="0" distB="0" distL="0" distR="0" wp14:anchorId="090C6FFD" wp14:editId="3D30FEFF">
            <wp:extent cx="3256406" cy="1046987"/>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5" cstate="print"/>
                    <a:stretch>
                      <a:fillRect/>
                    </a:stretch>
                  </pic:blipFill>
                  <pic:spPr>
                    <a:xfrm>
                      <a:off x="0" y="0"/>
                      <a:ext cx="3256406" cy="1046987"/>
                    </a:xfrm>
                    <a:prstGeom prst="rect">
                      <a:avLst/>
                    </a:prstGeom>
                  </pic:spPr>
                </pic:pic>
              </a:graphicData>
            </a:graphic>
          </wp:inline>
        </w:drawing>
      </w:r>
    </w:p>
    <w:p w14:paraId="1DE93A59" w14:textId="77777777" w:rsidR="00EC0BD2" w:rsidRDefault="00753B5A">
      <w:pPr>
        <w:pStyle w:val="Listenabsatz"/>
        <w:numPr>
          <w:ilvl w:val="1"/>
          <w:numId w:val="10"/>
        </w:numPr>
        <w:tabs>
          <w:tab w:val="left" w:pos="2833"/>
          <w:tab w:val="left" w:pos="7415"/>
        </w:tabs>
        <w:spacing w:before="61"/>
        <w:jc w:val="left"/>
        <w:rPr>
          <w:sz w:val="13"/>
        </w:rPr>
      </w:pPr>
      <w:r>
        <w:rPr>
          <w:noProof/>
          <w:lang w:val="de-DE" w:eastAsia="de-DE"/>
        </w:rPr>
        <w:drawing>
          <wp:anchor distT="0" distB="0" distL="0" distR="0" simplePos="0" relativeHeight="251615232" behindDoc="0" locked="0" layoutInCell="1" allowOverlap="1" wp14:anchorId="1BB35E6C" wp14:editId="4B3A0A49">
            <wp:simplePos x="0" y="0"/>
            <wp:positionH relativeFrom="page">
              <wp:posOffset>836277</wp:posOffset>
            </wp:positionH>
            <wp:positionV relativeFrom="paragraph">
              <wp:posOffset>-1114982</wp:posOffset>
            </wp:positionV>
            <wp:extent cx="3056953" cy="1031271"/>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6" cstate="print"/>
                    <a:stretch>
                      <a:fillRect/>
                    </a:stretch>
                  </pic:blipFill>
                  <pic:spPr>
                    <a:xfrm>
                      <a:off x="0" y="0"/>
                      <a:ext cx="3056953" cy="1031271"/>
                    </a:xfrm>
                    <a:prstGeom prst="rect">
                      <a:avLst/>
                    </a:prstGeom>
                  </pic:spPr>
                </pic:pic>
              </a:graphicData>
            </a:graphic>
          </wp:anchor>
        </w:drawing>
      </w:r>
      <w:bookmarkStart w:id="107" w:name="_bookmark3"/>
      <w:bookmarkEnd w:id="107"/>
      <w:r>
        <w:rPr>
          <w:sz w:val="13"/>
        </w:rPr>
        <w:t>The</w:t>
      </w:r>
      <w:r>
        <w:rPr>
          <w:spacing w:val="6"/>
          <w:sz w:val="13"/>
        </w:rPr>
        <w:t xml:space="preserve"> </w:t>
      </w:r>
      <w:proofErr w:type="spellStart"/>
      <w:r>
        <w:rPr>
          <w:sz w:val="13"/>
        </w:rPr>
        <w:t>cACB</w:t>
      </w:r>
      <w:proofErr w:type="spellEnd"/>
      <w:r>
        <w:rPr>
          <w:sz w:val="13"/>
        </w:rPr>
        <w:tab/>
      </w:r>
      <w:r>
        <w:rPr>
          <w:b/>
          <w:sz w:val="13"/>
        </w:rPr>
        <w:t xml:space="preserve">(b) </w:t>
      </w:r>
      <w:r>
        <w:rPr>
          <w:sz w:val="13"/>
        </w:rPr>
        <w:t>A chain of</w:t>
      </w:r>
      <w:r>
        <w:rPr>
          <w:spacing w:val="1"/>
          <w:sz w:val="13"/>
        </w:rPr>
        <w:t xml:space="preserve"> </w:t>
      </w:r>
      <w:proofErr w:type="spellStart"/>
      <w:r>
        <w:rPr>
          <w:sz w:val="13"/>
        </w:rPr>
        <w:t>cACBs</w:t>
      </w:r>
      <w:proofErr w:type="spellEnd"/>
    </w:p>
    <w:p w14:paraId="177036A3" w14:textId="77777777" w:rsidR="00EC0BD2" w:rsidRDefault="00EC0BD2">
      <w:pPr>
        <w:pStyle w:val="Textkrper"/>
        <w:spacing w:before="11"/>
        <w:rPr>
          <w:rFonts w:ascii="Arial"/>
          <w:sz w:val="19"/>
        </w:rPr>
      </w:pPr>
    </w:p>
    <w:p w14:paraId="46ECB793" w14:textId="77777777" w:rsidR="00EC0BD2" w:rsidRDefault="00753B5A">
      <w:pPr>
        <w:spacing w:line="273" w:lineRule="auto"/>
        <w:ind w:left="566" w:right="1035"/>
        <w:jc w:val="both"/>
        <w:rPr>
          <w:rFonts w:ascii="Arial"/>
          <w:sz w:val="13"/>
        </w:rPr>
      </w:pPr>
      <w:r>
        <w:rPr>
          <w:rFonts w:ascii="Arial"/>
          <w:b/>
          <w:sz w:val="13"/>
        </w:rPr>
        <w:t xml:space="preserve">Fig. 2. </w:t>
      </w:r>
      <w:r>
        <w:rPr>
          <w:rFonts w:ascii="Arial"/>
          <w:sz w:val="13"/>
        </w:rPr>
        <w:t>A diagram of the conditional version of the affine coupling block (</w:t>
      </w:r>
      <w:proofErr w:type="spellStart"/>
      <w:r>
        <w:rPr>
          <w:rFonts w:ascii="Arial"/>
          <w:sz w:val="13"/>
        </w:rPr>
        <w:t>cACB</w:t>
      </w:r>
      <w:proofErr w:type="spellEnd"/>
      <w:r>
        <w:rPr>
          <w:rFonts w:ascii="Arial"/>
          <w:sz w:val="13"/>
        </w:rPr>
        <w:t xml:space="preserve">). </w:t>
      </w:r>
      <w:r>
        <w:rPr>
          <w:rFonts w:ascii="Arial"/>
          <w:b/>
          <w:sz w:val="13"/>
        </w:rPr>
        <w:t xml:space="preserve">(a) </w:t>
      </w:r>
      <w:r>
        <w:rPr>
          <w:rFonts w:ascii="Arial"/>
          <w:sz w:val="13"/>
        </w:rPr>
        <w:t xml:space="preserve">Each </w:t>
      </w:r>
      <w:proofErr w:type="spellStart"/>
      <w:r>
        <w:rPr>
          <w:rFonts w:ascii="Arial"/>
          <w:sz w:val="13"/>
        </w:rPr>
        <w:t>cABC</w:t>
      </w:r>
      <w:proofErr w:type="spellEnd"/>
      <w:r>
        <w:rPr>
          <w:rFonts w:ascii="Arial"/>
          <w:sz w:val="13"/>
        </w:rPr>
        <w:t xml:space="preserve"> consists of four internal networks performing the invertible operations described in the text; </w:t>
      </w:r>
      <w:r>
        <w:rPr>
          <w:rFonts w:ascii="Arial"/>
          <w:b/>
          <w:sz w:val="13"/>
        </w:rPr>
        <w:t xml:space="preserve">(b) </w:t>
      </w:r>
      <w:r>
        <w:rPr>
          <w:rFonts w:ascii="Arial"/>
          <w:sz w:val="13"/>
        </w:rPr>
        <w:t xml:space="preserve">In practice, we chain multiple </w:t>
      </w:r>
      <w:proofErr w:type="spellStart"/>
      <w:r>
        <w:rPr>
          <w:rFonts w:ascii="Arial"/>
          <w:sz w:val="13"/>
        </w:rPr>
        <w:t>cACBs</w:t>
      </w:r>
      <w:proofErr w:type="spellEnd"/>
      <w:r>
        <w:rPr>
          <w:rFonts w:ascii="Arial"/>
          <w:sz w:val="13"/>
        </w:rPr>
        <w:t xml:space="preserve"> to obtain higher representational capacity. Each </w:t>
      </w:r>
      <w:proofErr w:type="spellStart"/>
      <w:r>
        <w:rPr>
          <w:rFonts w:ascii="Arial"/>
          <w:sz w:val="13"/>
        </w:rPr>
        <w:t>cACB</w:t>
      </w:r>
      <w:proofErr w:type="spellEnd"/>
      <w:r>
        <w:rPr>
          <w:rFonts w:ascii="Arial"/>
          <w:sz w:val="13"/>
        </w:rPr>
        <w:t xml:space="preserve"> layer uses a fixed permutation to ensure that information about each parameter is encoded in each latent dimension of </w:t>
      </w:r>
      <w:r>
        <w:rPr>
          <w:rFonts w:ascii="Verdana"/>
          <w:b/>
          <w:i/>
          <w:sz w:val="14"/>
        </w:rPr>
        <w:t>z</w:t>
      </w:r>
      <w:r>
        <w:rPr>
          <w:rFonts w:ascii="Arial"/>
          <w:sz w:val="13"/>
        </w:rPr>
        <w:t>.</w:t>
      </w:r>
    </w:p>
    <w:p w14:paraId="024B4A43" w14:textId="77777777" w:rsidR="00EC0BD2" w:rsidRDefault="00EC0BD2">
      <w:pPr>
        <w:pStyle w:val="Textkrper"/>
        <w:spacing w:before="7"/>
        <w:rPr>
          <w:rFonts w:ascii="Arial"/>
          <w:sz w:val="20"/>
        </w:rPr>
      </w:pPr>
    </w:p>
    <w:p w14:paraId="1D6CA73C" w14:textId="77777777" w:rsidR="00EC0BD2" w:rsidRDefault="00EC0BD2">
      <w:pPr>
        <w:rPr>
          <w:rFonts w:ascii="Arial"/>
          <w:sz w:val="20"/>
        </w:rPr>
        <w:sectPr w:rsidR="00EC0BD2">
          <w:pgSz w:w="12240" w:h="15840"/>
          <w:pgMar w:top="1240" w:right="0" w:bottom="840" w:left="560" w:header="0" w:footer="654" w:gutter="0"/>
          <w:cols w:space="720"/>
        </w:sectPr>
      </w:pPr>
    </w:p>
    <w:p w14:paraId="6C5879CB" w14:textId="77777777" w:rsidR="00EC0BD2" w:rsidRDefault="00EC0BD2">
      <w:pPr>
        <w:pStyle w:val="Textkrper"/>
        <w:rPr>
          <w:rFonts w:ascii="Arial"/>
          <w:sz w:val="12"/>
        </w:rPr>
      </w:pPr>
    </w:p>
    <w:p w14:paraId="19455F27" w14:textId="77777777" w:rsidR="00EC0BD2" w:rsidRDefault="00EC0BD2">
      <w:pPr>
        <w:pStyle w:val="Textkrper"/>
        <w:rPr>
          <w:rFonts w:ascii="Arial"/>
          <w:sz w:val="12"/>
        </w:rPr>
      </w:pPr>
    </w:p>
    <w:p w14:paraId="15601F21" w14:textId="77777777" w:rsidR="00EC0BD2" w:rsidRDefault="00EC0BD2">
      <w:pPr>
        <w:pStyle w:val="Textkrper"/>
        <w:rPr>
          <w:rFonts w:ascii="Arial"/>
          <w:sz w:val="12"/>
        </w:rPr>
      </w:pPr>
    </w:p>
    <w:p w14:paraId="2397052A" w14:textId="77777777" w:rsidR="00EC0BD2" w:rsidRDefault="00EC0BD2">
      <w:pPr>
        <w:pStyle w:val="Textkrper"/>
        <w:rPr>
          <w:rFonts w:ascii="Arial"/>
          <w:sz w:val="12"/>
        </w:rPr>
      </w:pPr>
    </w:p>
    <w:p w14:paraId="73ADDD5E" w14:textId="77777777" w:rsidR="00EC0BD2" w:rsidRDefault="00EC0BD2">
      <w:pPr>
        <w:pStyle w:val="Textkrper"/>
        <w:rPr>
          <w:rFonts w:ascii="Arial"/>
          <w:sz w:val="12"/>
        </w:rPr>
      </w:pPr>
    </w:p>
    <w:p w14:paraId="7012596E" w14:textId="77777777" w:rsidR="00EC0BD2" w:rsidRDefault="00EC0BD2">
      <w:pPr>
        <w:pStyle w:val="Textkrper"/>
        <w:rPr>
          <w:rFonts w:ascii="Arial"/>
          <w:sz w:val="12"/>
        </w:rPr>
      </w:pPr>
    </w:p>
    <w:p w14:paraId="0AFDBB96" w14:textId="77777777" w:rsidR="00EC0BD2" w:rsidRDefault="00EC0BD2">
      <w:pPr>
        <w:pStyle w:val="Textkrper"/>
        <w:rPr>
          <w:rFonts w:ascii="Arial"/>
          <w:sz w:val="12"/>
        </w:rPr>
      </w:pPr>
    </w:p>
    <w:p w14:paraId="43122F40" w14:textId="77777777" w:rsidR="00EC0BD2" w:rsidRDefault="00EC0BD2">
      <w:pPr>
        <w:pStyle w:val="Textkrper"/>
        <w:rPr>
          <w:rFonts w:ascii="Arial"/>
          <w:sz w:val="12"/>
        </w:rPr>
      </w:pPr>
    </w:p>
    <w:p w14:paraId="2BAB8836" w14:textId="77777777" w:rsidR="00EC0BD2" w:rsidRDefault="00EC0BD2">
      <w:pPr>
        <w:pStyle w:val="Textkrper"/>
        <w:spacing w:before="7"/>
        <w:rPr>
          <w:rFonts w:ascii="Arial"/>
          <w:sz w:val="13"/>
        </w:rPr>
      </w:pPr>
    </w:p>
    <w:p w14:paraId="6E9550E9" w14:textId="77777777" w:rsidR="00EC0BD2" w:rsidRDefault="00753B5A">
      <w:pPr>
        <w:ind w:left="209"/>
        <w:rPr>
          <w:rFonts w:ascii="Arial"/>
          <w:sz w:val="9"/>
        </w:rPr>
      </w:pPr>
      <w:r>
        <w:rPr>
          <w:rFonts w:ascii="Arial"/>
          <w:w w:val="105"/>
          <w:sz w:val="9"/>
        </w:rPr>
        <w:t>106</w:t>
      </w:r>
    </w:p>
    <w:p w14:paraId="714DFDEB" w14:textId="77777777" w:rsidR="00EC0BD2" w:rsidRDefault="00EC0BD2">
      <w:pPr>
        <w:pStyle w:val="Textkrper"/>
        <w:rPr>
          <w:rFonts w:ascii="Arial"/>
          <w:sz w:val="10"/>
        </w:rPr>
      </w:pPr>
    </w:p>
    <w:p w14:paraId="58130333" w14:textId="77777777" w:rsidR="00EC0BD2" w:rsidRDefault="00753B5A">
      <w:pPr>
        <w:ind w:left="209"/>
        <w:rPr>
          <w:rFonts w:ascii="Arial"/>
          <w:sz w:val="9"/>
        </w:rPr>
      </w:pPr>
      <w:r>
        <w:rPr>
          <w:rFonts w:ascii="Arial"/>
          <w:w w:val="105"/>
          <w:sz w:val="9"/>
        </w:rPr>
        <w:t>107</w:t>
      </w:r>
    </w:p>
    <w:p w14:paraId="6C6EABD8" w14:textId="77777777" w:rsidR="00EC0BD2" w:rsidRDefault="00EC0BD2">
      <w:pPr>
        <w:pStyle w:val="Textkrper"/>
        <w:rPr>
          <w:rFonts w:ascii="Arial"/>
          <w:sz w:val="10"/>
        </w:rPr>
      </w:pPr>
    </w:p>
    <w:p w14:paraId="6CC36205" w14:textId="77777777" w:rsidR="00EC0BD2" w:rsidRDefault="00753B5A">
      <w:pPr>
        <w:ind w:left="209"/>
        <w:rPr>
          <w:rFonts w:ascii="Arial"/>
          <w:sz w:val="9"/>
        </w:rPr>
      </w:pPr>
      <w:r>
        <w:rPr>
          <w:rFonts w:ascii="Arial"/>
          <w:w w:val="105"/>
          <w:sz w:val="9"/>
        </w:rPr>
        <w:t>108</w:t>
      </w:r>
    </w:p>
    <w:p w14:paraId="1E945108" w14:textId="77777777" w:rsidR="00EC0BD2" w:rsidRDefault="00EC0BD2">
      <w:pPr>
        <w:pStyle w:val="Textkrper"/>
        <w:spacing w:before="11"/>
        <w:rPr>
          <w:rFonts w:ascii="Arial"/>
          <w:sz w:val="9"/>
        </w:rPr>
      </w:pPr>
    </w:p>
    <w:p w14:paraId="3AF55315" w14:textId="77777777" w:rsidR="00EC0BD2" w:rsidRDefault="00753B5A">
      <w:pPr>
        <w:ind w:left="209"/>
        <w:rPr>
          <w:rFonts w:ascii="Arial"/>
          <w:sz w:val="9"/>
        </w:rPr>
      </w:pPr>
      <w:r>
        <w:rPr>
          <w:rFonts w:ascii="Arial"/>
          <w:w w:val="105"/>
          <w:sz w:val="9"/>
        </w:rPr>
        <w:t>109</w:t>
      </w:r>
    </w:p>
    <w:p w14:paraId="708128CA" w14:textId="77777777" w:rsidR="00EC0BD2" w:rsidRDefault="00EC0BD2">
      <w:pPr>
        <w:pStyle w:val="Textkrper"/>
        <w:rPr>
          <w:rFonts w:ascii="Arial"/>
          <w:sz w:val="10"/>
        </w:rPr>
      </w:pPr>
    </w:p>
    <w:p w14:paraId="2606B742" w14:textId="77777777" w:rsidR="00EC0BD2" w:rsidRDefault="00753B5A">
      <w:pPr>
        <w:ind w:left="209"/>
        <w:rPr>
          <w:rFonts w:ascii="Arial"/>
          <w:sz w:val="9"/>
        </w:rPr>
      </w:pPr>
      <w:r>
        <w:rPr>
          <w:rFonts w:ascii="Arial"/>
          <w:w w:val="105"/>
          <w:sz w:val="9"/>
        </w:rPr>
        <w:t>110</w:t>
      </w:r>
    </w:p>
    <w:p w14:paraId="6AB12BC7" w14:textId="77777777" w:rsidR="00EC0BD2" w:rsidRDefault="00EC0BD2">
      <w:pPr>
        <w:pStyle w:val="Textkrper"/>
        <w:spacing w:before="11"/>
        <w:rPr>
          <w:rFonts w:ascii="Arial"/>
          <w:sz w:val="9"/>
        </w:rPr>
      </w:pPr>
    </w:p>
    <w:p w14:paraId="29E9521A" w14:textId="77777777" w:rsidR="00EC0BD2" w:rsidRDefault="00753B5A">
      <w:pPr>
        <w:ind w:left="209"/>
        <w:rPr>
          <w:rFonts w:ascii="Arial"/>
          <w:sz w:val="9"/>
        </w:rPr>
      </w:pPr>
      <w:r>
        <w:rPr>
          <w:rFonts w:ascii="Arial"/>
          <w:w w:val="105"/>
          <w:sz w:val="9"/>
        </w:rPr>
        <w:t>111</w:t>
      </w:r>
    </w:p>
    <w:p w14:paraId="76FF7CFE" w14:textId="77777777" w:rsidR="00EC0BD2" w:rsidRDefault="00EC0BD2">
      <w:pPr>
        <w:pStyle w:val="Textkrper"/>
        <w:spacing w:before="11"/>
        <w:rPr>
          <w:rFonts w:ascii="Arial"/>
          <w:sz w:val="9"/>
        </w:rPr>
      </w:pPr>
    </w:p>
    <w:p w14:paraId="426B1C67" w14:textId="77777777" w:rsidR="00EC0BD2" w:rsidRDefault="00753B5A">
      <w:pPr>
        <w:ind w:left="209"/>
        <w:rPr>
          <w:rFonts w:ascii="Arial"/>
          <w:sz w:val="9"/>
        </w:rPr>
      </w:pPr>
      <w:r>
        <w:rPr>
          <w:rFonts w:ascii="Arial"/>
          <w:w w:val="105"/>
          <w:sz w:val="9"/>
        </w:rPr>
        <w:t>112</w:t>
      </w:r>
    </w:p>
    <w:p w14:paraId="222D6646" w14:textId="77777777" w:rsidR="00EC0BD2" w:rsidRDefault="00753B5A">
      <w:pPr>
        <w:pStyle w:val="Textkrper"/>
        <w:spacing w:before="135"/>
        <w:ind w:left="152"/>
      </w:pPr>
      <w:r>
        <w:br w:type="column"/>
      </w:r>
      <w:r>
        <w:rPr>
          <w:w w:val="115"/>
          <w:position w:val="2"/>
        </w:rPr>
        <w:lastRenderedPageBreak/>
        <w:t xml:space="preserve">The outputs </w:t>
      </w:r>
      <w:r>
        <w:rPr>
          <w:b/>
          <w:i/>
          <w:w w:val="115"/>
          <w:position w:val="2"/>
        </w:rPr>
        <w:t xml:space="preserve">v </w:t>
      </w:r>
      <w:r>
        <w:rPr>
          <w:w w:val="115"/>
          <w:position w:val="2"/>
        </w:rPr>
        <w:t>= (</w:t>
      </w:r>
      <w:r>
        <w:rPr>
          <w:b/>
          <w:i/>
          <w:w w:val="115"/>
          <w:position w:val="2"/>
        </w:rPr>
        <w:t>v</w:t>
      </w:r>
      <w:r>
        <w:rPr>
          <w:w w:val="115"/>
          <w:sz w:val="12"/>
        </w:rPr>
        <w:t>1</w:t>
      </w:r>
      <w:r>
        <w:rPr>
          <w:i/>
          <w:w w:val="115"/>
          <w:position w:val="2"/>
        </w:rPr>
        <w:t xml:space="preserve">, </w:t>
      </w:r>
      <w:r>
        <w:rPr>
          <w:b/>
          <w:i/>
          <w:w w:val="115"/>
          <w:position w:val="2"/>
        </w:rPr>
        <w:t>v</w:t>
      </w:r>
      <w:r>
        <w:rPr>
          <w:w w:val="115"/>
          <w:sz w:val="12"/>
        </w:rPr>
        <w:t>2</w:t>
      </w:r>
      <w:r>
        <w:rPr>
          <w:w w:val="115"/>
          <w:position w:val="2"/>
        </w:rPr>
        <w:t>) are then concatenated again and passed to the next ACB. The inverse operation is given by:</w:t>
      </w:r>
    </w:p>
    <w:p w14:paraId="42B95084" w14:textId="77777777" w:rsidR="00EC0BD2" w:rsidRDefault="00753B5A">
      <w:pPr>
        <w:tabs>
          <w:tab w:val="left" w:pos="10040"/>
        </w:tabs>
        <w:spacing w:before="168"/>
        <w:ind w:left="3787"/>
        <w:rPr>
          <w:sz w:val="18"/>
        </w:rPr>
      </w:pPr>
      <w:r>
        <w:rPr>
          <w:b/>
          <w:i/>
          <w:w w:val="115"/>
          <w:position w:val="2"/>
          <w:sz w:val="18"/>
        </w:rPr>
        <w:t>u</w:t>
      </w:r>
      <w:proofErr w:type="gramStart"/>
      <w:r>
        <w:rPr>
          <w:w w:val="115"/>
          <w:sz w:val="12"/>
        </w:rPr>
        <w:t xml:space="preserve">2  </w:t>
      </w:r>
      <w:r>
        <w:rPr>
          <w:w w:val="115"/>
          <w:position w:val="2"/>
          <w:sz w:val="18"/>
        </w:rPr>
        <w:t>=</w:t>
      </w:r>
      <w:proofErr w:type="gramEnd"/>
      <w:r>
        <w:rPr>
          <w:w w:val="115"/>
          <w:position w:val="2"/>
          <w:sz w:val="18"/>
        </w:rPr>
        <w:t xml:space="preserve"> (</w:t>
      </w:r>
      <w:r>
        <w:rPr>
          <w:b/>
          <w:i/>
          <w:w w:val="115"/>
          <w:position w:val="2"/>
          <w:sz w:val="18"/>
        </w:rPr>
        <w:t>v</w:t>
      </w:r>
      <w:r>
        <w:rPr>
          <w:w w:val="115"/>
          <w:sz w:val="12"/>
        </w:rPr>
        <w:t xml:space="preserve">2  </w:t>
      </w:r>
      <w:r>
        <w:rPr>
          <w:rFonts w:ascii="DejaVu Sans" w:hAnsi="DejaVu Sans"/>
          <w:w w:val="115"/>
          <w:position w:val="2"/>
          <w:sz w:val="18"/>
        </w:rPr>
        <w:t xml:space="preserve">− </w:t>
      </w:r>
      <w:r>
        <w:rPr>
          <w:i/>
          <w:spacing w:val="3"/>
          <w:w w:val="115"/>
          <w:position w:val="2"/>
          <w:sz w:val="18"/>
        </w:rPr>
        <w:t>t</w:t>
      </w:r>
      <w:r>
        <w:rPr>
          <w:spacing w:val="3"/>
          <w:w w:val="115"/>
          <w:sz w:val="12"/>
        </w:rPr>
        <w:t>2</w:t>
      </w:r>
      <w:r>
        <w:rPr>
          <w:spacing w:val="3"/>
          <w:w w:val="115"/>
          <w:position w:val="2"/>
          <w:sz w:val="18"/>
        </w:rPr>
        <w:t>(</w:t>
      </w:r>
      <w:r>
        <w:rPr>
          <w:b/>
          <w:i/>
          <w:spacing w:val="3"/>
          <w:w w:val="115"/>
          <w:position w:val="2"/>
          <w:sz w:val="18"/>
        </w:rPr>
        <w:t>v</w:t>
      </w:r>
      <w:r>
        <w:rPr>
          <w:spacing w:val="3"/>
          <w:w w:val="115"/>
          <w:sz w:val="12"/>
        </w:rPr>
        <w:t>1</w:t>
      </w:r>
      <w:r>
        <w:rPr>
          <w:spacing w:val="3"/>
          <w:w w:val="115"/>
          <w:position w:val="2"/>
          <w:sz w:val="18"/>
        </w:rPr>
        <w:t>))</w:t>
      </w:r>
      <w:r>
        <w:rPr>
          <w:w w:val="115"/>
          <w:position w:val="2"/>
          <w:sz w:val="18"/>
        </w:rPr>
        <w:t xml:space="preserve"> </w:t>
      </w:r>
      <w:r>
        <w:rPr>
          <w:rFonts w:ascii="DejaVu Sans" w:hAnsi="DejaVu Sans"/>
          <w:w w:val="115"/>
          <w:position w:val="2"/>
          <w:sz w:val="18"/>
        </w:rPr>
        <w:t>Ⓢ</w:t>
      </w:r>
      <w:r>
        <w:rPr>
          <w:rFonts w:ascii="DejaVu Sans" w:hAnsi="DejaVu Sans"/>
          <w:spacing w:val="-15"/>
          <w:w w:val="115"/>
          <w:position w:val="2"/>
          <w:sz w:val="18"/>
        </w:rPr>
        <w:t xml:space="preserve"> </w:t>
      </w:r>
      <w:proofErr w:type="spellStart"/>
      <w:r>
        <w:rPr>
          <w:w w:val="115"/>
          <w:position w:val="2"/>
          <w:sz w:val="18"/>
        </w:rPr>
        <w:t>exp</w:t>
      </w:r>
      <w:proofErr w:type="spellEnd"/>
      <w:r>
        <w:rPr>
          <w:w w:val="115"/>
          <w:position w:val="2"/>
          <w:sz w:val="18"/>
        </w:rPr>
        <w:t>(</w:t>
      </w:r>
      <w:r>
        <w:rPr>
          <w:rFonts w:ascii="DejaVu Sans" w:hAnsi="DejaVu Sans"/>
          <w:w w:val="115"/>
          <w:position w:val="2"/>
          <w:sz w:val="18"/>
        </w:rPr>
        <w:t>−</w:t>
      </w:r>
      <w:r>
        <w:rPr>
          <w:i/>
          <w:w w:val="115"/>
          <w:position w:val="2"/>
          <w:sz w:val="18"/>
        </w:rPr>
        <w:t>s</w:t>
      </w:r>
      <w:r>
        <w:rPr>
          <w:w w:val="115"/>
          <w:sz w:val="12"/>
        </w:rPr>
        <w:t>2</w:t>
      </w:r>
      <w:r>
        <w:rPr>
          <w:w w:val="115"/>
          <w:position w:val="2"/>
          <w:sz w:val="18"/>
        </w:rPr>
        <w:t>(</w:t>
      </w:r>
      <w:r>
        <w:rPr>
          <w:b/>
          <w:i/>
          <w:w w:val="115"/>
          <w:position w:val="2"/>
          <w:sz w:val="18"/>
        </w:rPr>
        <w:t>v</w:t>
      </w:r>
      <w:r>
        <w:rPr>
          <w:w w:val="115"/>
          <w:sz w:val="12"/>
        </w:rPr>
        <w:t>1</w:t>
      </w:r>
      <w:r>
        <w:rPr>
          <w:w w:val="115"/>
          <w:position w:val="2"/>
          <w:sz w:val="18"/>
        </w:rPr>
        <w:t>))</w:t>
      </w:r>
      <w:r>
        <w:rPr>
          <w:w w:val="115"/>
          <w:position w:val="2"/>
          <w:sz w:val="18"/>
        </w:rPr>
        <w:tab/>
        <w:t>[4]</w:t>
      </w:r>
    </w:p>
    <w:p w14:paraId="5A529D8F" w14:textId="77777777" w:rsidR="00EC0BD2" w:rsidRPr="00785F08" w:rsidRDefault="00753B5A">
      <w:pPr>
        <w:tabs>
          <w:tab w:val="left" w:pos="10040"/>
        </w:tabs>
        <w:spacing w:before="64"/>
        <w:ind w:left="3787"/>
        <w:rPr>
          <w:sz w:val="18"/>
          <w:lang w:val="de-DE"/>
          <w:rPrChange w:id="108" w:author="andreas.voss" w:date="2019-07-09T13:52:00Z">
            <w:rPr>
              <w:sz w:val="18"/>
            </w:rPr>
          </w:rPrChange>
        </w:rPr>
      </w:pPr>
      <w:r w:rsidRPr="00785F08">
        <w:rPr>
          <w:b/>
          <w:i/>
          <w:w w:val="120"/>
          <w:position w:val="2"/>
          <w:sz w:val="18"/>
          <w:lang w:val="de-DE"/>
          <w:rPrChange w:id="109" w:author="andreas.voss" w:date="2019-07-09T13:52:00Z">
            <w:rPr>
              <w:b/>
              <w:i/>
              <w:w w:val="120"/>
              <w:position w:val="2"/>
              <w:sz w:val="18"/>
            </w:rPr>
          </w:rPrChange>
        </w:rPr>
        <w:t>u</w:t>
      </w:r>
      <w:r w:rsidRPr="00785F08">
        <w:rPr>
          <w:w w:val="120"/>
          <w:sz w:val="12"/>
          <w:lang w:val="de-DE"/>
          <w:rPrChange w:id="110" w:author="andreas.voss" w:date="2019-07-09T13:52:00Z">
            <w:rPr>
              <w:w w:val="120"/>
              <w:sz w:val="12"/>
            </w:rPr>
          </w:rPrChange>
        </w:rPr>
        <w:t xml:space="preserve">1 </w:t>
      </w:r>
      <w:r w:rsidRPr="00785F08">
        <w:rPr>
          <w:w w:val="120"/>
          <w:position w:val="2"/>
          <w:sz w:val="18"/>
          <w:lang w:val="de-DE"/>
          <w:rPrChange w:id="111" w:author="andreas.voss" w:date="2019-07-09T13:52:00Z">
            <w:rPr>
              <w:w w:val="120"/>
              <w:position w:val="2"/>
              <w:sz w:val="18"/>
            </w:rPr>
          </w:rPrChange>
        </w:rPr>
        <w:t>= (</w:t>
      </w:r>
      <w:r w:rsidRPr="00785F08">
        <w:rPr>
          <w:b/>
          <w:i/>
          <w:w w:val="120"/>
          <w:position w:val="2"/>
          <w:sz w:val="18"/>
          <w:lang w:val="de-DE"/>
          <w:rPrChange w:id="112" w:author="andreas.voss" w:date="2019-07-09T13:52:00Z">
            <w:rPr>
              <w:b/>
              <w:i/>
              <w:w w:val="120"/>
              <w:position w:val="2"/>
              <w:sz w:val="18"/>
            </w:rPr>
          </w:rPrChange>
        </w:rPr>
        <w:t>v</w:t>
      </w:r>
      <w:r w:rsidRPr="00785F08">
        <w:rPr>
          <w:w w:val="120"/>
          <w:sz w:val="12"/>
          <w:lang w:val="de-DE"/>
          <w:rPrChange w:id="113" w:author="andreas.voss" w:date="2019-07-09T13:52:00Z">
            <w:rPr>
              <w:w w:val="120"/>
              <w:sz w:val="12"/>
            </w:rPr>
          </w:rPrChange>
        </w:rPr>
        <w:t xml:space="preserve">1 </w:t>
      </w:r>
      <w:r w:rsidRPr="00785F08">
        <w:rPr>
          <w:rFonts w:ascii="DejaVu Sans" w:hAnsi="DejaVu Sans"/>
          <w:w w:val="120"/>
          <w:position w:val="2"/>
          <w:sz w:val="18"/>
          <w:lang w:val="de-DE"/>
          <w:rPrChange w:id="114" w:author="andreas.voss" w:date="2019-07-09T13:52:00Z">
            <w:rPr>
              <w:rFonts w:ascii="DejaVu Sans" w:hAnsi="DejaVu Sans"/>
              <w:w w:val="120"/>
              <w:position w:val="2"/>
              <w:sz w:val="18"/>
            </w:rPr>
          </w:rPrChange>
        </w:rPr>
        <w:t xml:space="preserve">− </w:t>
      </w:r>
      <w:r w:rsidRPr="00785F08">
        <w:rPr>
          <w:i/>
          <w:spacing w:val="2"/>
          <w:w w:val="120"/>
          <w:position w:val="2"/>
          <w:sz w:val="18"/>
          <w:lang w:val="de-DE"/>
          <w:rPrChange w:id="115" w:author="andreas.voss" w:date="2019-07-09T13:52:00Z">
            <w:rPr>
              <w:i/>
              <w:spacing w:val="2"/>
              <w:w w:val="120"/>
              <w:position w:val="2"/>
              <w:sz w:val="18"/>
            </w:rPr>
          </w:rPrChange>
        </w:rPr>
        <w:t>t</w:t>
      </w:r>
      <w:r w:rsidRPr="00785F08">
        <w:rPr>
          <w:spacing w:val="2"/>
          <w:w w:val="120"/>
          <w:sz w:val="12"/>
          <w:lang w:val="de-DE"/>
          <w:rPrChange w:id="116" w:author="andreas.voss" w:date="2019-07-09T13:52:00Z">
            <w:rPr>
              <w:spacing w:val="2"/>
              <w:w w:val="120"/>
              <w:sz w:val="12"/>
            </w:rPr>
          </w:rPrChange>
        </w:rPr>
        <w:t>1</w:t>
      </w:r>
      <w:r w:rsidRPr="00785F08">
        <w:rPr>
          <w:spacing w:val="2"/>
          <w:w w:val="120"/>
          <w:position w:val="2"/>
          <w:sz w:val="18"/>
          <w:lang w:val="de-DE"/>
          <w:rPrChange w:id="117" w:author="andreas.voss" w:date="2019-07-09T13:52:00Z">
            <w:rPr>
              <w:spacing w:val="2"/>
              <w:w w:val="120"/>
              <w:position w:val="2"/>
              <w:sz w:val="18"/>
            </w:rPr>
          </w:rPrChange>
        </w:rPr>
        <w:t>(</w:t>
      </w:r>
      <w:r w:rsidRPr="00785F08">
        <w:rPr>
          <w:b/>
          <w:i/>
          <w:spacing w:val="2"/>
          <w:w w:val="120"/>
          <w:position w:val="2"/>
          <w:sz w:val="18"/>
          <w:lang w:val="de-DE"/>
          <w:rPrChange w:id="118" w:author="andreas.voss" w:date="2019-07-09T13:52:00Z">
            <w:rPr>
              <w:b/>
              <w:i/>
              <w:spacing w:val="2"/>
              <w:w w:val="120"/>
              <w:position w:val="2"/>
              <w:sz w:val="18"/>
            </w:rPr>
          </w:rPrChange>
        </w:rPr>
        <w:t>u</w:t>
      </w:r>
      <w:r w:rsidRPr="00785F08">
        <w:rPr>
          <w:spacing w:val="2"/>
          <w:w w:val="120"/>
          <w:sz w:val="12"/>
          <w:lang w:val="de-DE"/>
          <w:rPrChange w:id="119" w:author="andreas.voss" w:date="2019-07-09T13:52:00Z">
            <w:rPr>
              <w:spacing w:val="2"/>
              <w:w w:val="120"/>
              <w:sz w:val="12"/>
            </w:rPr>
          </w:rPrChange>
        </w:rPr>
        <w:t>2</w:t>
      </w:r>
      <w:r w:rsidRPr="00785F08">
        <w:rPr>
          <w:spacing w:val="2"/>
          <w:w w:val="120"/>
          <w:position w:val="2"/>
          <w:sz w:val="18"/>
          <w:lang w:val="de-DE"/>
          <w:rPrChange w:id="120" w:author="andreas.voss" w:date="2019-07-09T13:52:00Z">
            <w:rPr>
              <w:spacing w:val="2"/>
              <w:w w:val="120"/>
              <w:position w:val="2"/>
              <w:sz w:val="18"/>
            </w:rPr>
          </w:rPrChange>
        </w:rPr>
        <w:t>))</w:t>
      </w:r>
      <w:r w:rsidRPr="00785F08">
        <w:rPr>
          <w:spacing w:val="-16"/>
          <w:w w:val="120"/>
          <w:position w:val="2"/>
          <w:sz w:val="18"/>
          <w:lang w:val="de-DE"/>
          <w:rPrChange w:id="121" w:author="andreas.voss" w:date="2019-07-09T13:52:00Z">
            <w:rPr>
              <w:spacing w:val="-16"/>
              <w:w w:val="120"/>
              <w:position w:val="2"/>
              <w:sz w:val="18"/>
            </w:rPr>
          </w:rPrChange>
        </w:rPr>
        <w:t xml:space="preserve"> </w:t>
      </w:r>
      <w:r w:rsidRPr="00785F08">
        <w:rPr>
          <w:rFonts w:ascii="DejaVu Sans" w:hAnsi="DejaVu Sans"/>
          <w:w w:val="120"/>
          <w:position w:val="2"/>
          <w:sz w:val="18"/>
          <w:lang w:val="de-DE"/>
          <w:rPrChange w:id="122" w:author="andreas.voss" w:date="2019-07-09T13:52:00Z">
            <w:rPr>
              <w:rFonts w:ascii="DejaVu Sans" w:hAnsi="DejaVu Sans"/>
              <w:w w:val="120"/>
              <w:position w:val="2"/>
              <w:sz w:val="18"/>
            </w:rPr>
          </w:rPrChange>
        </w:rPr>
        <w:t>Ⓢ</w:t>
      </w:r>
      <w:r w:rsidRPr="00785F08">
        <w:rPr>
          <w:rFonts w:ascii="DejaVu Sans" w:hAnsi="DejaVu Sans"/>
          <w:spacing w:val="-30"/>
          <w:w w:val="120"/>
          <w:position w:val="2"/>
          <w:sz w:val="18"/>
          <w:lang w:val="de-DE"/>
          <w:rPrChange w:id="123" w:author="andreas.voss" w:date="2019-07-09T13:52:00Z">
            <w:rPr>
              <w:rFonts w:ascii="DejaVu Sans" w:hAnsi="DejaVu Sans"/>
              <w:spacing w:val="-30"/>
              <w:w w:val="120"/>
              <w:position w:val="2"/>
              <w:sz w:val="18"/>
            </w:rPr>
          </w:rPrChange>
        </w:rPr>
        <w:t xml:space="preserve"> </w:t>
      </w:r>
      <w:proofErr w:type="spellStart"/>
      <w:r w:rsidRPr="00785F08">
        <w:rPr>
          <w:w w:val="120"/>
          <w:position w:val="2"/>
          <w:sz w:val="18"/>
          <w:lang w:val="de-DE"/>
          <w:rPrChange w:id="124" w:author="andreas.voss" w:date="2019-07-09T13:52:00Z">
            <w:rPr>
              <w:w w:val="120"/>
              <w:position w:val="2"/>
              <w:sz w:val="18"/>
            </w:rPr>
          </w:rPrChange>
        </w:rPr>
        <w:t>exp</w:t>
      </w:r>
      <w:proofErr w:type="spellEnd"/>
      <w:r w:rsidRPr="00785F08">
        <w:rPr>
          <w:w w:val="120"/>
          <w:position w:val="2"/>
          <w:sz w:val="18"/>
          <w:lang w:val="de-DE"/>
          <w:rPrChange w:id="125" w:author="andreas.voss" w:date="2019-07-09T13:52:00Z">
            <w:rPr>
              <w:w w:val="120"/>
              <w:position w:val="2"/>
              <w:sz w:val="18"/>
            </w:rPr>
          </w:rPrChange>
        </w:rPr>
        <w:t>(</w:t>
      </w:r>
      <w:r w:rsidRPr="00785F08">
        <w:rPr>
          <w:rFonts w:ascii="DejaVu Sans" w:hAnsi="DejaVu Sans"/>
          <w:w w:val="120"/>
          <w:position w:val="2"/>
          <w:sz w:val="18"/>
          <w:lang w:val="de-DE"/>
          <w:rPrChange w:id="126" w:author="andreas.voss" w:date="2019-07-09T13:52:00Z">
            <w:rPr>
              <w:rFonts w:ascii="DejaVu Sans" w:hAnsi="DejaVu Sans"/>
              <w:w w:val="120"/>
              <w:position w:val="2"/>
              <w:sz w:val="18"/>
            </w:rPr>
          </w:rPrChange>
        </w:rPr>
        <w:t>−</w:t>
      </w:r>
      <w:r w:rsidRPr="00785F08">
        <w:rPr>
          <w:i/>
          <w:w w:val="120"/>
          <w:position w:val="2"/>
          <w:sz w:val="18"/>
          <w:lang w:val="de-DE"/>
          <w:rPrChange w:id="127" w:author="andreas.voss" w:date="2019-07-09T13:52:00Z">
            <w:rPr>
              <w:i/>
              <w:w w:val="120"/>
              <w:position w:val="2"/>
              <w:sz w:val="18"/>
            </w:rPr>
          </w:rPrChange>
        </w:rPr>
        <w:t>s</w:t>
      </w:r>
      <w:r w:rsidRPr="00785F08">
        <w:rPr>
          <w:w w:val="120"/>
          <w:sz w:val="12"/>
          <w:lang w:val="de-DE"/>
          <w:rPrChange w:id="128" w:author="andreas.voss" w:date="2019-07-09T13:52:00Z">
            <w:rPr>
              <w:w w:val="120"/>
              <w:sz w:val="12"/>
            </w:rPr>
          </w:rPrChange>
        </w:rPr>
        <w:t>1</w:t>
      </w:r>
      <w:r w:rsidRPr="00785F08">
        <w:rPr>
          <w:w w:val="120"/>
          <w:position w:val="2"/>
          <w:sz w:val="18"/>
          <w:lang w:val="de-DE"/>
          <w:rPrChange w:id="129" w:author="andreas.voss" w:date="2019-07-09T13:52:00Z">
            <w:rPr>
              <w:w w:val="120"/>
              <w:position w:val="2"/>
              <w:sz w:val="18"/>
            </w:rPr>
          </w:rPrChange>
        </w:rPr>
        <w:t>(</w:t>
      </w:r>
      <w:r w:rsidRPr="00785F08">
        <w:rPr>
          <w:b/>
          <w:i/>
          <w:w w:val="120"/>
          <w:position w:val="2"/>
          <w:sz w:val="18"/>
          <w:lang w:val="de-DE"/>
          <w:rPrChange w:id="130" w:author="andreas.voss" w:date="2019-07-09T13:52:00Z">
            <w:rPr>
              <w:b/>
              <w:i/>
              <w:w w:val="120"/>
              <w:position w:val="2"/>
              <w:sz w:val="18"/>
            </w:rPr>
          </w:rPrChange>
        </w:rPr>
        <w:t>u</w:t>
      </w:r>
      <w:r w:rsidRPr="00785F08">
        <w:rPr>
          <w:w w:val="120"/>
          <w:sz w:val="12"/>
          <w:lang w:val="de-DE"/>
          <w:rPrChange w:id="131" w:author="andreas.voss" w:date="2019-07-09T13:52:00Z">
            <w:rPr>
              <w:w w:val="120"/>
              <w:sz w:val="12"/>
            </w:rPr>
          </w:rPrChange>
        </w:rPr>
        <w:t>2</w:t>
      </w:r>
      <w:r w:rsidRPr="00785F08">
        <w:rPr>
          <w:w w:val="120"/>
          <w:position w:val="2"/>
          <w:sz w:val="18"/>
          <w:lang w:val="de-DE"/>
          <w:rPrChange w:id="132" w:author="andreas.voss" w:date="2019-07-09T13:52:00Z">
            <w:rPr>
              <w:w w:val="120"/>
              <w:position w:val="2"/>
              <w:sz w:val="18"/>
            </w:rPr>
          </w:rPrChange>
        </w:rPr>
        <w:t>))</w:t>
      </w:r>
      <w:r w:rsidRPr="00785F08">
        <w:rPr>
          <w:w w:val="120"/>
          <w:position w:val="2"/>
          <w:sz w:val="18"/>
          <w:lang w:val="de-DE"/>
          <w:rPrChange w:id="133" w:author="andreas.voss" w:date="2019-07-09T13:52:00Z">
            <w:rPr>
              <w:w w:val="120"/>
              <w:position w:val="2"/>
              <w:sz w:val="18"/>
            </w:rPr>
          </w:rPrChange>
        </w:rPr>
        <w:tab/>
        <w:t>[5]</w:t>
      </w:r>
    </w:p>
    <w:p w14:paraId="2E736D56" w14:textId="24E48908" w:rsidR="00EC0BD2" w:rsidRDefault="0043734F">
      <w:pPr>
        <w:pStyle w:val="Textkrper"/>
        <w:spacing w:before="168" w:line="252" w:lineRule="auto"/>
        <w:ind w:left="152" w:right="1034"/>
        <w:jc w:val="both"/>
      </w:pPr>
      <w:r>
        <w:rPr>
          <w:noProof/>
          <w:lang w:val="de-DE" w:eastAsia="de-DE"/>
        </w:rPr>
        <mc:AlternateContent>
          <mc:Choice Requires="wps">
            <w:drawing>
              <wp:anchor distT="0" distB="0" distL="114300" distR="114300" simplePos="0" relativeHeight="251640832" behindDoc="1" locked="0" layoutInCell="1" allowOverlap="1" wp14:anchorId="0CA95D14" wp14:editId="5864717A">
                <wp:simplePos x="0" y="0"/>
                <wp:positionH relativeFrom="page">
                  <wp:posOffset>867410</wp:posOffset>
                </wp:positionH>
                <wp:positionV relativeFrom="paragraph">
                  <wp:posOffset>401955</wp:posOffset>
                </wp:positionV>
                <wp:extent cx="850900" cy="198120"/>
                <wp:effectExtent l="635" t="2540" r="0" b="0"/>
                <wp:wrapNone/>
                <wp:docPr id="115"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9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DCB1C" w14:textId="77777777" w:rsidR="00785F08" w:rsidRDefault="00785F08">
                            <w:pPr>
                              <w:pStyle w:val="Textkrper"/>
                              <w:tabs>
                                <w:tab w:val="left" w:pos="442"/>
                                <w:tab w:val="left" w:pos="865"/>
                                <w:tab w:val="left" w:pos="1288"/>
                              </w:tabs>
                              <w:spacing w:line="182" w:lineRule="exact"/>
                              <w:rPr>
                                <w:rFonts w:ascii="DejaVu Sans" w:hAnsi="DejaVu Sans"/>
                              </w:rPr>
                            </w:pPr>
                            <w:r>
                              <w:rPr>
                                <w:rFonts w:ascii="DejaVu Sans" w:hAnsi="DejaVu Sans"/>
                              </w:rPr>
                              <w:t>·</w:t>
                            </w:r>
                            <w:r>
                              <w:rPr>
                                <w:rFonts w:ascii="DejaVu Sans" w:hAnsi="DejaVu Sans"/>
                              </w:rPr>
                              <w:tab/>
                              <w:t>·</w:t>
                            </w:r>
                            <w:r>
                              <w:rPr>
                                <w:rFonts w:ascii="DejaVu Sans" w:hAnsi="DejaVu Sans"/>
                              </w:rPr>
                              <w:tab/>
                              <w:t>·</w:t>
                            </w:r>
                            <w:r>
                              <w:rPr>
                                <w:rFonts w:ascii="DejaVu Sans" w:hAnsi="DejaVu Sans"/>
                              </w:rPr>
                              <w:tab/>
                            </w:r>
                            <w:r>
                              <w:rPr>
                                <w:rFonts w:ascii="DejaVu Sans" w:hAnsi="DejaVu Sans"/>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A95D14" id="Text Box 86" o:spid="_x0000_s1038" type="#_x0000_t202" style="position:absolute;left:0;text-align:left;margin-left:68.3pt;margin-top:31.65pt;width:67pt;height:15.6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" filled="f" stroked="f">
                <v:textbox inset="0,0,0,0">
                  <w:txbxContent>
                    <w:p w14:paraId="6EDDCB1C" w14:textId="77777777" w:rsidR="00785F08" w:rsidRDefault="00785F08">
                      <w:pPr>
                        <w:pStyle w:val="Textkrper"/>
                        <w:tabs>
                          <w:tab w:val="left" w:pos="442"/>
                          <w:tab w:val="left" w:pos="865"/>
                          <w:tab w:val="left" w:pos="1288"/>
                        </w:tabs>
                        <w:spacing w:line="182" w:lineRule="exact"/>
                        <w:rPr>
                          <w:rFonts w:ascii="DejaVu Sans" w:hAnsi="DejaVu Sans"/>
                        </w:rPr>
                      </w:pPr>
                      <w:r>
                        <w:rPr>
                          <w:rFonts w:ascii="DejaVu Sans" w:hAnsi="DejaVu Sans"/>
                        </w:rPr>
                        <w:t>·</w:t>
                      </w:r>
                      <w:r>
                        <w:rPr>
                          <w:rFonts w:ascii="DejaVu Sans" w:hAnsi="DejaVu Sans"/>
                        </w:rPr>
                        <w:tab/>
                        <w:t>·</w:t>
                      </w:r>
                      <w:r>
                        <w:rPr>
                          <w:rFonts w:ascii="DejaVu Sans" w:hAnsi="DejaVu Sans"/>
                        </w:rPr>
                        <w:tab/>
                        <w:t>·</w:t>
                      </w:r>
                      <w:r>
                        <w:rPr>
                          <w:rFonts w:ascii="DejaVu Sans" w:hAnsi="DejaVu Sans"/>
                        </w:rPr>
                        <w:tab/>
                      </w:r>
                      <w:r>
                        <w:rPr>
                          <w:rFonts w:ascii="DejaVu Sans" w:hAnsi="DejaVu Sans"/>
                          <w:w w:val="90"/>
                        </w:rPr>
                        <w:t>·</w:t>
                      </w:r>
                    </w:p>
                  </w:txbxContent>
                </v:textbox>
                <w10:wrap anchorx="page"/>
              </v:shape>
            </w:pict>
          </mc:Fallback>
        </mc:AlternateContent>
      </w:r>
      <w:r w:rsidR="00753B5A">
        <w:rPr>
          <w:w w:val="110"/>
        </w:rPr>
        <w:t xml:space="preserve">An additional property of this design, which becomes </w:t>
      </w:r>
      <w:r w:rsidR="00753B5A">
        <w:rPr>
          <w:spacing w:val="-3"/>
          <w:w w:val="110"/>
        </w:rPr>
        <w:t xml:space="preserve">relevant </w:t>
      </w:r>
      <w:r w:rsidR="00753B5A">
        <w:rPr>
          <w:w w:val="110"/>
        </w:rPr>
        <w:t xml:space="preserve">later for optimization, is that the operations of the ACB </w:t>
      </w:r>
      <w:r w:rsidR="00753B5A">
        <w:rPr>
          <w:spacing w:val="-3"/>
          <w:w w:val="110"/>
        </w:rPr>
        <w:t xml:space="preserve">have </w:t>
      </w:r>
      <w:r w:rsidR="00753B5A">
        <w:rPr>
          <w:w w:val="110"/>
        </w:rPr>
        <w:t xml:space="preserve">tractable, and cheaply computable Jacobians (strictly upper or </w:t>
      </w:r>
      <w:r w:rsidR="00753B5A">
        <w:rPr>
          <w:spacing w:val="-3"/>
          <w:w w:val="110"/>
        </w:rPr>
        <w:t xml:space="preserve">lower </w:t>
      </w:r>
      <w:r w:rsidR="00753B5A">
        <w:rPr>
          <w:w w:val="110"/>
        </w:rPr>
        <w:t xml:space="preserve">triangular matrices). Furthermore, the internal networks </w:t>
      </w:r>
      <w:r w:rsidR="00753B5A">
        <w:rPr>
          <w:i/>
          <w:spacing w:val="2"/>
          <w:w w:val="110"/>
          <w:position w:val="2"/>
        </w:rPr>
        <w:t>s</w:t>
      </w:r>
      <w:proofErr w:type="gramStart"/>
      <w:r w:rsidR="00753B5A">
        <w:rPr>
          <w:spacing w:val="2"/>
          <w:w w:val="110"/>
          <w:sz w:val="12"/>
        </w:rPr>
        <w:t>1</w:t>
      </w:r>
      <w:r w:rsidR="00753B5A">
        <w:rPr>
          <w:spacing w:val="2"/>
          <w:w w:val="110"/>
          <w:position w:val="2"/>
        </w:rPr>
        <w:t xml:space="preserve">( </w:t>
      </w:r>
      <w:r w:rsidR="00753B5A">
        <w:rPr>
          <w:w w:val="110"/>
          <w:position w:val="2"/>
        </w:rPr>
        <w:t>)</w:t>
      </w:r>
      <w:proofErr w:type="gramEnd"/>
      <w:r w:rsidR="00753B5A">
        <w:rPr>
          <w:i/>
          <w:w w:val="110"/>
          <w:position w:val="2"/>
        </w:rPr>
        <w:t xml:space="preserve">, </w:t>
      </w:r>
      <w:r w:rsidR="00753B5A">
        <w:rPr>
          <w:i/>
          <w:spacing w:val="3"/>
          <w:w w:val="110"/>
          <w:position w:val="2"/>
        </w:rPr>
        <w:t>s</w:t>
      </w:r>
      <w:r w:rsidR="00753B5A">
        <w:rPr>
          <w:spacing w:val="3"/>
          <w:w w:val="110"/>
          <w:sz w:val="12"/>
        </w:rPr>
        <w:t>2</w:t>
      </w:r>
      <w:r w:rsidR="00753B5A">
        <w:rPr>
          <w:spacing w:val="3"/>
          <w:w w:val="110"/>
          <w:position w:val="2"/>
        </w:rPr>
        <w:t xml:space="preserve">( </w:t>
      </w:r>
      <w:r w:rsidR="00753B5A">
        <w:rPr>
          <w:w w:val="110"/>
          <w:position w:val="2"/>
        </w:rPr>
        <w:t>)</w:t>
      </w:r>
      <w:r w:rsidR="00753B5A">
        <w:rPr>
          <w:i/>
          <w:w w:val="110"/>
          <w:position w:val="2"/>
        </w:rPr>
        <w:t xml:space="preserve">, </w:t>
      </w:r>
      <w:r w:rsidR="00753B5A">
        <w:rPr>
          <w:i/>
          <w:spacing w:val="3"/>
          <w:w w:val="110"/>
          <w:position w:val="2"/>
        </w:rPr>
        <w:t>t</w:t>
      </w:r>
      <w:r w:rsidR="00753B5A">
        <w:rPr>
          <w:spacing w:val="3"/>
          <w:w w:val="110"/>
          <w:sz w:val="12"/>
        </w:rPr>
        <w:t>1</w:t>
      </w:r>
      <w:r w:rsidR="00753B5A">
        <w:rPr>
          <w:spacing w:val="3"/>
          <w:w w:val="110"/>
          <w:position w:val="2"/>
        </w:rPr>
        <w:t xml:space="preserve">( </w:t>
      </w:r>
      <w:r w:rsidR="00753B5A">
        <w:rPr>
          <w:w w:val="110"/>
          <w:position w:val="2"/>
        </w:rPr>
        <w:t>)</w:t>
      </w:r>
      <w:r w:rsidR="00753B5A">
        <w:rPr>
          <w:i/>
          <w:w w:val="110"/>
          <w:position w:val="2"/>
        </w:rPr>
        <w:t xml:space="preserve">, </w:t>
      </w:r>
      <w:r w:rsidR="00753B5A">
        <w:rPr>
          <w:i/>
          <w:spacing w:val="3"/>
          <w:w w:val="110"/>
          <w:position w:val="2"/>
        </w:rPr>
        <w:t>t</w:t>
      </w:r>
      <w:r w:rsidR="00753B5A">
        <w:rPr>
          <w:spacing w:val="3"/>
          <w:w w:val="110"/>
          <w:sz w:val="12"/>
        </w:rPr>
        <w:t>2</w:t>
      </w:r>
      <w:r w:rsidR="00753B5A">
        <w:rPr>
          <w:spacing w:val="3"/>
          <w:w w:val="110"/>
          <w:position w:val="2"/>
        </w:rPr>
        <w:t xml:space="preserve">( </w:t>
      </w:r>
      <w:r w:rsidR="00753B5A">
        <w:rPr>
          <w:w w:val="110"/>
          <w:position w:val="2"/>
        </w:rPr>
        <w:t xml:space="preserve">) can </w:t>
      </w:r>
      <w:r w:rsidR="00753B5A">
        <w:rPr>
          <w:spacing w:val="2"/>
          <w:w w:val="110"/>
          <w:position w:val="2"/>
        </w:rPr>
        <w:t xml:space="preserve">be </w:t>
      </w:r>
      <w:r w:rsidR="00753B5A">
        <w:rPr>
          <w:w w:val="110"/>
          <w:position w:val="2"/>
        </w:rPr>
        <w:t xml:space="preserve">represented </w:t>
      </w:r>
      <w:r w:rsidR="00753B5A">
        <w:rPr>
          <w:spacing w:val="-3"/>
          <w:w w:val="110"/>
          <w:position w:val="2"/>
        </w:rPr>
        <w:t xml:space="preserve">by </w:t>
      </w:r>
      <w:r w:rsidR="00753B5A">
        <w:rPr>
          <w:w w:val="110"/>
          <w:position w:val="2"/>
        </w:rPr>
        <w:t xml:space="preserve">arbitrarily complex neural networks, which themselves need not </w:t>
      </w:r>
      <w:ins w:id="134" w:author="andreas.voss" w:date="2019-07-09T14:03:00Z">
        <w:r w:rsidR="00F932C5">
          <w:rPr>
            <w:w w:val="110"/>
            <w:position w:val="2"/>
          </w:rPr>
          <w:t xml:space="preserve">to </w:t>
        </w:r>
      </w:ins>
      <w:r w:rsidR="00753B5A">
        <w:rPr>
          <w:spacing w:val="2"/>
          <w:w w:val="110"/>
          <w:position w:val="2"/>
        </w:rPr>
        <w:t xml:space="preserve">be </w:t>
      </w:r>
      <w:r w:rsidR="00753B5A">
        <w:rPr>
          <w:w w:val="110"/>
          <w:position w:val="2"/>
        </w:rPr>
        <w:t xml:space="preserve">invertible, since </w:t>
      </w:r>
      <w:r w:rsidR="00753B5A">
        <w:rPr>
          <w:w w:val="110"/>
        </w:rPr>
        <w:t xml:space="preserve">they are only ever evaluated in the forward direction during both the forward and the inverse pass through the ACB. </w:t>
      </w:r>
      <w:r w:rsidR="00753B5A">
        <w:rPr>
          <w:spacing w:val="-8"/>
          <w:w w:val="110"/>
        </w:rPr>
        <w:t xml:space="preserve">To </w:t>
      </w:r>
      <w:r w:rsidR="00753B5A">
        <w:rPr>
          <w:w w:val="110"/>
        </w:rPr>
        <w:t xml:space="preserve">ensure that the model is powerful enough to represent complicated distributions, </w:t>
      </w:r>
      <w:r w:rsidR="00753B5A">
        <w:rPr>
          <w:spacing w:val="-3"/>
          <w:w w:val="110"/>
        </w:rPr>
        <w:t xml:space="preserve">we </w:t>
      </w:r>
      <w:r w:rsidR="00753B5A">
        <w:rPr>
          <w:w w:val="110"/>
        </w:rPr>
        <w:t>chain multiple ACBs, so that the output of each ACB</w:t>
      </w:r>
      <w:r w:rsidR="00753B5A">
        <w:rPr>
          <w:spacing w:val="6"/>
          <w:w w:val="110"/>
        </w:rPr>
        <w:t xml:space="preserve"> </w:t>
      </w:r>
      <w:r w:rsidR="00753B5A">
        <w:rPr>
          <w:w w:val="110"/>
        </w:rPr>
        <w:t>becomes</w:t>
      </w:r>
      <w:r w:rsidR="00753B5A">
        <w:rPr>
          <w:spacing w:val="6"/>
          <w:w w:val="110"/>
        </w:rPr>
        <w:t xml:space="preserve"> </w:t>
      </w:r>
      <w:r w:rsidR="00753B5A">
        <w:rPr>
          <w:w w:val="110"/>
        </w:rPr>
        <w:t>the</w:t>
      </w:r>
      <w:r w:rsidR="00753B5A">
        <w:rPr>
          <w:spacing w:val="6"/>
          <w:w w:val="110"/>
        </w:rPr>
        <w:t xml:space="preserve"> </w:t>
      </w:r>
      <w:r w:rsidR="00753B5A">
        <w:rPr>
          <w:w w:val="110"/>
        </w:rPr>
        <w:t>input</w:t>
      </w:r>
      <w:r w:rsidR="00753B5A">
        <w:rPr>
          <w:spacing w:val="7"/>
          <w:w w:val="110"/>
        </w:rPr>
        <w:t xml:space="preserve"> </w:t>
      </w:r>
      <w:r w:rsidR="00753B5A">
        <w:rPr>
          <w:w w:val="110"/>
        </w:rPr>
        <w:t>of</w:t>
      </w:r>
      <w:r w:rsidR="00753B5A">
        <w:rPr>
          <w:spacing w:val="6"/>
          <w:w w:val="110"/>
        </w:rPr>
        <w:t xml:space="preserve"> </w:t>
      </w:r>
      <w:r w:rsidR="00753B5A">
        <w:rPr>
          <w:w w:val="110"/>
        </w:rPr>
        <w:t>the</w:t>
      </w:r>
      <w:r w:rsidR="00753B5A">
        <w:rPr>
          <w:spacing w:val="6"/>
          <w:w w:val="110"/>
        </w:rPr>
        <w:t xml:space="preserve"> </w:t>
      </w:r>
      <w:r w:rsidR="00753B5A">
        <w:rPr>
          <w:w w:val="110"/>
        </w:rPr>
        <w:t>next</w:t>
      </w:r>
      <w:r w:rsidR="00753B5A">
        <w:rPr>
          <w:spacing w:val="6"/>
          <w:w w:val="110"/>
        </w:rPr>
        <w:t xml:space="preserve"> </w:t>
      </w:r>
      <w:r w:rsidR="00753B5A">
        <w:rPr>
          <w:w w:val="110"/>
        </w:rPr>
        <w:t>(se</w:t>
      </w:r>
      <w:ins w:id="135" w:author="andreas.voss" w:date="2019-07-09T14:04:00Z">
        <w:r w:rsidR="00F932C5">
          <w:rPr>
            <w:w w:val="110"/>
          </w:rPr>
          <w:t xml:space="preserve"> </w:t>
        </w:r>
      </w:ins>
      <w:proofErr w:type="spellStart"/>
      <w:r w:rsidR="00753B5A">
        <w:rPr>
          <w:w w:val="110"/>
        </w:rPr>
        <w:t>e</w:t>
      </w:r>
      <w:hyperlink w:anchor="_bookmark3" w:history="1">
        <w:r w:rsidR="00753B5A">
          <w:rPr>
            <w:color w:val="0000FF"/>
            <w:w w:val="110"/>
          </w:rPr>
          <w:t>Figure</w:t>
        </w:r>
        <w:proofErr w:type="spellEnd"/>
        <w:r w:rsidR="00753B5A">
          <w:rPr>
            <w:color w:val="0000FF"/>
            <w:spacing w:val="7"/>
            <w:w w:val="110"/>
          </w:rPr>
          <w:t xml:space="preserve"> </w:t>
        </w:r>
        <w:r w:rsidR="00753B5A">
          <w:rPr>
            <w:color w:val="0000FF"/>
            <w:w w:val="110"/>
          </w:rPr>
          <w:t>2b</w:t>
        </w:r>
      </w:hyperlink>
      <w:r w:rsidR="00753B5A">
        <w:rPr>
          <w:w w:val="110"/>
        </w:rPr>
        <w:t>).</w:t>
      </w:r>
      <w:r w:rsidR="00753B5A">
        <w:rPr>
          <w:spacing w:val="24"/>
          <w:w w:val="110"/>
        </w:rPr>
        <w:t xml:space="preserve"> </w:t>
      </w:r>
      <w:r w:rsidR="00753B5A">
        <w:rPr>
          <w:w w:val="110"/>
        </w:rPr>
        <w:t>In</w:t>
      </w:r>
      <w:r w:rsidR="00753B5A">
        <w:rPr>
          <w:spacing w:val="6"/>
          <w:w w:val="110"/>
        </w:rPr>
        <w:t xml:space="preserve"> </w:t>
      </w:r>
      <w:r w:rsidR="00753B5A">
        <w:rPr>
          <w:w w:val="110"/>
        </w:rPr>
        <w:t>this</w:t>
      </w:r>
      <w:r w:rsidR="00753B5A">
        <w:rPr>
          <w:spacing w:val="7"/>
          <w:w w:val="110"/>
        </w:rPr>
        <w:t xml:space="preserve"> </w:t>
      </w:r>
      <w:r w:rsidR="00753B5A">
        <w:rPr>
          <w:spacing w:val="-7"/>
          <w:w w:val="110"/>
        </w:rPr>
        <w:t>way,</w:t>
      </w:r>
      <w:r w:rsidR="00753B5A">
        <w:rPr>
          <w:spacing w:val="6"/>
          <w:w w:val="110"/>
        </w:rPr>
        <w:t xml:space="preserve"> </w:t>
      </w:r>
      <w:r w:rsidR="00753B5A">
        <w:rPr>
          <w:w w:val="110"/>
        </w:rPr>
        <w:t>the</w:t>
      </w:r>
      <w:r w:rsidR="00753B5A">
        <w:rPr>
          <w:spacing w:val="6"/>
          <w:w w:val="110"/>
        </w:rPr>
        <w:t xml:space="preserve"> </w:t>
      </w:r>
      <w:r w:rsidR="00753B5A">
        <w:rPr>
          <w:w w:val="110"/>
        </w:rPr>
        <w:t>whole</w:t>
      </w:r>
      <w:r w:rsidR="00753B5A">
        <w:rPr>
          <w:spacing w:val="6"/>
          <w:w w:val="110"/>
        </w:rPr>
        <w:t xml:space="preserve"> </w:t>
      </w:r>
      <w:r w:rsidR="00753B5A">
        <w:rPr>
          <w:w w:val="110"/>
        </w:rPr>
        <w:t>chain</w:t>
      </w:r>
      <w:r w:rsidR="00753B5A">
        <w:rPr>
          <w:spacing w:val="7"/>
          <w:w w:val="110"/>
        </w:rPr>
        <w:t xml:space="preserve"> </w:t>
      </w:r>
      <w:r w:rsidR="00753B5A">
        <w:rPr>
          <w:w w:val="110"/>
        </w:rPr>
        <w:t>remains</w:t>
      </w:r>
      <w:r w:rsidR="00753B5A">
        <w:rPr>
          <w:spacing w:val="6"/>
          <w:w w:val="110"/>
        </w:rPr>
        <w:t xml:space="preserve"> </w:t>
      </w:r>
      <w:r w:rsidR="00753B5A">
        <w:rPr>
          <w:w w:val="110"/>
        </w:rPr>
        <w:t>invertible</w:t>
      </w:r>
      <w:r w:rsidR="00753B5A">
        <w:rPr>
          <w:spacing w:val="6"/>
          <w:w w:val="110"/>
        </w:rPr>
        <w:t xml:space="preserve"> </w:t>
      </w:r>
      <w:r w:rsidR="00753B5A">
        <w:rPr>
          <w:w w:val="110"/>
        </w:rPr>
        <w:t>from</w:t>
      </w:r>
      <w:r w:rsidR="00753B5A">
        <w:rPr>
          <w:spacing w:val="7"/>
          <w:w w:val="110"/>
        </w:rPr>
        <w:t xml:space="preserve"> </w:t>
      </w:r>
      <w:r w:rsidR="00753B5A">
        <w:rPr>
          <w:w w:val="110"/>
        </w:rPr>
        <w:t>the</w:t>
      </w:r>
      <w:r w:rsidR="00753B5A">
        <w:rPr>
          <w:spacing w:val="6"/>
          <w:w w:val="110"/>
        </w:rPr>
        <w:t xml:space="preserve"> </w:t>
      </w:r>
      <w:r w:rsidR="00753B5A">
        <w:rPr>
          <w:w w:val="110"/>
        </w:rPr>
        <w:t>first</w:t>
      </w:r>
      <w:r w:rsidR="00753B5A">
        <w:rPr>
          <w:spacing w:val="6"/>
          <w:w w:val="110"/>
        </w:rPr>
        <w:t xml:space="preserve"> </w:t>
      </w:r>
      <w:r w:rsidR="00753B5A">
        <w:rPr>
          <w:w w:val="110"/>
        </w:rPr>
        <w:t>input</w:t>
      </w:r>
      <w:r w:rsidR="00753B5A">
        <w:rPr>
          <w:spacing w:val="6"/>
          <w:w w:val="110"/>
        </w:rPr>
        <w:t xml:space="preserve"> </w:t>
      </w:r>
      <w:r w:rsidR="00753B5A">
        <w:rPr>
          <w:w w:val="110"/>
        </w:rPr>
        <w:t>to</w:t>
      </w:r>
      <w:r w:rsidR="00753B5A">
        <w:rPr>
          <w:spacing w:val="7"/>
          <w:w w:val="110"/>
        </w:rPr>
        <w:t xml:space="preserve"> </w:t>
      </w:r>
      <w:r w:rsidR="00753B5A">
        <w:rPr>
          <w:w w:val="110"/>
        </w:rPr>
        <w:t>the</w:t>
      </w:r>
    </w:p>
    <w:p w14:paraId="1D3655C9" w14:textId="77777777" w:rsidR="00EC0BD2" w:rsidRDefault="0043734F">
      <w:pPr>
        <w:pStyle w:val="Textkrper"/>
        <w:spacing w:line="224" w:lineRule="exact"/>
        <w:ind w:left="159"/>
      </w:pPr>
      <w:r>
        <w:rPr>
          <w:noProof/>
          <w:lang w:val="de-DE" w:eastAsia="de-DE"/>
        </w:rPr>
        <mc:AlternateContent>
          <mc:Choice Requires="wps">
            <w:drawing>
              <wp:anchor distT="0" distB="0" distL="114300" distR="114300" simplePos="0" relativeHeight="251638784" behindDoc="1" locked="0" layoutInCell="1" allowOverlap="1" wp14:anchorId="20622B6A" wp14:editId="71285008">
                <wp:simplePos x="0" y="0"/>
                <wp:positionH relativeFrom="page">
                  <wp:posOffset>2156460</wp:posOffset>
                </wp:positionH>
                <wp:positionV relativeFrom="paragraph">
                  <wp:posOffset>123825</wp:posOffset>
                </wp:positionV>
                <wp:extent cx="3448685" cy="1080135"/>
                <wp:effectExtent l="0" t="987425" r="0" b="866140"/>
                <wp:wrapNone/>
                <wp:docPr id="114" name="WordArt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448685" cy="10801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7B12E98"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0622B6A" id="WordArt 85" o:spid="_x0000_s1039" type="#_x0000_t202" style="position:absolute;left:0;text-align:left;margin-left:169.8pt;margin-top:9.75pt;width:271.55pt;height:85.05pt;rotation:-45;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" filled="f" stroked="f">
                <v:stroke joinstyle="round"/>
                <o:lock v:ext="edit" shapetype="t"/>
                <v:textbox style="mso-fit-shape-to-text:t">
                  <w:txbxContent>
                    <w:p w14:paraId="77B12E98"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DRAFT</w:t>
                      </w:r>
                    </w:p>
                  </w:txbxContent>
                </v:textbox>
                <w10:wrap anchorx="page"/>
              </v:shape>
            </w:pict>
          </mc:Fallback>
        </mc:AlternateContent>
      </w:r>
      <w:r w:rsidR="00753B5A">
        <w:rPr>
          <w:w w:val="110"/>
        </w:rPr>
        <w:t xml:space="preserve">last output and can be viewed as a single function parameterized by trainable parameters </w:t>
      </w:r>
      <w:r w:rsidR="00753B5A">
        <w:rPr>
          <w:b/>
          <w:i/>
          <w:w w:val="110"/>
        </w:rPr>
        <w:t>φ</w:t>
      </w:r>
      <w:proofErr w:type="spellStart"/>
      <w:proofErr w:type="gramStart"/>
      <w:r w:rsidR="00753B5A">
        <w:rPr>
          <w:rFonts w:ascii="Arial" w:hAnsi="Arial"/>
          <w:i/>
          <w:w w:val="110"/>
          <w:position w:val="-3"/>
          <w:sz w:val="12"/>
        </w:rPr>
        <w:t>inv</w:t>
      </w:r>
      <w:proofErr w:type="spellEnd"/>
      <w:r w:rsidR="00753B5A">
        <w:rPr>
          <w:rFonts w:ascii="Arial" w:hAnsi="Arial"/>
          <w:i/>
          <w:w w:val="110"/>
          <w:position w:val="-3"/>
          <w:sz w:val="12"/>
        </w:rPr>
        <w:t xml:space="preserve"> </w:t>
      </w:r>
      <w:r w:rsidR="00753B5A">
        <w:rPr>
          <w:w w:val="110"/>
        </w:rPr>
        <w:t>.</w:t>
      </w:r>
      <w:proofErr w:type="gramEnd"/>
    </w:p>
    <w:p w14:paraId="4885B5D1" w14:textId="77777777" w:rsidR="00EC0BD2" w:rsidRDefault="0043734F">
      <w:pPr>
        <w:pStyle w:val="Textkrper"/>
        <w:spacing w:line="252" w:lineRule="auto"/>
        <w:ind w:left="159" w:right="1010" w:firstLine="239"/>
        <w:jc w:val="both"/>
      </w:pPr>
      <w:r>
        <w:rPr>
          <w:noProof/>
          <w:lang w:val="de-DE" w:eastAsia="de-DE"/>
        </w:rPr>
        <mc:AlternateContent>
          <mc:Choice Requires="wps">
            <w:drawing>
              <wp:anchor distT="0" distB="0" distL="114300" distR="114300" simplePos="0" relativeHeight="251639808" behindDoc="1" locked="0" layoutInCell="1" allowOverlap="1" wp14:anchorId="32932A89" wp14:editId="52D38556">
                <wp:simplePos x="0" y="0"/>
                <wp:positionH relativeFrom="page">
                  <wp:posOffset>1087120</wp:posOffset>
                </wp:positionH>
                <wp:positionV relativeFrom="paragraph">
                  <wp:posOffset>295275</wp:posOffset>
                </wp:positionV>
                <wp:extent cx="296545" cy="198120"/>
                <wp:effectExtent l="1270" t="0" r="0" b="0"/>
                <wp:wrapNone/>
                <wp:docPr id="113"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4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2060A" w14:textId="77777777" w:rsidR="00785F08" w:rsidRDefault="00785F08">
                            <w:pPr>
                              <w:pStyle w:val="Textkrper"/>
                              <w:tabs>
                                <w:tab w:val="left" w:pos="415"/>
                              </w:tabs>
                              <w:spacing w:line="182" w:lineRule="exact"/>
                              <w:rPr>
                                <w:rFonts w:ascii="DejaVu Sans"/>
                              </w:rPr>
                            </w:pPr>
                            <w:r>
                              <w:rPr>
                                <w:rFonts w:ascii="DejaVu Sans"/>
                              </w:rPr>
                              <w:t>N</w:t>
                            </w:r>
                            <w:r>
                              <w:rPr>
                                <w:rFonts w:ascii="DejaVu Sans"/>
                              </w:rPr>
                              <w:tab/>
                            </w:r>
                            <w:r>
                              <w:rPr>
                                <w:rFonts w:ascii="DejaVu Sans"/>
                                <w:w w:val="8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932A89" id="Text Box 84" o:spid="_x0000_s1040" type="#_x0000_t202" style="position:absolute;left:0;text-align:left;margin-left:85.6pt;margin-top:23.25pt;width:23.35pt;height:15.6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" filled="f" stroked="f">
                <v:textbox inset="0,0,0,0">
                  <w:txbxContent>
                    <w:p w14:paraId="3AA2060A" w14:textId="77777777" w:rsidR="00785F08" w:rsidRDefault="00785F08">
                      <w:pPr>
                        <w:pStyle w:val="Textkrper"/>
                        <w:tabs>
                          <w:tab w:val="left" w:pos="415"/>
                        </w:tabs>
                        <w:spacing w:line="182" w:lineRule="exact"/>
                        <w:rPr>
                          <w:rFonts w:ascii="DejaVu Sans"/>
                        </w:rPr>
                      </w:pPr>
                      <w:r>
                        <w:rPr>
                          <w:rFonts w:ascii="DejaVu Sans"/>
                        </w:rPr>
                        <w:t>N</w:t>
                      </w:r>
                      <w:r>
                        <w:rPr>
                          <w:rFonts w:ascii="DejaVu Sans"/>
                        </w:rPr>
                        <w:tab/>
                      </w:r>
                      <w:r>
                        <w:rPr>
                          <w:rFonts w:ascii="DejaVu Sans"/>
                          <w:w w:val="85"/>
                        </w:rPr>
                        <w:t>|</w:t>
                      </w:r>
                    </w:p>
                  </w:txbxContent>
                </v:textbox>
                <w10:wrap anchorx="page"/>
              </v:shape>
            </w:pict>
          </mc:Fallback>
        </mc:AlternateContent>
      </w:r>
      <w:r>
        <w:rPr>
          <w:noProof/>
          <w:lang w:val="de-DE" w:eastAsia="de-DE"/>
        </w:rPr>
        <mc:AlternateContent>
          <mc:Choice Requires="wps">
            <w:drawing>
              <wp:anchor distT="0" distB="0" distL="114300" distR="114300" simplePos="0" relativeHeight="251641856" behindDoc="1" locked="0" layoutInCell="1" allowOverlap="1" wp14:anchorId="17AF1D98" wp14:editId="340F1288">
                <wp:simplePos x="0" y="0"/>
                <wp:positionH relativeFrom="page">
                  <wp:posOffset>4603750</wp:posOffset>
                </wp:positionH>
                <wp:positionV relativeFrom="paragraph">
                  <wp:posOffset>572135</wp:posOffset>
                </wp:positionV>
                <wp:extent cx="1243330" cy="198120"/>
                <wp:effectExtent l="3175" t="0" r="1270" b="0"/>
                <wp:wrapNone/>
                <wp:docPr id="112"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33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86BD48" w14:textId="77777777" w:rsidR="00785F08" w:rsidRDefault="00785F08">
                            <w:pPr>
                              <w:pStyle w:val="Textkrper"/>
                              <w:tabs>
                                <w:tab w:val="left" w:pos="648"/>
                                <w:tab w:val="left" w:pos="1277"/>
                                <w:tab w:val="left" w:pos="1906"/>
                              </w:tabs>
                              <w:spacing w:line="182" w:lineRule="exact"/>
                              <w:rPr>
                                <w:rFonts w:ascii="DejaVu Sans" w:hAnsi="DejaVu Sans"/>
                              </w:rPr>
                            </w:pPr>
                            <w:r>
                              <w:rPr>
                                <w:rFonts w:ascii="DejaVu Sans" w:hAnsi="DejaVu Sans"/>
                              </w:rPr>
                              <w:t>·</w:t>
                            </w:r>
                            <w:r>
                              <w:rPr>
                                <w:rFonts w:ascii="DejaVu Sans" w:hAnsi="DejaVu Sans"/>
                              </w:rPr>
                              <w:tab/>
                              <w:t>·</w:t>
                            </w:r>
                            <w:r>
                              <w:rPr>
                                <w:rFonts w:ascii="DejaVu Sans" w:hAnsi="DejaVu Sans"/>
                              </w:rPr>
                              <w:tab/>
                              <w:t>·</w:t>
                            </w:r>
                            <w:r>
                              <w:rPr>
                                <w:rFonts w:ascii="DejaVu Sans" w:hAnsi="DejaVu Sans"/>
                              </w:rPr>
                              <w:tab/>
                            </w:r>
                            <w:r>
                              <w:rPr>
                                <w:rFonts w:ascii="DejaVu Sans" w:hAnsi="DejaVu Sans"/>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F1D98" id="Text Box 83" o:spid="_x0000_s1041" type="#_x0000_t202" style="position:absolute;left:0;text-align:left;margin-left:362.5pt;margin-top:45.05pt;width:97.9pt;height:15.6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" filled="f" stroked="f">
                <v:textbox inset="0,0,0,0">
                  <w:txbxContent>
                    <w:p w14:paraId="2F86BD48" w14:textId="77777777" w:rsidR="00785F08" w:rsidRDefault="00785F08">
                      <w:pPr>
                        <w:pStyle w:val="Textkrper"/>
                        <w:tabs>
                          <w:tab w:val="left" w:pos="648"/>
                          <w:tab w:val="left" w:pos="1277"/>
                          <w:tab w:val="left" w:pos="1906"/>
                        </w:tabs>
                        <w:spacing w:line="182" w:lineRule="exact"/>
                        <w:rPr>
                          <w:rFonts w:ascii="DejaVu Sans" w:hAnsi="DejaVu Sans"/>
                        </w:rPr>
                      </w:pPr>
                      <w:r>
                        <w:rPr>
                          <w:rFonts w:ascii="DejaVu Sans" w:hAnsi="DejaVu Sans"/>
                        </w:rPr>
                        <w:t>·</w:t>
                      </w:r>
                      <w:r>
                        <w:rPr>
                          <w:rFonts w:ascii="DejaVu Sans" w:hAnsi="DejaVu Sans"/>
                        </w:rPr>
                        <w:tab/>
                        <w:t>·</w:t>
                      </w:r>
                      <w:r>
                        <w:rPr>
                          <w:rFonts w:ascii="DejaVu Sans" w:hAnsi="DejaVu Sans"/>
                        </w:rPr>
                        <w:tab/>
                        <w:t>·</w:t>
                      </w:r>
                      <w:r>
                        <w:rPr>
                          <w:rFonts w:ascii="DejaVu Sans" w:hAnsi="DejaVu Sans"/>
                        </w:rPr>
                        <w:tab/>
                      </w:r>
                      <w:r>
                        <w:rPr>
                          <w:rFonts w:ascii="DejaVu Sans" w:hAnsi="DejaVu Sans"/>
                          <w:w w:val="90"/>
                        </w:rPr>
                        <w:t>·</w:t>
                      </w:r>
                    </w:p>
                  </w:txbxContent>
                </v:textbox>
                <w10:wrap anchorx="page"/>
              </v:shape>
            </w:pict>
          </mc:Fallback>
        </mc:AlternateContent>
      </w:r>
      <w:r w:rsidR="00753B5A">
        <w:rPr>
          <w:w w:val="115"/>
        </w:rPr>
        <w:t xml:space="preserve">In our applications, the input to the first ACB is the parameter vector </w:t>
      </w:r>
      <w:r w:rsidR="00753B5A">
        <w:rPr>
          <w:b/>
          <w:i/>
          <w:spacing w:val="2"/>
          <w:w w:val="115"/>
        </w:rPr>
        <w:t>θ</w:t>
      </w:r>
      <w:r w:rsidR="00753B5A">
        <w:rPr>
          <w:spacing w:val="2"/>
          <w:w w:val="115"/>
        </w:rPr>
        <w:t xml:space="preserve">, </w:t>
      </w:r>
      <w:r w:rsidR="00753B5A">
        <w:rPr>
          <w:w w:val="115"/>
        </w:rPr>
        <w:t>and the output of the final ACB, denoted hitherto</w:t>
      </w:r>
      <w:r w:rsidR="00753B5A">
        <w:rPr>
          <w:spacing w:val="-10"/>
          <w:w w:val="115"/>
        </w:rPr>
        <w:t xml:space="preserve"> </w:t>
      </w:r>
      <w:r w:rsidR="00753B5A">
        <w:rPr>
          <w:w w:val="115"/>
        </w:rPr>
        <w:t>as</w:t>
      </w:r>
      <w:r w:rsidR="00753B5A">
        <w:rPr>
          <w:spacing w:val="-10"/>
          <w:w w:val="115"/>
        </w:rPr>
        <w:t xml:space="preserve"> </w:t>
      </w:r>
      <w:r w:rsidR="00753B5A">
        <w:rPr>
          <w:b/>
          <w:i/>
          <w:spacing w:val="3"/>
          <w:w w:val="115"/>
        </w:rPr>
        <w:t>z</w:t>
      </w:r>
      <w:r w:rsidR="00753B5A">
        <w:rPr>
          <w:spacing w:val="3"/>
          <w:w w:val="115"/>
        </w:rPr>
        <w:t>,</w:t>
      </w:r>
      <w:r w:rsidR="00753B5A">
        <w:rPr>
          <w:spacing w:val="-10"/>
          <w:w w:val="115"/>
        </w:rPr>
        <w:t xml:space="preserve"> </w:t>
      </w:r>
      <w:r w:rsidR="00753B5A">
        <w:rPr>
          <w:w w:val="115"/>
        </w:rPr>
        <w:t>is</w:t>
      </w:r>
      <w:r w:rsidR="00753B5A">
        <w:rPr>
          <w:spacing w:val="-10"/>
          <w:w w:val="115"/>
        </w:rPr>
        <w:t xml:space="preserve"> </w:t>
      </w:r>
      <w:r w:rsidR="00753B5A">
        <w:rPr>
          <w:w w:val="115"/>
        </w:rPr>
        <w:t>encouraged</w:t>
      </w:r>
      <w:r w:rsidR="00753B5A">
        <w:rPr>
          <w:spacing w:val="-10"/>
          <w:w w:val="115"/>
        </w:rPr>
        <w:t xml:space="preserve"> </w:t>
      </w:r>
      <w:r w:rsidR="00753B5A">
        <w:rPr>
          <w:w w:val="115"/>
        </w:rPr>
        <w:t>to</w:t>
      </w:r>
      <w:r w:rsidR="00753B5A">
        <w:rPr>
          <w:spacing w:val="-10"/>
          <w:w w:val="115"/>
        </w:rPr>
        <w:t xml:space="preserve"> </w:t>
      </w:r>
      <w:r w:rsidR="00753B5A">
        <w:rPr>
          <w:w w:val="115"/>
        </w:rPr>
        <w:t>follow</w:t>
      </w:r>
      <w:r w:rsidR="00753B5A">
        <w:rPr>
          <w:spacing w:val="-10"/>
          <w:w w:val="115"/>
        </w:rPr>
        <w:t xml:space="preserve"> </w:t>
      </w:r>
      <w:r w:rsidR="00753B5A">
        <w:rPr>
          <w:w w:val="115"/>
        </w:rPr>
        <w:t>a</w:t>
      </w:r>
      <w:r w:rsidR="00753B5A">
        <w:rPr>
          <w:spacing w:val="-10"/>
          <w:w w:val="115"/>
        </w:rPr>
        <w:t xml:space="preserve"> </w:t>
      </w:r>
      <w:r w:rsidR="00753B5A">
        <w:rPr>
          <w:i/>
          <w:w w:val="115"/>
        </w:rPr>
        <w:t>d</w:t>
      </w:r>
      <w:r w:rsidR="00753B5A">
        <w:rPr>
          <w:w w:val="115"/>
        </w:rPr>
        <w:t>-dimensional</w:t>
      </w:r>
      <w:r w:rsidR="00753B5A">
        <w:rPr>
          <w:spacing w:val="-10"/>
          <w:w w:val="115"/>
        </w:rPr>
        <w:t xml:space="preserve"> </w:t>
      </w:r>
      <w:r w:rsidR="00753B5A">
        <w:rPr>
          <w:w w:val="115"/>
        </w:rPr>
        <w:t>spherical</w:t>
      </w:r>
      <w:r w:rsidR="00753B5A">
        <w:rPr>
          <w:spacing w:val="-9"/>
          <w:w w:val="115"/>
        </w:rPr>
        <w:t xml:space="preserve"> </w:t>
      </w:r>
      <w:r w:rsidR="00753B5A">
        <w:rPr>
          <w:w w:val="115"/>
        </w:rPr>
        <w:t>Gaussian</w:t>
      </w:r>
      <w:r w:rsidR="00753B5A">
        <w:rPr>
          <w:spacing w:val="-10"/>
          <w:w w:val="115"/>
        </w:rPr>
        <w:t xml:space="preserve"> </w:t>
      </w:r>
      <w:r w:rsidR="00753B5A">
        <w:rPr>
          <w:w w:val="115"/>
        </w:rPr>
        <w:t>via</w:t>
      </w:r>
      <w:r w:rsidR="00753B5A">
        <w:rPr>
          <w:spacing w:val="-10"/>
          <w:w w:val="115"/>
        </w:rPr>
        <w:t xml:space="preserve"> </w:t>
      </w:r>
      <w:r w:rsidR="00753B5A">
        <w:rPr>
          <w:w w:val="115"/>
        </w:rPr>
        <w:t>optimization</w:t>
      </w:r>
      <w:r w:rsidR="00753B5A">
        <w:rPr>
          <w:spacing w:val="-10"/>
          <w:w w:val="115"/>
        </w:rPr>
        <w:t xml:space="preserve"> </w:t>
      </w:r>
      <w:r w:rsidR="00753B5A">
        <w:rPr>
          <w:w w:val="115"/>
        </w:rPr>
        <w:t>(described</w:t>
      </w:r>
      <w:r w:rsidR="00753B5A">
        <w:rPr>
          <w:spacing w:val="-10"/>
          <w:w w:val="115"/>
        </w:rPr>
        <w:t xml:space="preserve"> </w:t>
      </w:r>
      <w:r w:rsidR="00753B5A">
        <w:rPr>
          <w:w w:val="115"/>
        </w:rPr>
        <w:t>in</w:t>
      </w:r>
      <w:r w:rsidR="00753B5A">
        <w:rPr>
          <w:spacing w:val="-10"/>
          <w:w w:val="115"/>
        </w:rPr>
        <w:t xml:space="preserve"> </w:t>
      </w:r>
      <w:r w:rsidR="00753B5A">
        <w:rPr>
          <w:w w:val="115"/>
        </w:rPr>
        <w:t>detail</w:t>
      </w:r>
      <w:r w:rsidR="00753B5A">
        <w:rPr>
          <w:spacing w:val="-10"/>
          <w:w w:val="115"/>
        </w:rPr>
        <w:t xml:space="preserve"> </w:t>
      </w:r>
      <w:r w:rsidR="00753B5A">
        <w:rPr>
          <w:w w:val="115"/>
        </w:rPr>
        <w:t>later),</w:t>
      </w:r>
      <w:r w:rsidR="00753B5A">
        <w:rPr>
          <w:spacing w:val="-10"/>
          <w:w w:val="115"/>
        </w:rPr>
        <w:t xml:space="preserve"> </w:t>
      </w:r>
      <w:r w:rsidR="00753B5A">
        <w:rPr>
          <w:w w:val="115"/>
        </w:rPr>
        <w:t>that</w:t>
      </w:r>
      <w:r w:rsidR="00753B5A">
        <w:rPr>
          <w:spacing w:val="-10"/>
          <w:w w:val="115"/>
        </w:rPr>
        <w:t xml:space="preserve"> </w:t>
      </w:r>
      <w:r w:rsidR="00753B5A">
        <w:rPr>
          <w:w w:val="115"/>
        </w:rPr>
        <w:t xml:space="preserve">is, </w:t>
      </w:r>
      <w:r w:rsidR="00753B5A">
        <w:rPr>
          <w:i/>
          <w:w w:val="115"/>
        </w:rPr>
        <w:t>p</w:t>
      </w:r>
      <w:r w:rsidR="00753B5A">
        <w:rPr>
          <w:w w:val="115"/>
        </w:rPr>
        <w:t>(</w:t>
      </w:r>
      <w:r w:rsidR="00753B5A">
        <w:rPr>
          <w:b/>
          <w:i/>
          <w:w w:val="115"/>
        </w:rPr>
        <w:t>z</w:t>
      </w:r>
      <w:r w:rsidR="00753B5A">
        <w:rPr>
          <w:w w:val="115"/>
        </w:rPr>
        <w:t>)</w:t>
      </w:r>
      <w:r w:rsidR="00753B5A">
        <w:rPr>
          <w:spacing w:val="-13"/>
          <w:w w:val="115"/>
        </w:rPr>
        <w:t xml:space="preserve"> </w:t>
      </w:r>
      <w:r w:rsidR="00753B5A">
        <w:rPr>
          <w:w w:val="115"/>
        </w:rPr>
        <w:t>=</w:t>
      </w:r>
      <w:r w:rsidR="00753B5A">
        <w:rPr>
          <w:spacing w:val="50"/>
          <w:w w:val="115"/>
        </w:rPr>
        <w:t xml:space="preserve"> </w:t>
      </w:r>
      <w:r w:rsidR="00753B5A">
        <w:rPr>
          <w:rFonts w:ascii="Arial" w:hAnsi="Arial"/>
          <w:i/>
          <w:spacing w:val="3"/>
          <w:w w:val="115"/>
          <w:vertAlign w:val="subscript"/>
        </w:rPr>
        <w:t>d</w:t>
      </w:r>
      <w:r w:rsidR="00753B5A">
        <w:rPr>
          <w:spacing w:val="3"/>
          <w:w w:val="115"/>
        </w:rPr>
        <w:t>(</w:t>
      </w:r>
      <w:r w:rsidR="00753B5A">
        <w:rPr>
          <w:b/>
          <w:i/>
          <w:spacing w:val="3"/>
          <w:w w:val="115"/>
        </w:rPr>
        <w:t>z</w:t>
      </w:r>
      <w:r w:rsidR="00753B5A">
        <w:rPr>
          <w:b/>
          <w:i/>
          <w:spacing w:val="-8"/>
          <w:w w:val="115"/>
        </w:rPr>
        <w:t xml:space="preserve"> </w:t>
      </w:r>
      <w:r w:rsidR="00753B5A">
        <w:rPr>
          <w:rFonts w:ascii="Arial" w:hAnsi="Arial"/>
          <w:b/>
          <w:w w:val="115"/>
        </w:rPr>
        <w:t>0</w:t>
      </w:r>
      <w:r w:rsidR="00753B5A">
        <w:rPr>
          <w:i/>
          <w:w w:val="115"/>
        </w:rPr>
        <w:t>,</w:t>
      </w:r>
      <w:r w:rsidR="00753B5A">
        <w:rPr>
          <w:i/>
          <w:spacing w:val="-28"/>
          <w:w w:val="115"/>
        </w:rPr>
        <w:t xml:space="preserve"> </w:t>
      </w:r>
      <w:r w:rsidR="00753B5A">
        <w:rPr>
          <w:b/>
          <w:i/>
          <w:spacing w:val="4"/>
          <w:w w:val="115"/>
        </w:rPr>
        <w:t>I</w:t>
      </w:r>
      <w:r w:rsidR="00753B5A">
        <w:rPr>
          <w:spacing w:val="4"/>
          <w:w w:val="115"/>
        </w:rPr>
        <w:t>).</w:t>
      </w:r>
      <w:r w:rsidR="00753B5A">
        <w:rPr>
          <w:spacing w:val="10"/>
          <w:w w:val="115"/>
        </w:rPr>
        <w:t xml:space="preserve"> </w:t>
      </w:r>
      <w:r w:rsidR="00753B5A">
        <w:rPr>
          <w:w w:val="115"/>
        </w:rPr>
        <w:t>Fixed</w:t>
      </w:r>
      <w:r w:rsidR="00753B5A">
        <w:rPr>
          <w:spacing w:val="-4"/>
          <w:w w:val="115"/>
        </w:rPr>
        <w:t xml:space="preserve"> </w:t>
      </w:r>
      <w:r w:rsidR="00753B5A">
        <w:rPr>
          <w:w w:val="115"/>
        </w:rPr>
        <w:t>permutation</w:t>
      </w:r>
      <w:r w:rsidR="00753B5A">
        <w:rPr>
          <w:spacing w:val="-5"/>
          <w:w w:val="115"/>
        </w:rPr>
        <w:t xml:space="preserve"> </w:t>
      </w:r>
      <w:r w:rsidR="00753B5A">
        <w:rPr>
          <w:w w:val="115"/>
        </w:rPr>
        <w:t>matrices</w:t>
      </w:r>
      <w:r w:rsidR="00753B5A">
        <w:rPr>
          <w:spacing w:val="-5"/>
          <w:w w:val="115"/>
        </w:rPr>
        <w:t xml:space="preserve"> </w:t>
      </w:r>
      <w:r w:rsidR="00753B5A">
        <w:rPr>
          <w:w w:val="115"/>
        </w:rPr>
        <w:t>are</w:t>
      </w:r>
      <w:r w:rsidR="00753B5A">
        <w:rPr>
          <w:spacing w:val="-5"/>
          <w:w w:val="115"/>
        </w:rPr>
        <w:t xml:space="preserve"> </w:t>
      </w:r>
      <w:r w:rsidR="00753B5A">
        <w:rPr>
          <w:w w:val="115"/>
        </w:rPr>
        <w:t>used</w:t>
      </w:r>
      <w:r w:rsidR="00753B5A">
        <w:rPr>
          <w:spacing w:val="-5"/>
          <w:w w:val="115"/>
        </w:rPr>
        <w:t xml:space="preserve"> </w:t>
      </w:r>
      <w:r w:rsidR="00753B5A">
        <w:rPr>
          <w:w w:val="115"/>
        </w:rPr>
        <w:t>before</w:t>
      </w:r>
      <w:r w:rsidR="00753B5A">
        <w:rPr>
          <w:spacing w:val="-5"/>
          <w:w w:val="115"/>
        </w:rPr>
        <w:t xml:space="preserve"> </w:t>
      </w:r>
      <w:r w:rsidR="00753B5A">
        <w:rPr>
          <w:w w:val="115"/>
        </w:rPr>
        <w:t>each</w:t>
      </w:r>
      <w:r w:rsidR="00753B5A">
        <w:rPr>
          <w:spacing w:val="-4"/>
          <w:w w:val="115"/>
        </w:rPr>
        <w:t xml:space="preserve"> </w:t>
      </w:r>
      <w:r w:rsidR="00753B5A">
        <w:rPr>
          <w:w w:val="115"/>
        </w:rPr>
        <w:t>ACB</w:t>
      </w:r>
      <w:r w:rsidR="00753B5A">
        <w:rPr>
          <w:spacing w:val="-5"/>
          <w:w w:val="115"/>
        </w:rPr>
        <w:t xml:space="preserve"> </w:t>
      </w:r>
      <w:r w:rsidR="00753B5A">
        <w:rPr>
          <w:w w:val="115"/>
        </w:rPr>
        <w:t>to</w:t>
      </w:r>
      <w:r w:rsidR="00753B5A">
        <w:rPr>
          <w:spacing w:val="-5"/>
          <w:w w:val="115"/>
        </w:rPr>
        <w:t xml:space="preserve"> </w:t>
      </w:r>
      <w:r w:rsidR="00753B5A">
        <w:rPr>
          <w:w w:val="115"/>
        </w:rPr>
        <w:t>ensure</w:t>
      </w:r>
      <w:r w:rsidR="00753B5A">
        <w:rPr>
          <w:spacing w:val="-5"/>
          <w:w w:val="115"/>
        </w:rPr>
        <w:t xml:space="preserve"> </w:t>
      </w:r>
      <w:r w:rsidR="00753B5A">
        <w:rPr>
          <w:w w:val="115"/>
        </w:rPr>
        <w:t>that</w:t>
      </w:r>
      <w:r w:rsidR="00753B5A">
        <w:rPr>
          <w:spacing w:val="-5"/>
          <w:w w:val="115"/>
        </w:rPr>
        <w:t xml:space="preserve"> </w:t>
      </w:r>
      <w:r w:rsidR="00753B5A">
        <w:rPr>
          <w:w w:val="115"/>
        </w:rPr>
        <w:t>each</w:t>
      </w:r>
      <w:r w:rsidR="00753B5A">
        <w:rPr>
          <w:spacing w:val="-5"/>
          <w:w w:val="115"/>
        </w:rPr>
        <w:t xml:space="preserve"> </w:t>
      </w:r>
      <w:r w:rsidR="00753B5A">
        <w:rPr>
          <w:w w:val="115"/>
        </w:rPr>
        <w:t>axis</w:t>
      </w:r>
      <w:r w:rsidR="00753B5A">
        <w:rPr>
          <w:spacing w:val="-4"/>
          <w:w w:val="115"/>
        </w:rPr>
        <w:t xml:space="preserve"> </w:t>
      </w:r>
      <w:r w:rsidR="00753B5A">
        <w:rPr>
          <w:w w:val="115"/>
        </w:rPr>
        <w:t>of</w:t>
      </w:r>
      <w:r w:rsidR="00753B5A">
        <w:rPr>
          <w:spacing w:val="-5"/>
          <w:w w:val="115"/>
        </w:rPr>
        <w:t xml:space="preserve"> </w:t>
      </w:r>
      <w:r w:rsidR="00753B5A">
        <w:rPr>
          <w:w w:val="115"/>
        </w:rPr>
        <w:t>the</w:t>
      </w:r>
      <w:r w:rsidR="00753B5A">
        <w:rPr>
          <w:spacing w:val="-5"/>
          <w:w w:val="115"/>
        </w:rPr>
        <w:t xml:space="preserve"> </w:t>
      </w:r>
      <w:r w:rsidR="00753B5A">
        <w:rPr>
          <w:w w:val="115"/>
        </w:rPr>
        <w:t>latent</w:t>
      </w:r>
      <w:r w:rsidR="00753B5A">
        <w:rPr>
          <w:spacing w:val="-5"/>
          <w:w w:val="115"/>
        </w:rPr>
        <w:t xml:space="preserve"> </w:t>
      </w:r>
      <w:r w:rsidR="00753B5A">
        <w:rPr>
          <w:w w:val="115"/>
        </w:rPr>
        <w:t>space</w:t>
      </w:r>
      <w:r w:rsidR="00753B5A">
        <w:rPr>
          <w:spacing w:val="-5"/>
          <w:w w:val="115"/>
        </w:rPr>
        <w:t xml:space="preserve"> </w:t>
      </w:r>
      <w:r w:rsidR="00753B5A">
        <w:rPr>
          <w:w w:val="115"/>
        </w:rPr>
        <w:t xml:space="preserve">encodes information from all components of </w:t>
      </w:r>
      <w:r w:rsidR="00753B5A">
        <w:rPr>
          <w:b/>
          <w:i/>
          <w:spacing w:val="2"/>
          <w:w w:val="115"/>
        </w:rPr>
        <w:t>θ</w:t>
      </w:r>
      <w:r w:rsidR="00753B5A">
        <w:rPr>
          <w:spacing w:val="2"/>
          <w:w w:val="115"/>
        </w:rPr>
        <w:t xml:space="preserve">. </w:t>
      </w:r>
      <w:r w:rsidR="00753B5A">
        <w:rPr>
          <w:w w:val="115"/>
        </w:rPr>
        <w:t xml:space="preserve">In order to take into account the observed or simulated data </w:t>
      </w:r>
      <w:r w:rsidR="00753B5A">
        <w:rPr>
          <w:b/>
          <w:i/>
          <w:w w:val="115"/>
        </w:rPr>
        <w:t>x</w:t>
      </w:r>
      <w:r w:rsidR="00753B5A">
        <w:rPr>
          <w:w w:val="115"/>
        </w:rPr>
        <w:t xml:space="preserve">, each of the internal </w:t>
      </w:r>
      <w:r w:rsidR="00753B5A">
        <w:rPr>
          <w:w w:val="115"/>
          <w:position w:val="2"/>
        </w:rPr>
        <w:t xml:space="preserve">networks of each ACB is augmented to take </w:t>
      </w:r>
      <w:r w:rsidR="00753B5A">
        <w:rPr>
          <w:b/>
          <w:i/>
          <w:w w:val="115"/>
          <w:position w:val="2"/>
        </w:rPr>
        <w:t xml:space="preserve">x </w:t>
      </w:r>
      <w:r w:rsidR="00753B5A">
        <w:rPr>
          <w:w w:val="115"/>
          <w:position w:val="2"/>
        </w:rPr>
        <w:t xml:space="preserve">as an additional input - </w:t>
      </w:r>
      <w:r w:rsidR="00753B5A">
        <w:rPr>
          <w:i/>
          <w:spacing w:val="2"/>
          <w:w w:val="115"/>
          <w:position w:val="2"/>
        </w:rPr>
        <w:t>s</w:t>
      </w:r>
      <w:r w:rsidR="00753B5A">
        <w:rPr>
          <w:spacing w:val="2"/>
          <w:w w:val="115"/>
          <w:sz w:val="12"/>
        </w:rPr>
        <w:t>1</w:t>
      </w:r>
      <w:r w:rsidR="00753B5A">
        <w:rPr>
          <w:spacing w:val="2"/>
          <w:w w:val="115"/>
          <w:position w:val="2"/>
        </w:rPr>
        <w:t xml:space="preserve">( </w:t>
      </w:r>
      <w:r w:rsidR="00753B5A">
        <w:rPr>
          <w:i/>
          <w:w w:val="115"/>
          <w:position w:val="2"/>
        </w:rPr>
        <w:t xml:space="preserve">, </w:t>
      </w:r>
      <w:r w:rsidR="00753B5A">
        <w:rPr>
          <w:b/>
          <w:i/>
          <w:w w:val="115"/>
          <w:position w:val="2"/>
        </w:rPr>
        <w:t>x</w:t>
      </w:r>
      <w:r w:rsidR="00753B5A">
        <w:rPr>
          <w:w w:val="115"/>
          <w:position w:val="2"/>
        </w:rPr>
        <w:t>)</w:t>
      </w:r>
      <w:r w:rsidR="00753B5A">
        <w:rPr>
          <w:i/>
          <w:w w:val="115"/>
          <w:position w:val="2"/>
        </w:rPr>
        <w:t xml:space="preserve">, </w:t>
      </w:r>
      <w:r w:rsidR="00753B5A">
        <w:rPr>
          <w:i/>
          <w:spacing w:val="3"/>
          <w:w w:val="115"/>
          <w:position w:val="2"/>
        </w:rPr>
        <w:t>s</w:t>
      </w:r>
      <w:r w:rsidR="00753B5A">
        <w:rPr>
          <w:spacing w:val="3"/>
          <w:w w:val="115"/>
          <w:sz w:val="12"/>
        </w:rPr>
        <w:t>2</w:t>
      </w:r>
      <w:r w:rsidR="00753B5A">
        <w:rPr>
          <w:spacing w:val="3"/>
          <w:w w:val="115"/>
          <w:position w:val="2"/>
        </w:rPr>
        <w:t xml:space="preserve">( </w:t>
      </w:r>
      <w:r w:rsidR="00753B5A">
        <w:rPr>
          <w:i/>
          <w:w w:val="115"/>
          <w:position w:val="2"/>
        </w:rPr>
        <w:t xml:space="preserve">, </w:t>
      </w:r>
      <w:r w:rsidR="00753B5A">
        <w:rPr>
          <w:b/>
          <w:i/>
          <w:w w:val="115"/>
          <w:position w:val="2"/>
        </w:rPr>
        <w:t>x</w:t>
      </w:r>
      <w:r w:rsidR="00753B5A">
        <w:rPr>
          <w:w w:val="115"/>
          <w:position w:val="2"/>
        </w:rPr>
        <w:t>)</w:t>
      </w:r>
      <w:r w:rsidR="00753B5A">
        <w:rPr>
          <w:i/>
          <w:w w:val="115"/>
          <w:position w:val="2"/>
        </w:rPr>
        <w:t xml:space="preserve">, </w:t>
      </w:r>
      <w:r w:rsidR="00753B5A">
        <w:rPr>
          <w:i/>
          <w:spacing w:val="3"/>
          <w:w w:val="115"/>
          <w:position w:val="2"/>
        </w:rPr>
        <w:t>t</w:t>
      </w:r>
      <w:r w:rsidR="00753B5A">
        <w:rPr>
          <w:spacing w:val="3"/>
          <w:w w:val="115"/>
          <w:sz w:val="12"/>
        </w:rPr>
        <w:t>1</w:t>
      </w:r>
      <w:r w:rsidR="00753B5A">
        <w:rPr>
          <w:spacing w:val="3"/>
          <w:w w:val="115"/>
          <w:position w:val="2"/>
        </w:rPr>
        <w:t xml:space="preserve">( </w:t>
      </w:r>
      <w:r w:rsidR="00753B5A">
        <w:rPr>
          <w:i/>
          <w:w w:val="115"/>
          <w:position w:val="2"/>
        </w:rPr>
        <w:t xml:space="preserve">, </w:t>
      </w:r>
      <w:r w:rsidR="00753B5A">
        <w:rPr>
          <w:b/>
          <w:i/>
          <w:w w:val="115"/>
          <w:position w:val="2"/>
        </w:rPr>
        <w:t>x</w:t>
      </w:r>
      <w:r w:rsidR="00753B5A">
        <w:rPr>
          <w:w w:val="115"/>
          <w:position w:val="2"/>
        </w:rPr>
        <w:t>)</w:t>
      </w:r>
      <w:r w:rsidR="00753B5A">
        <w:rPr>
          <w:i/>
          <w:w w:val="115"/>
          <w:position w:val="2"/>
        </w:rPr>
        <w:t xml:space="preserve">, </w:t>
      </w:r>
      <w:r w:rsidR="00753B5A">
        <w:rPr>
          <w:i/>
          <w:spacing w:val="3"/>
          <w:w w:val="115"/>
          <w:position w:val="2"/>
        </w:rPr>
        <w:t>t</w:t>
      </w:r>
      <w:r w:rsidR="00753B5A">
        <w:rPr>
          <w:spacing w:val="3"/>
          <w:w w:val="115"/>
          <w:sz w:val="12"/>
        </w:rPr>
        <w:t>2</w:t>
      </w:r>
      <w:r w:rsidR="00753B5A">
        <w:rPr>
          <w:spacing w:val="3"/>
          <w:w w:val="115"/>
          <w:position w:val="2"/>
        </w:rPr>
        <w:t xml:space="preserve">( </w:t>
      </w:r>
      <w:r w:rsidR="00753B5A">
        <w:rPr>
          <w:i/>
          <w:w w:val="115"/>
          <w:position w:val="2"/>
        </w:rPr>
        <w:t xml:space="preserve">, </w:t>
      </w:r>
      <w:r w:rsidR="00753B5A">
        <w:rPr>
          <w:b/>
          <w:i/>
          <w:w w:val="115"/>
          <w:position w:val="2"/>
        </w:rPr>
        <w:t>x</w:t>
      </w:r>
      <w:r w:rsidR="00753B5A">
        <w:rPr>
          <w:w w:val="115"/>
          <w:position w:val="2"/>
        </w:rPr>
        <w:t xml:space="preserve">) - so a complete pass </w:t>
      </w:r>
      <w:r w:rsidR="00753B5A">
        <w:rPr>
          <w:w w:val="115"/>
        </w:rPr>
        <w:t xml:space="preserve">through the entire invertible chain can </w:t>
      </w:r>
      <w:r w:rsidR="00753B5A">
        <w:rPr>
          <w:spacing w:val="2"/>
          <w:w w:val="115"/>
        </w:rPr>
        <w:t xml:space="preserve">be </w:t>
      </w:r>
      <w:r w:rsidR="00753B5A">
        <w:rPr>
          <w:w w:val="115"/>
        </w:rPr>
        <w:t>expressed</w:t>
      </w:r>
      <w:r w:rsidR="00753B5A">
        <w:rPr>
          <w:spacing w:val="5"/>
          <w:w w:val="115"/>
        </w:rPr>
        <w:t xml:space="preserve"> </w:t>
      </w:r>
      <w:r w:rsidR="00753B5A">
        <w:rPr>
          <w:w w:val="115"/>
        </w:rPr>
        <w:t>as:</w:t>
      </w:r>
    </w:p>
    <w:p w14:paraId="4C9CFCCD" w14:textId="77777777" w:rsidR="00EC0BD2" w:rsidRDefault="00753B5A">
      <w:pPr>
        <w:tabs>
          <w:tab w:val="left" w:pos="10040"/>
        </w:tabs>
        <w:spacing w:before="155"/>
        <w:ind w:left="4519"/>
        <w:rPr>
          <w:sz w:val="18"/>
        </w:rPr>
      </w:pPr>
      <w:r>
        <w:rPr>
          <w:i/>
          <w:w w:val="150"/>
          <w:sz w:val="18"/>
        </w:rPr>
        <w:t>f</w:t>
      </w:r>
      <w:r>
        <w:rPr>
          <w:i/>
          <w:spacing w:val="-49"/>
          <w:w w:val="150"/>
          <w:sz w:val="18"/>
        </w:rPr>
        <w:t xml:space="preserve"> </w:t>
      </w:r>
      <w:r>
        <w:rPr>
          <w:w w:val="130"/>
          <w:sz w:val="18"/>
        </w:rPr>
        <w:t>(</w:t>
      </w:r>
      <w:r>
        <w:rPr>
          <w:b/>
          <w:i/>
          <w:w w:val="130"/>
          <w:sz w:val="18"/>
        </w:rPr>
        <w:t>θ</w:t>
      </w:r>
      <w:r>
        <w:rPr>
          <w:w w:val="130"/>
          <w:sz w:val="18"/>
        </w:rPr>
        <w:t>;</w:t>
      </w:r>
      <w:r>
        <w:rPr>
          <w:spacing w:val="-29"/>
          <w:w w:val="130"/>
          <w:sz w:val="18"/>
        </w:rPr>
        <w:t xml:space="preserve"> </w:t>
      </w:r>
      <w:r>
        <w:rPr>
          <w:b/>
          <w:i/>
          <w:w w:val="130"/>
          <w:sz w:val="18"/>
        </w:rPr>
        <w:t>x</w:t>
      </w:r>
      <w:r>
        <w:rPr>
          <w:i/>
          <w:w w:val="130"/>
          <w:sz w:val="18"/>
        </w:rPr>
        <w:t>,</w:t>
      </w:r>
      <w:r>
        <w:rPr>
          <w:i/>
          <w:spacing w:val="-30"/>
          <w:w w:val="130"/>
          <w:sz w:val="18"/>
        </w:rPr>
        <w:t xml:space="preserve"> </w:t>
      </w:r>
      <w:r>
        <w:rPr>
          <w:b/>
          <w:i/>
          <w:w w:val="130"/>
          <w:sz w:val="18"/>
        </w:rPr>
        <w:t>φ</w:t>
      </w:r>
      <w:proofErr w:type="spellStart"/>
      <w:proofErr w:type="gramStart"/>
      <w:r>
        <w:rPr>
          <w:rFonts w:ascii="Arial" w:hAnsi="Arial"/>
          <w:i/>
          <w:w w:val="130"/>
          <w:position w:val="-3"/>
          <w:sz w:val="12"/>
        </w:rPr>
        <w:t>inv</w:t>
      </w:r>
      <w:proofErr w:type="spellEnd"/>
      <w:r>
        <w:rPr>
          <w:rFonts w:ascii="Arial" w:hAnsi="Arial"/>
          <w:i/>
          <w:spacing w:val="-30"/>
          <w:w w:val="130"/>
          <w:position w:val="-3"/>
          <w:sz w:val="12"/>
        </w:rPr>
        <w:t xml:space="preserve"> </w:t>
      </w:r>
      <w:r>
        <w:rPr>
          <w:w w:val="130"/>
          <w:sz w:val="18"/>
        </w:rPr>
        <w:t>)</w:t>
      </w:r>
      <w:proofErr w:type="gramEnd"/>
      <w:r>
        <w:rPr>
          <w:spacing w:val="-8"/>
          <w:w w:val="130"/>
          <w:sz w:val="18"/>
        </w:rPr>
        <w:t xml:space="preserve"> </w:t>
      </w:r>
      <w:r>
        <w:rPr>
          <w:w w:val="130"/>
          <w:sz w:val="18"/>
        </w:rPr>
        <w:t>=</w:t>
      </w:r>
      <w:r>
        <w:rPr>
          <w:spacing w:val="-9"/>
          <w:w w:val="130"/>
          <w:sz w:val="18"/>
        </w:rPr>
        <w:t xml:space="preserve"> </w:t>
      </w:r>
      <w:r>
        <w:rPr>
          <w:b/>
          <w:i/>
          <w:w w:val="130"/>
          <w:sz w:val="18"/>
        </w:rPr>
        <w:t>z</w:t>
      </w:r>
      <w:r>
        <w:rPr>
          <w:b/>
          <w:i/>
          <w:w w:val="130"/>
          <w:sz w:val="18"/>
        </w:rPr>
        <w:tab/>
      </w:r>
      <w:r>
        <w:rPr>
          <w:w w:val="115"/>
          <w:sz w:val="18"/>
        </w:rPr>
        <w:t>[6]</w:t>
      </w:r>
    </w:p>
    <w:p w14:paraId="3D9B1133" w14:textId="77777777" w:rsidR="00EC0BD2" w:rsidRDefault="00EC0BD2">
      <w:pPr>
        <w:rPr>
          <w:sz w:val="18"/>
        </w:rPr>
        <w:sectPr w:rsidR="00EC0BD2">
          <w:type w:val="continuous"/>
          <w:pgSz w:w="12240" w:h="15840"/>
          <w:pgMar w:top="880" w:right="0" w:bottom="280" w:left="560" w:header="720" w:footer="720" w:gutter="0"/>
          <w:cols w:num="2" w:space="720" w:equalWidth="0">
            <w:col w:w="368" w:space="40"/>
            <w:col w:w="11272"/>
          </w:cols>
        </w:sectPr>
      </w:pPr>
    </w:p>
    <w:p w14:paraId="00EFAB5F" w14:textId="77777777" w:rsidR="00EC0BD2" w:rsidRDefault="00753B5A">
      <w:pPr>
        <w:pStyle w:val="Textkrper"/>
        <w:spacing w:before="148"/>
        <w:ind w:left="566"/>
      </w:pPr>
      <w:r>
        <w:rPr>
          <w:w w:val="110"/>
        </w:rPr>
        <w:lastRenderedPageBreak/>
        <w:t>together with the inverse operation:</w:t>
      </w:r>
    </w:p>
    <w:p w14:paraId="058E06D3" w14:textId="77777777" w:rsidR="00EC0BD2" w:rsidRDefault="0043734F">
      <w:pPr>
        <w:tabs>
          <w:tab w:val="left" w:pos="5957"/>
          <w:tab w:val="left" w:pos="10448"/>
        </w:tabs>
        <w:spacing w:before="176"/>
        <w:ind w:left="4827"/>
        <w:rPr>
          <w:sz w:val="18"/>
        </w:rPr>
      </w:pPr>
      <w:r>
        <w:rPr>
          <w:noProof/>
          <w:lang w:val="de-DE" w:eastAsia="de-DE"/>
        </w:rPr>
        <mc:AlternateContent>
          <mc:Choice Requires="wps">
            <w:drawing>
              <wp:anchor distT="0" distB="0" distL="114300" distR="114300" simplePos="0" relativeHeight="251642880" behindDoc="1" locked="0" layoutInCell="1" allowOverlap="1" wp14:anchorId="4146BBBB" wp14:editId="519CC3FB">
                <wp:simplePos x="0" y="0"/>
                <wp:positionH relativeFrom="page">
                  <wp:posOffset>3990340</wp:posOffset>
                </wp:positionH>
                <wp:positionV relativeFrom="paragraph">
                  <wp:posOffset>189865</wp:posOffset>
                </wp:positionV>
                <wp:extent cx="139700" cy="76200"/>
                <wp:effectExtent l="0" t="0" r="3810" b="1270"/>
                <wp:wrapNone/>
                <wp:docPr id="111"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408C7" w14:textId="77777777" w:rsidR="00785F08" w:rsidRDefault="00785F08">
                            <w:pPr>
                              <w:spacing w:line="115" w:lineRule="exact"/>
                              <w:rPr>
                                <w:rFonts w:ascii="Arial"/>
                                <w:i/>
                                <w:sz w:val="12"/>
                              </w:rPr>
                            </w:pPr>
                            <w:proofErr w:type="spellStart"/>
                            <w:r>
                              <w:rPr>
                                <w:rFonts w:ascii="Arial"/>
                                <w:i/>
                                <w:w w:val="140"/>
                                <w:sz w:val="12"/>
                              </w:rPr>
                              <w:t>inv</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46BBBB" id="Text Box 82" o:spid="_x0000_s1042" type="#_x0000_t202" style="position:absolute;left:0;text-align:left;margin-left:314.2pt;margin-top:14.95pt;width:11pt;height:6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" filled="f" stroked="f">
                <v:textbox inset="0,0,0,0">
                  <w:txbxContent>
                    <w:p w14:paraId="3F2408C7" w14:textId="77777777" w:rsidR="00785F08" w:rsidRDefault="00785F08">
                      <w:pPr>
                        <w:spacing w:line="115" w:lineRule="exact"/>
                        <w:rPr>
                          <w:rFonts w:ascii="Arial"/>
                          <w:i/>
                          <w:sz w:val="12"/>
                        </w:rPr>
                      </w:pPr>
                      <w:proofErr w:type="spellStart"/>
                      <w:r>
                        <w:rPr>
                          <w:rFonts w:ascii="Arial"/>
                          <w:i/>
                          <w:w w:val="140"/>
                          <w:sz w:val="12"/>
                        </w:rPr>
                        <w:t>inv</w:t>
                      </w:r>
                      <w:proofErr w:type="spellEnd"/>
                    </w:p>
                  </w:txbxContent>
                </v:textbox>
                <w10:wrap anchorx="page"/>
              </v:shape>
            </w:pict>
          </mc:Fallback>
        </mc:AlternateContent>
      </w:r>
      <w:r w:rsidR="00753B5A">
        <w:rPr>
          <w:i/>
          <w:w w:val="150"/>
          <w:sz w:val="18"/>
        </w:rPr>
        <w:t>f</w:t>
      </w:r>
      <w:r w:rsidR="00753B5A">
        <w:rPr>
          <w:i/>
          <w:spacing w:val="-58"/>
          <w:w w:val="150"/>
          <w:sz w:val="18"/>
        </w:rPr>
        <w:t xml:space="preserve"> </w:t>
      </w:r>
      <w:r w:rsidR="00753B5A">
        <w:rPr>
          <w:rFonts w:ascii="DejaVu Sans" w:hAnsi="DejaVu Sans"/>
          <w:spacing w:val="3"/>
          <w:w w:val="115"/>
          <w:sz w:val="18"/>
          <w:vertAlign w:val="superscript"/>
        </w:rPr>
        <w:t>−</w:t>
      </w:r>
      <w:r w:rsidR="00753B5A">
        <w:rPr>
          <w:spacing w:val="3"/>
          <w:w w:val="115"/>
          <w:sz w:val="18"/>
          <w:vertAlign w:val="superscript"/>
        </w:rPr>
        <w:t>1</w:t>
      </w:r>
      <w:r w:rsidR="00753B5A">
        <w:rPr>
          <w:spacing w:val="3"/>
          <w:w w:val="115"/>
          <w:sz w:val="18"/>
        </w:rPr>
        <w:t>(</w:t>
      </w:r>
      <w:r w:rsidR="00753B5A">
        <w:rPr>
          <w:b/>
          <w:i/>
          <w:spacing w:val="3"/>
          <w:w w:val="115"/>
          <w:sz w:val="18"/>
        </w:rPr>
        <w:t>z</w:t>
      </w:r>
      <w:r w:rsidR="00753B5A">
        <w:rPr>
          <w:spacing w:val="3"/>
          <w:w w:val="115"/>
          <w:sz w:val="18"/>
        </w:rPr>
        <w:t xml:space="preserve">; </w:t>
      </w:r>
      <w:r w:rsidR="00753B5A">
        <w:rPr>
          <w:b/>
          <w:i/>
          <w:w w:val="115"/>
          <w:sz w:val="18"/>
        </w:rPr>
        <w:t>x</w:t>
      </w:r>
      <w:r w:rsidR="00753B5A">
        <w:rPr>
          <w:i/>
          <w:w w:val="115"/>
          <w:sz w:val="18"/>
        </w:rPr>
        <w:t>,</w:t>
      </w:r>
      <w:r w:rsidR="00753B5A">
        <w:rPr>
          <w:i/>
          <w:spacing w:val="-13"/>
          <w:w w:val="115"/>
          <w:sz w:val="18"/>
        </w:rPr>
        <w:t xml:space="preserve"> </w:t>
      </w:r>
      <w:r w:rsidR="00753B5A">
        <w:rPr>
          <w:b/>
          <w:i/>
          <w:w w:val="115"/>
          <w:sz w:val="18"/>
        </w:rPr>
        <w:t>φ</w:t>
      </w:r>
      <w:r w:rsidR="00753B5A">
        <w:rPr>
          <w:b/>
          <w:i/>
          <w:w w:val="115"/>
          <w:sz w:val="18"/>
        </w:rPr>
        <w:tab/>
      </w:r>
      <w:r w:rsidR="00753B5A">
        <w:rPr>
          <w:w w:val="115"/>
          <w:sz w:val="18"/>
        </w:rPr>
        <w:t>)</w:t>
      </w:r>
      <w:r w:rsidR="00753B5A">
        <w:rPr>
          <w:spacing w:val="3"/>
          <w:w w:val="115"/>
          <w:sz w:val="18"/>
        </w:rPr>
        <w:t xml:space="preserve"> </w:t>
      </w:r>
      <w:r w:rsidR="00753B5A">
        <w:rPr>
          <w:w w:val="125"/>
          <w:sz w:val="18"/>
        </w:rPr>
        <w:t>=</w:t>
      </w:r>
      <w:r w:rsidR="00753B5A">
        <w:rPr>
          <w:spacing w:val="-2"/>
          <w:w w:val="125"/>
          <w:sz w:val="18"/>
        </w:rPr>
        <w:t xml:space="preserve"> </w:t>
      </w:r>
      <w:r w:rsidR="00753B5A">
        <w:rPr>
          <w:b/>
          <w:i/>
          <w:w w:val="115"/>
          <w:sz w:val="18"/>
        </w:rPr>
        <w:t>θ</w:t>
      </w:r>
      <w:r w:rsidR="00753B5A">
        <w:rPr>
          <w:b/>
          <w:i/>
          <w:w w:val="115"/>
          <w:sz w:val="18"/>
        </w:rPr>
        <w:tab/>
      </w:r>
      <w:r w:rsidR="00753B5A">
        <w:rPr>
          <w:w w:val="115"/>
          <w:sz w:val="18"/>
        </w:rPr>
        <w:t>[7]</w:t>
      </w:r>
    </w:p>
    <w:p w14:paraId="34A87FAE" w14:textId="77777777" w:rsidR="00EC0BD2" w:rsidRDefault="00EC0BD2">
      <w:pPr>
        <w:rPr>
          <w:sz w:val="18"/>
        </w:rPr>
        <w:sectPr w:rsidR="00EC0BD2">
          <w:type w:val="continuous"/>
          <w:pgSz w:w="12240" w:h="15840"/>
          <w:pgMar w:top="880" w:right="0" w:bottom="280" w:left="560" w:header="720" w:footer="720" w:gutter="0"/>
          <w:cols w:space="720"/>
        </w:sectPr>
      </w:pPr>
    </w:p>
    <w:p w14:paraId="3F370FEF" w14:textId="77777777" w:rsidR="00EC0BD2" w:rsidRDefault="00EC0BD2">
      <w:pPr>
        <w:pStyle w:val="Textkrper"/>
        <w:rPr>
          <w:sz w:val="12"/>
        </w:rPr>
      </w:pPr>
    </w:p>
    <w:p w14:paraId="3E6B1695" w14:textId="77777777" w:rsidR="00EC0BD2" w:rsidRDefault="00EC0BD2">
      <w:pPr>
        <w:pStyle w:val="Textkrper"/>
        <w:spacing w:before="3"/>
        <w:rPr>
          <w:sz w:val="10"/>
        </w:rPr>
      </w:pPr>
    </w:p>
    <w:p w14:paraId="2D4E30B1" w14:textId="77777777" w:rsidR="00EC0BD2" w:rsidRDefault="00753B5A">
      <w:pPr>
        <w:ind w:left="209"/>
        <w:rPr>
          <w:rFonts w:ascii="Arial"/>
          <w:sz w:val="9"/>
        </w:rPr>
      </w:pPr>
      <w:r>
        <w:rPr>
          <w:rFonts w:ascii="Arial"/>
          <w:w w:val="105"/>
          <w:sz w:val="9"/>
        </w:rPr>
        <w:t>113</w:t>
      </w:r>
    </w:p>
    <w:p w14:paraId="2BAEB29F" w14:textId="77777777" w:rsidR="00EC0BD2" w:rsidRDefault="00EC0BD2">
      <w:pPr>
        <w:pStyle w:val="Textkrper"/>
        <w:rPr>
          <w:rFonts w:ascii="Arial"/>
          <w:sz w:val="10"/>
        </w:rPr>
      </w:pPr>
    </w:p>
    <w:p w14:paraId="680739B4" w14:textId="77777777" w:rsidR="00EC0BD2" w:rsidRDefault="00753B5A">
      <w:pPr>
        <w:ind w:left="209"/>
        <w:rPr>
          <w:rFonts w:ascii="Arial"/>
          <w:sz w:val="9"/>
        </w:rPr>
      </w:pPr>
      <w:r>
        <w:rPr>
          <w:rFonts w:ascii="Arial"/>
          <w:w w:val="105"/>
          <w:sz w:val="9"/>
        </w:rPr>
        <w:t>114</w:t>
      </w:r>
    </w:p>
    <w:p w14:paraId="783D9437" w14:textId="77777777" w:rsidR="00EC0BD2" w:rsidRDefault="00EC0BD2">
      <w:pPr>
        <w:pStyle w:val="Textkrper"/>
        <w:spacing w:before="11"/>
        <w:rPr>
          <w:rFonts w:ascii="Arial"/>
          <w:sz w:val="9"/>
        </w:rPr>
      </w:pPr>
    </w:p>
    <w:p w14:paraId="6D6BFC69" w14:textId="77777777" w:rsidR="00EC0BD2" w:rsidRDefault="00753B5A">
      <w:pPr>
        <w:ind w:left="209"/>
        <w:rPr>
          <w:rFonts w:ascii="Arial"/>
          <w:sz w:val="9"/>
        </w:rPr>
      </w:pPr>
      <w:r>
        <w:rPr>
          <w:rFonts w:ascii="Arial"/>
          <w:w w:val="105"/>
          <w:sz w:val="9"/>
        </w:rPr>
        <w:t>115</w:t>
      </w:r>
    </w:p>
    <w:p w14:paraId="62BF40DA" w14:textId="77777777" w:rsidR="00EC0BD2" w:rsidRDefault="00EC0BD2">
      <w:pPr>
        <w:pStyle w:val="Textkrper"/>
        <w:rPr>
          <w:rFonts w:ascii="Arial"/>
          <w:sz w:val="10"/>
        </w:rPr>
      </w:pPr>
    </w:p>
    <w:p w14:paraId="5E27DD03" w14:textId="77777777" w:rsidR="00EC0BD2" w:rsidRDefault="00753B5A">
      <w:pPr>
        <w:ind w:left="209"/>
        <w:rPr>
          <w:rFonts w:ascii="Arial"/>
          <w:sz w:val="9"/>
        </w:rPr>
      </w:pPr>
      <w:r>
        <w:rPr>
          <w:rFonts w:ascii="Arial"/>
          <w:w w:val="105"/>
          <w:sz w:val="9"/>
        </w:rPr>
        <w:t>116</w:t>
      </w:r>
    </w:p>
    <w:p w14:paraId="3A56928F" w14:textId="77777777" w:rsidR="00EC0BD2" w:rsidRDefault="00EC0BD2">
      <w:pPr>
        <w:pStyle w:val="Textkrper"/>
        <w:rPr>
          <w:rFonts w:ascii="Arial"/>
          <w:sz w:val="12"/>
        </w:rPr>
      </w:pPr>
    </w:p>
    <w:p w14:paraId="264142F4" w14:textId="77777777" w:rsidR="00EC0BD2" w:rsidRDefault="00EC0BD2">
      <w:pPr>
        <w:pStyle w:val="Textkrper"/>
        <w:spacing w:before="1"/>
        <w:rPr>
          <w:rFonts w:ascii="Arial"/>
          <w:sz w:val="15"/>
        </w:rPr>
      </w:pPr>
    </w:p>
    <w:p w14:paraId="30B25DAA" w14:textId="77777777" w:rsidR="00EC0BD2" w:rsidRDefault="00753B5A">
      <w:pPr>
        <w:spacing w:before="1"/>
        <w:ind w:left="209"/>
        <w:rPr>
          <w:rFonts w:ascii="Arial"/>
          <w:sz w:val="9"/>
        </w:rPr>
      </w:pPr>
      <w:r>
        <w:rPr>
          <w:rFonts w:ascii="Arial"/>
          <w:w w:val="105"/>
          <w:sz w:val="9"/>
        </w:rPr>
        <w:t>117</w:t>
      </w:r>
    </w:p>
    <w:p w14:paraId="45C00020" w14:textId="77777777" w:rsidR="00EC0BD2" w:rsidRDefault="00EC0BD2">
      <w:pPr>
        <w:pStyle w:val="Textkrper"/>
        <w:spacing w:before="11"/>
        <w:rPr>
          <w:rFonts w:ascii="Arial"/>
          <w:sz w:val="9"/>
        </w:rPr>
      </w:pPr>
    </w:p>
    <w:p w14:paraId="71D19C65" w14:textId="77777777" w:rsidR="00EC0BD2" w:rsidRDefault="00753B5A">
      <w:pPr>
        <w:ind w:left="209"/>
        <w:rPr>
          <w:rFonts w:ascii="Arial"/>
          <w:sz w:val="9"/>
        </w:rPr>
      </w:pPr>
      <w:r>
        <w:rPr>
          <w:rFonts w:ascii="Arial"/>
          <w:w w:val="105"/>
          <w:sz w:val="9"/>
        </w:rPr>
        <w:t>118</w:t>
      </w:r>
    </w:p>
    <w:p w14:paraId="1169C78E" w14:textId="77777777" w:rsidR="00EC0BD2" w:rsidRDefault="00EC0BD2">
      <w:pPr>
        <w:pStyle w:val="Textkrper"/>
        <w:spacing w:before="11"/>
        <w:rPr>
          <w:rFonts w:ascii="Arial"/>
          <w:sz w:val="9"/>
        </w:rPr>
      </w:pPr>
    </w:p>
    <w:p w14:paraId="2219459D" w14:textId="77777777" w:rsidR="00EC0BD2" w:rsidRDefault="00753B5A">
      <w:pPr>
        <w:ind w:left="209"/>
        <w:rPr>
          <w:rFonts w:ascii="Arial"/>
          <w:sz w:val="9"/>
        </w:rPr>
      </w:pPr>
      <w:r>
        <w:rPr>
          <w:rFonts w:ascii="Arial"/>
          <w:w w:val="105"/>
          <w:sz w:val="9"/>
        </w:rPr>
        <w:t>119</w:t>
      </w:r>
    </w:p>
    <w:p w14:paraId="3E906643" w14:textId="77777777" w:rsidR="00EC0BD2" w:rsidRDefault="00EC0BD2">
      <w:pPr>
        <w:pStyle w:val="Textkrper"/>
        <w:rPr>
          <w:rFonts w:ascii="Arial"/>
          <w:sz w:val="10"/>
        </w:rPr>
      </w:pPr>
    </w:p>
    <w:p w14:paraId="44AFE418" w14:textId="77777777" w:rsidR="00EC0BD2" w:rsidRDefault="00753B5A">
      <w:pPr>
        <w:ind w:left="209"/>
        <w:rPr>
          <w:rFonts w:ascii="Arial"/>
          <w:sz w:val="9"/>
        </w:rPr>
      </w:pPr>
      <w:r>
        <w:rPr>
          <w:rFonts w:ascii="Arial"/>
          <w:w w:val="105"/>
          <w:sz w:val="9"/>
        </w:rPr>
        <w:t>120</w:t>
      </w:r>
    </w:p>
    <w:p w14:paraId="2ACE38B3" w14:textId="77777777" w:rsidR="00EC0BD2" w:rsidRDefault="00EC0BD2">
      <w:pPr>
        <w:pStyle w:val="Textkrper"/>
        <w:spacing w:before="11"/>
        <w:rPr>
          <w:rFonts w:ascii="Arial"/>
          <w:sz w:val="9"/>
        </w:rPr>
      </w:pPr>
    </w:p>
    <w:p w14:paraId="4461E58C" w14:textId="77777777" w:rsidR="00EC0BD2" w:rsidRDefault="00753B5A">
      <w:pPr>
        <w:ind w:left="209"/>
        <w:rPr>
          <w:rFonts w:ascii="Arial"/>
          <w:sz w:val="9"/>
        </w:rPr>
      </w:pPr>
      <w:r>
        <w:rPr>
          <w:rFonts w:ascii="Arial"/>
          <w:w w:val="105"/>
          <w:sz w:val="9"/>
        </w:rPr>
        <w:t>121</w:t>
      </w:r>
    </w:p>
    <w:p w14:paraId="7AB00060" w14:textId="77777777" w:rsidR="00EC0BD2" w:rsidRDefault="00EC0BD2">
      <w:pPr>
        <w:pStyle w:val="Textkrper"/>
        <w:spacing w:before="11"/>
        <w:rPr>
          <w:rFonts w:ascii="Arial"/>
          <w:sz w:val="9"/>
        </w:rPr>
      </w:pPr>
    </w:p>
    <w:p w14:paraId="4D0B5EE1" w14:textId="77777777" w:rsidR="00EC0BD2" w:rsidRDefault="00753B5A">
      <w:pPr>
        <w:ind w:left="209"/>
        <w:rPr>
          <w:rFonts w:ascii="Arial"/>
          <w:sz w:val="9"/>
        </w:rPr>
      </w:pPr>
      <w:r>
        <w:rPr>
          <w:rFonts w:ascii="Arial"/>
          <w:w w:val="105"/>
          <w:sz w:val="9"/>
        </w:rPr>
        <w:t>122</w:t>
      </w:r>
    </w:p>
    <w:p w14:paraId="4843CF41" w14:textId="77777777" w:rsidR="00EC0BD2" w:rsidRDefault="00EC0BD2">
      <w:pPr>
        <w:pStyle w:val="Textkrper"/>
        <w:rPr>
          <w:rFonts w:ascii="Arial"/>
          <w:sz w:val="10"/>
        </w:rPr>
      </w:pPr>
    </w:p>
    <w:p w14:paraId="6C72D191" w14:textId="77777777" w:rsidR="00EC0BD2" w:rsidRDefault="00753B5A">
      <w:pPr>
        <w:ind w:left="209"/>
        <w:rPr>
          <w:rFonts w:ascii="Arial"/>
          <w:sz w:val="9"/>
        </w:rPr>
      </w:pPr>
      <w:r>
        <w:rPr>
          <w:rFonts w:ascii="Arial"/>
          <w:w w:val="105"/>
          <w:sz w:val="9"/>
        </w:rPr>
        <w:t>123</w:t>
      </w:r>
    </w:p>
    <w:p w14:paraId="0BDEA988" w14:textId="77777777" w:rsidR="00EC0BD2" w:rsidRDefault="00753B5A">
      <w:pPr>
        <w:pStyle w:val="Textkrper"/>
        <w:spacing w:before="173" w:line="252" w:lineRule="auto"/>
        <w:ind w:left="159" w:right="1034" w:firstLine="239"/>
        <w:jc w:val="both"/>
      </w:pPr>
      <w:r>
        <w:br w:type="column"/>
      </w:r>
      <w:r>
        <w:rPr>
          <w:w w:val="115"/>
        </w:rPr>
        <w:lastRenderedPageBreak/>
        <w:t>This</w:t>
      </w:r>
      <w:r>
        <w:rPr>
          <w:spacing w:val="-19"/>
          <w:w w:val="115"/>
        </w:rPr>
        <w:t xml:space="preserve"> </w:t>
      </w:r>
      <w:r>
        <w:rPr>
          <w:w w:val="115"/>
        </w:rPr>
        <w:t>process</w:t>
      </w:r>
      <w:r>
        <w:rPr>
          <w:spacing w:val="-18"/>
          <w:w w:val="115"/>
        </w:rPr>
        <w:t xml:space="preserve"> </w:t>
      </w:r>
      <w:r>
        <w:rPr>
          <w:w w:val="115"/>
        </w:rPr>
        <w:t>can</w:t>
      </w:r>
      <w:r>
        <w:rPr>
          <w:spacing w:val="-18"/>
          <w:w w:val="115"/>
        </w:rPr>
        <w:t xml:space="preserve"> </w:t>
      </w:r>
      <w:r>
        <w:rPr>
          <w:w w:val="115"/>
        </w:rPr>
        <w:t>be</w:t>
      </w:r>
      <w:r>
        <w:rPr>
          <w:spacing w:val="-18"/>
          <w:w w:val="115"/>
        </w:rPr>
        <w:t xml:space="preserve"> </w:t>
      </w:r>
      <w:r>
        <w:rPr>
          <w:w w:val="115"/>
        </w:rPr>
        <w:t>interpreted</w:t>
      </w:r>
      <w:r>
        <w:rPr>
          <w:spacing w:val="-19"/>
          <w:w w:val="115"/>
        </w:rPr>
        <w:t xml:space="preserve"> </w:t>
      </w:r>
      <w:r>
        <w:rPr>
          <w:w w:val="115"/>
        </w:rPr>
        <w:t>as</w:t>
      </w:r>
      <w:r>
        <w:rPr>
          <w:spacing w:val="-18"/>
          <w:w w:val="115"/>
        </w:rPr>
        <w:t xml:space="preserve"> </w:t>
      </w:r>
      <w:r>
        <w:rPr>
          <w:w w:val="115"/>
        </w:rPr>
        <w:t>follows:</w:t>
      </w:r>
      <w:r>
        <w:rPr>
          <w:spacing w:val="-7"/>
          <w:w w:val="115"/>
        </w:rPr>
        <w:t xml:space="preserve"> </w:t>
      </w:r>
      <w:r>
        <w:rPr>
          <w:w w:val="115"/>
        </w:rPr>
        <w:t>the</w:t>
      </w:r>
      <w:r>
        <w:rPr>
          <w:spacing w:val="-18"/>
          <w:w w:val="115"/>
        </w:rPr>
        <w:t xml:space="preserve"> </w:t>
      </w:r>
      <w:r>
        <w:rPr>
          <w:w w:val="115"/>
        </w:rPr>
        <w:t>forward</w:t>
      </w:r>
      <w:r>
        <w:rPr>
          <w:spacing w:val="-19"/>
          <w:w w:val="115"/>
        </w:rPr>
        <w:t xml:space="preserve"> </w:t>
      </w:r>
      <w:r>
        <w:rPr>
          <w:w w:val="115"/>
        </w:rPr>
        <w:t>pass</w:t>
      </w:r>
      <w:r>
        <w:rPr>
          <w:spacing w:val="-18"/>
          <w:w w:val="115"/>
        </w:rPr>
        <w:t xml:space="preserve"> </w:t>
      </w:r>
      <w:r>
        <w:rPr>
          <w:w w:val="115"/>
        </w:rPr>
        <w:t>maps</w:t>
      </w:r>
      <w:r>
        <w:rPr>
          <w:spacing w:val="-18"/>
          <w:w w:val="115"/>
        </w:rPr>
        <w:t xml:space="preserve"> </w:t>
      </w:r>
      <w:r>
        <w:rPr>
          <w:w w:val="115"/>
        </w:rPr>
        <w:t>data-generating</w:t>
      </w:r>
      <w:r>
        <w:rPr>
          <w:spacing w:val="-18"/>
          <w:w w:val="115"/>
        </w:rPr>
        <w:t xml:space="preserve"> </w:t>
      </w:r>
      <w:r>
        <w:rPr>
          <w:w w:val="115"/>
        </w:rPr>
        <w:t>parameters</w:t>
      </w:r>
      <w:r>
        <w:rPr>
          <w:spacing w:val="-18"/>
          <w:w w:val="115"/>
        </w:rPr>
        <w:t xml:space="preserve"> </w:t>
      </w:r>
      <w:r>
        <w:rPr>
          <w:w w:val="115"/>
        </w:rPr>
        <w:t>to</w:t>
      </w:r>
      <w:r>
        <w:rPr>
          <w:spacing w:val="-19"/>
          <w:w w:val="115"/>
        </w:rPr>
        <w:t xml:space="preserve"> </w:t>
      </w:r>
      <w:r>
        <w:rPr>
          <w:b/>
          <w:i/>
          <w:w w:val="115"/>
        </w:rPr>
        <w:t>z</w:t>
      </w:r>
      <w:r>
        <w:rPr>
          <w:w w:val="115"/>
        </w:rPr>
        <w:t>-space</w:t>
      </w:r>
      <w:r>
        <w:rPr>
          <w:spacing w:val="-18"/>
          <w:w w:val="115"/>
        </w:rPr>
        <w:t xml:space="preserve"> </w:t>
      </w:r>
      <w:r>
        <w:rPr>
          <w:w w:val="115"/>
        </w:rPr>
        <w:t>using</w:t>
      </w:r>
      <w:r>
        <w:rPr>
          <w:spacing w:val="-18"/>
          <w:w w:val="115"/>
        </w:rPr>
        <w:t xml:space="preserve"> </w:t>
      </w:r>
      <w:r>
        <w:rPr>
          <w:w w:val="115"/>
        </w:rPr>
        <w:t>conditional information</w:t>
      </w:r>
      <w:r>
        <w:rPr>
          <w:spacing w:val="-16"/>
          <w:w w:val="115"/>
        </w:rPr>
        <w:t xml:space="preserve"> </w:t>
      </w:r>
      <w:r>
        <w:rPr>
          <w:w w:val="115"/>
        </w:rPr>
        <w:t>of</w:t>
      </w:r>
      <w:r>
        <w:rPr>
          <w:spacing w:val="-16"/>
          <w:w w:val="115"/>
        </w:rPr>
        <w:t xml:space="preserve"> </w:t>
      </w:r>
      <w:r>
        <w:rPr>
          <w:b/>
          <w:i/>
          <w:w w:val="115"/>
        </w:rPr>
        <w:t>x</w:t>
      </w:r>
      <w:r>
        <w:rPr>
          <w:w w:val="115"/>
        </w:rPr>
        <w:t>,</w:t>
      </w:r>
      <w:r>
        <w:rPr>
          <w:spacing w:val="-16"/>
          <w:w w:val="115"/>
        </w:rPr>
        <w:t xml:space="preserve"> </w:t>
      </w:r>
      <w:r>
        <w:rPr>
          <w:w w:val="115"/>
        </w:rPr>
        <w:t>while</w:t>
      </w:r>
      <w:r>
        <w:rPr>
          <w:spacing w:val="-16"/>
          <w:w w:val="115"/>
        </w:rPr>
        <w:t xml:space="preserve"> </w:t>
      </w:r>
      <w:r>
        <w:rPr>
          <w:w w:val="115"/>
        </w:rPr>
        <w:t>the</w:t>
      </w:r>
      <w:r>
        <w:rPr>
          <w:spacing w:val="-16"/>
          <w:w w:val="115"/>
        </w:rPr>
        <w:t xml:space="preserve"> </w:t>
      </w:r>
      <w:r>
        <w:rPr>
          <w:w w:val="115"/>
        </w:rPr>
        <w:t>inverse</w:t>
      </w:r>
      <w:r>
        <w:rPr>
          <w:spacing w:val="-15"/>
          <w:w w:val="115"/>
        </w:rPr>
        <w:t xml:space="preserve"> </w:t>
      </w:r>
      <w:r>
        <w:rPr>
          <w:w w:val="115"/>
        </w:rPr>
        <w:t>pass</w:t>
      </w:r>
      <w:r>
        <w:rPr>
          <w:spacing w:val="-16"/>
          <w:w w:val="115"/>
        </w:rPr>
        <w:t xml:space="preserve"> </w:t>
      </w:r>
      <w:r>
        <w:rPr>
          <w:w w:val="115"/>
        </w:rPr>
        <w:t>maps</w:t>
      </w:r>
      <w:r>
        <w:rPr>
          <w:spacing w:val="-16"/>
          <w:w w:val="115"/>
        </w:rPr>
        <w:t xml:space="preserve"> </w:t>
      </w:r>
      <w:r>
        <w:rPr>
          <w:w w:val="115"/>
        </w:rPr>
        <w:t>data</w:t>
      </w:r>
      <w:r>
        <w:rPr>
          <w:spacing w:val="-16"/>
          <w:w w:val="115"/>
        </w:rPr>
        <w:t xml:space="preserve"> </w:t>
      </w:r>
      <w:r>
        <w:rPr>
          <w:w w:val="115"/>
        </w:rPr>
        <w:t>points</w:t>
      </w:r>
      <w:r>
        <w:rPr>
          <w:spacing w:val="-16"/>
          <w:w w:val="115"/>
        </w:rPr>
        <w:t xml:space="preserve"> </w:t>
      </w:r>
      <w:r>
        <w:rPr>
          <w:w w:val="115"/>
        </w:rPr>
        <w:t>from</w:t>
      </w:r>
      <w:r>
        <w:rPr>
          <w:spacing w:val="-16"/>
          <w:w w:val="115"/>
        </w:rPr>
        <w:t xml:space="preserve"> </w:t>
      </w:r>
      <w:r>
        <w:rPr>
          <w:b/>
          <w:i/>
          <w:w w:val="115"/>
        </w:rPr>
        <w:t>z</w:t>
      </w:r>
      <w:r>
        <w:rPr>
          <w:w w:val="115"/>
        </w:rPr>
        <w:t>-space</w:t>
      </w:r>
      <w:r>
        <w:rPr>
          <w:spacing w:val="-16"/>
          <w:w w:val="115"/>
        </w:rPr>
        <w:t xml:space="preserve"> </w:t>
      </w:r>
      <w:r>
        <w:rPr>
          <w:w w:val="115"/>
        </w:rPr>
        <w:t>to</w:t>
      </w:r>
      <w:r>
        <w:rPr>
          <w:spacing w:val="-16"/>
          <w:w w:val="115"/>
        </w:rPr>
        <w:t xml:space="preserve"> </w:t>
      </w:r>
      <w:r>
        <w:rPr>
          <w:w w:val="115"/>
        </w:rPr>
        <w:t>the</w:t>
      </w:r>
      <w:r>
        <w:rPr>
          <w:spacing w:val="-15"/>
          <w:w w:val="115"/>
        </w:rPr>
        <w:t xml:space="preserve"> </w:t>
      </w:r>
      <w:r>
        <w:rPr>
          <w:w w:val="115"/>
        </w:rPr>
        <w:t>data-generating</w:t>
      </w:r>
      <w:r>
        <w:rPr>
          <w:spacing w:val="-16"/>
          <w:w w:val="115"/>
        </w:rPr>
        <w:t xml:space="preserve"> </w:t>
      </w:r>
      <w:r>
        <w:rPr>
          <w:w w:val="115"/>
        </w:rPr>
        <w:t>parameters</w:t>
      </w:r>
      <w:r>
        <w:rPr>
          <w:spacing w:val="-16"/>
          <w:w w:val="115"/>
        </w:rPr>
        <w:t xml:space="preserve"> </w:t>
      </w:r>
      <w:r>
        <w:rPr>
          <w:w w:val="115"/>
        </w:rPr>
        <w:t>of</w:t>
      </w:r>
      <w:r>
        <w:rPr>
          <w:spacing w:val="-16"/>
          <w:w w:val="115"/>
        </w:rPr>
        <w:t xml:space="preserve"> </w:t>
      </w:r>
      <w:r>
        <w:rPr>
          <w:w w:val="115"/>
        </w:rPr>
        <w:t>interest</w:t>
      </w:r>
      <w:r>
        <w:rPr>
          <w:spacing w:val="-16"/>
          <w:w w:val="115"/>
        </w:rPr>
        <w:t xml:space="preserve"> </w:t>
      </w:r>
      <w:r>
        <w:rPr>
          <w:w w:val="115"/>
        </w:rPr>
        <w:t>using</w:t>
      </w:r>
      <w:r>
        <w:rPr>
          <w:spacing w:val="-16"/>
          <w:w w:val="115"/>
        </w:rPr>
        <w:t xml:space="preserve"> </w:t>
      </w:r>
      <w:r>
        <w:rPr>
          <w:w w:val="115"/>
        </w:rPr>
        <w:t>the same</w:t>
      </w:r>
      <w:r>
        <w:rPr>
          <w:spacing w:val="-19"/>
          <w:w w:val="115"/>
        </w:rPr>
        <w:t xml:space="preserve"> </w:t>
      </w:r>
      <w:r>
        <w:rPr>
          <w:w w:val="115"/>
        </w:rPr>
        <w:t>conditional</w:t>
      </w:r>
      <w:r>
        <w:rPr>
          <w:spacing w:val="-18"/>
          <w:w w:val="115"/>
        </w:rPr>
        <w:t xml:space="preserve"> </w:t>
      </w:r>
      <w:r>
        <w:rPr>
          <w:w w:val="115"/>
        </w:rPr>
        <w:t>information</w:t>
      </w:r>
      <w:r>
        <w:rPr>
          <w:spacing w:val="-19"/>
          <w:w w:val="115"/>
        </w:rPr>
        <w:t xml:space="preserve"> </w:t>
      </w:r>
      <w:r>
        <w:rPr>
          <w:w w:val="115"/>
        </w:rPr>
        <w:t>provided</w:t>
      </w:r>
      <w:r>
        <w:rPr>
          <w:spacing w:val="-18"/>
          <w:w w:val="115"/>
        </w:rPr>
        <w:t xml:space="preserve"> </w:t>
      </w:r>
      <w:r>
        <w:rPr>
          <w:spacing w:val="-3"/>
          <w:w w:val="115"/>
        </w:rPr>
        <w:t>by</w:t>
      </w:r>
      <w:r>
        <w:rPr>
          <w:spacing w:val="-19"/>
          <w:w w:val="115"/>
        </w:rPr>
        <w:t xml:space="preserve"> </w:t>
      </w:r>
      <w:r>
        <w:rPr>
          <w:w w:val="115"/>
        </w:rPr>
        <w:t>the</w:t>
      </w:r>
      <w:r>
        <w:rPr>
          <w:spacing w:val="-18"/>
          <w:w w:val="115"/>
        </w:rPr>
        <w:t xml:space="preserve"> </w:t>
      </w:r>
      <w:r>
        <w:rPr>
          <w:w w:val="115"/>
        </w:rPr>
        <w:t>data.</w:t>
      </w:r>
      <w:r>
        <w:rPr>
          <w:spacing w:val="-8"/>
          <w:w w:val="115"/>
        </w:rPr>
        <w:t xml:space="preserve"> </w:t>
      </w:r>
      <w:r>
        <w:rPr>
          <w:w w:val="115"/>
        </w:rPr>
        <w:t>In</w:t>
      </w:r>
      <w:r>
        <w:rPr>
          <w:spacing w:val="-18"/>
          <w:w w:val="115"/>
        </w:rPr>
        <w:t xml:space="preserve"> </w:t>
      </w:r>
      <w:r>
        <w:rPr>
          <w:w w:val="115"/>
        </w:rPr>
        <w:t>the</w:t>
      </w:r>
      <w:r>
        <w:rPr>
          <w:spacing w:val="-18"/>
          <w:w w:val="115"/>
        </w:rPr>
        <w:t xml:space="preserve"> </w:t>
      </w:r>
      <w:r>
        <w:rPr>
          <w:w w:val="115"/>
        </w:rPr>
        <w:t>next</w:t>
      </w:r>
      <w:r>
        <w:rPr>
          <w:spacing w:val="-19"/>
          <w:w w:val="115"/>
        </w:rPr>
        <w:t xml:space="preserve"> </w:t>
      </w:r>
      <w:r>
        <w:rPr>
          <w:w w:val="115"/>
        </w:rPr>
        <w:t>section,</w:t>
      </w:r>
      <w:r>
        <w:rPr>
          <w:spacing w:val="-18"/>
          <w:w w:val="115"/>
        </w:rPr>
        <w:t xml:space="preserve"> </w:t>
      </w:r>
      <w:r>
        <w:rPr>
          <w:spacing w:val="-3"/>
          <w:w w:val="115"/>
        </w:rPr>
        <w:t>we</w:t>
      </w:r>
      <w:r>
        <w:rPr>
          <w:spacing w:val="-19"/>
          <w:w w:val="115"/>
        </w:rPr>
        <w:t xml:space="preserve"> </w:t>
      </w:r>
      <w:r>
        <w:rPr>
          <w:w w:val="115"/>
        </w:rPr>
        <w:t>describe</w:t>
      </w:r>
      <w:r>
        <w:rPr>
          <w:spacing w:val="-18"/>
          <w:w w:val="115"/>
        </w:rPr>
        <w:t xml:space="preserve"> </w:t>
      </w:r>
      <w:r>
        <w:rPr>
          <w:w w:val="115"/>
        </w:rPr>
        <w:t>the</w:t>
      </w:r>
      <w:r>
        <w:rPr>
          <w:spacing w:val="-19"/>
          <w:w w:val="115"/>
        </w:rPr>
        <w:t xml:space="preserve"> </w:t>
      </w:r>
      <w:r>
        <w:rPr>
          <w:w w:val="115"/>
        </w:rPr>
        <w:t>optimization</w:t>
      </w:r>
      <w:r>
        <w:rPr>
          <w:spacing w:val="-18"/>
          <w:w w:val="115"/>
        </w:rPr>
        <w:t xml:space="preserve"> </w:t>
      </w:r>
      <w:r>
        <w:rPr>
          <w:w w:val="115"/>
        </w:rPr>
        <w:t>procedure</w:t>
      </w:r>
      <w:r>
        <w:rPr>
          <w:spacing w:val="-18"/>
          <w:w w:val="115"/>
        </w:rPr>
        <w:t xml:space="preserve"> </w:t>
      </w:r>
      <w:r>
        <w:rPr>
          <w:w w:val="115"/>
        </w:rPr>
        <w:t>used</w:t>
      </w:r>
      <w:r>
        <w:rPr>
          <w:spacing w:val="-19"/>
          <w:w w:val="115"/>
        </w:rPr>
        <w:t xml:space="preserve"> </w:t>
      </w:r>
      <w:r>
        <w:rPr>
          <w:w w:val="115"/>
        </w:rPr>
        <w:t>to</w:t>
      </w:r>
      <w:r>
        <w:rPr>
          <w:spacing w:val="-18"/>
          <w:w w:val="115"/>
        </w:rPr>
        <w:t xml:space="preserve"> </w:t>
      </w:r>
      <w:r>
        <w:rPr>
          <w:w w:val="115"/>
        </w:rPr>
        <w:t xml:space="preserve">match the outputs of </w:t>
      </w:r>
      <w:r>
        <w:rPr>
          <w:i/>
          <w:w w:val="150"/>
        </w:rPr>
        <w:t>f</w:t>
      </w:r>
      <w:r>
        <w:rPr>
          <w:i/>
          <w:spacing w:val="-53"/>
          <w:w w:val="150"/>
        </w:rPr>
        <w:t xml:space="preserve"> </w:t>
      </w:r>
      <w:r>
        <w:rPr>
          <w:rFonts w:ascii="DejaVu Sans" w:hAnsi="DejaVu Sans"/>
          <w:spacing w:val="3"/>
          <w:w w:val="115"/>
          <w:vertAlign w:val="superscript"/>
        </w:rPr>
        <w:t>−</w:t>
      </w:r>
      <w:r>
        <w:rPr>
          <w:spacing w:val="3"/>
          <w:w w:val="115"/>
          <w:vertAlign w:val="superscript"/>
        </w:rPr>
        <w:t>1</w:t>
      </w:r>
      <w:r>
        <w:rPr>
          <w:spacing w:val="3"/>
          <w:w w:val="115"/>
        </w:rPr>
        <w:t>(</w:t>
      </w:r>
      <w:r>
        <w:rPr>
          <w:b/>
          <w:i/>
          <w:spacing w:val="3"/>
          <w:w w:val="115"/>
        </w:rPr>
        <w:t>z</w:t>
      </w:r>
      <w:r>
        <w:rPr>
          <w:spacing w:val="3"/>
          <w:w w:val="115"/>
        </w:rPr>
        <w:t xml:space="preserve">; </w:t>
      </w:r>
      <w:r>
        <w:rPr>
          <w:b/>
          <w:i/>
          <w:w w:val="115"/>
        </w:rPr>
        <w:t>x</w:t>
      </w:r>
      <w:r>
        <w:rPr>
          <w:i/>
          <w:w w:val="115"/>
        </w:rPr>
        <w:t xml:space="preserve">, </w:t>
      </w:r>
      <w:r>
        <w:rPr>
          <w:b/>
          <w:i/>
          <w:w w:val="115"/>
        </w:rPr>
        <w:t>φ</w:t>
      </w:r>
      <w:proofErr w:type="spellStart"/>
      <w:proofErr w:type="gramStart"/>
      <w:r>
        <w:rPr>
          <w:rFonts w:ascii="Arial" w:hAnsi="Arial"/>
          <w:i/>
          <w:w w:val="115"/>
          <w:position w:val="-3"/>
          <w:sz w:val="12"/>
        </w:rPr>
        <w:t>inv</w:t>
      </w:r>
      <w:proofErr w:type="spellEnd"/>
      <w:r>
        <w:rPr>
          <w:rFonts w:ascii="Arial" w:hAnsi="Arial"/>
          <w:i/>
          <w:w w:val="115"/>
          <w:position w:val="-3"/>
          <w:sz w:val="12"/>
        </w:rPr>
        <w:t xml:space="preserve"> </w:t>
      </w:r>
      <w:r>
        <w:rPr>
          <w:w w:val="115"/>
        </w:rPr>
        <w:t>)</w:t>
      </w:r>
      <w:proofErr w:type="gramEnd"/>
      <w:r>
        <w:rPr>
          <w:w w:val="115"/>
        </w:rPr>
        <w:t xml:space="preserve"> to the posterior </w:t>
      </w:r>
      <w:r>
        <w:rPr>
          <w:i/>
          <w:w w:val="115"/>
        </w:rPr>
        <w:t>p</w:t>
      </w:r>
      <w:r>
        <w:rPr>
          <w:w w:val="115"/>
        </w:rPr>
        <w:t>(</w:t>
      </w:r>
      <w:proofErr w:type="spellStart"/>
      <w:r>
        <w:rPr>
          <w:b/>
          <w:i/>
          <w:w w:val="115"/>
        </w:rPr>
        <w:t>θ</w:t>
      </w:r>
      <w:r>
        <w:rPr>
          <w:rFonts w:ascii="DejaVu Sans" w:hAnsi="DejaVu Sans"/>
          <w:w w:val="115"/>
        </w:rPr>
        <w:t>|</w:t>
      </w:r>
      <w:r>
        <w:rPr>
          <w:b/>
          <w:i/>
          <w:w w:val="115"/>
        </w:rPr>
        <w:t>x</w:t>
      </w:r>
      <w:proofErr w:type="spellEnd"/>
      <w:r>
        <w:rPr>
          <w:w w:val="115"/>
        </w:rPr>
        <w:t>).</w:t>
      </w:r>
    </w:p>
    <w:p w14:paraId="781A71A3" w14:textId="066C42E2" w:rsidR="00EC0BD2" w:rsidRDefault="00753B5A">
      <w:pPr>
        <w:pStyle w:val="Textkrper"/>
        <w:spacing w:before="168" w:line="218" w:lineRule="exact"/>
        <w:ind w:left="159" w:right="1009"/>
        <w:jc w:val="both"/>
      </w:pPr>
      <w:r>
        <w:rPr>
          <w:rFonts w:ascii="Arial" w:hAnsi="Arial"/>
          <w:b/>
          <w:w w:val="115"/>
          <w:sz w:val="17"/>
        </w:rPr>
        <w:t>Summary</w:t>
      </w:r>
      <w:r>
        <w:rPr>
          <w:rFonts w:ascii="Arial" w:hAnsi="Arial"/>
          <w:b/>
          <w:spacing w:val="-19"/>
          <w:w w:val="115"/>
          <w:sz w:val="17"/>
        </w:rPr>
        <w:t xml:space="preserve"> </w:t>
      </w:r>
      <w:r>
        <w:rPr>
          <w:rFonts w:ascii="Arial" w:hAnsi="Arial"/>
          <w:b/>
          <w:w w:val="115"/>
          <w:sz w:val="17"/>
        </w:rPr>
        <w:t>Network.</w:t>
      </w:r>
      <w:r>
        <w:rPr>
          <w:rFonts w:ascii="Arial" w:hAnsi="Arial"/>
          <w:b/>
          <w:spacing w:val="-28"/>
          <w:w w:val="115"/>
          <w:sz w:val="17"/>
        </w:rPr>
        <w:t xml:space="preserve"> </w:t>
      </w:r>
      <w:r>
        <w:rPr>
          <w:w w:val="115"/>
        </w:rPr>
        <w:t>Since</w:t>
      </w:r>
      <w:r>
        <w:rPr>
          <w:spacing w:val="-6"/>
          <w:w w:val="115"/>
        </w:rPr>
        <w:t xml:space="preserve"> </w:t>
      </w:r>
      <w:r>
        <w:rPr>
          <w:w w:val="115"/>
        </w:rPr>
        <w:t>in</w:t>
      </w:r>
      <w:r>
        <w:rPr>
          <w:spacing w:val="-6"/>
          <w:w w:val="115"/>
        </w:rPr>
        <w:t xml:space="preserve"> </w:t>
      </w:r>
      <w:r>
        <w:rPr>
          <w:w w:val="115"/>
        </w:rPr>
        <w:t>practice</w:t>
      </w:r>
      <w:r>
        <w:rPr>
          <w:spacing w:val="-6"/>
          <w:w w:val="115"/>
        </w:rPr>
        <w:t xml:space="preserve"> </w:t>
      </w:r>
      <w:r>
        <w:rPr>
          <w:w w:val="115"/>
        </w:rPr>
        <w:t>the</w:t>
      </w:r>
      <w:r>
        <w:rPr>
          <w:spacing w:val="-6"/>
          <w:w w:val="115"/>
        </w:rPr>
        <w:t xml:space="preserve"> </w:t>
      </w:r>
      <w:r>
        <w:rPr>
          <w:w w:val="115"/>
        </w:rPr>
        <w:t>conditioning</w:t>
      </w:r>
      <w:r>
        <w:rPr>
          <w:spacing w:val="-6"/>
          <w:w w:val="115"/>
        </w:rPr>
        <w:t xml:space="preserve"> </w:t>
      </w:r>
      <w:r>
        <w:rPr>
          <w:w w:val="115"/>
        </w:rPr>
        <w:t>data</w:t>
      </w:r>
      <w:r>
        <w:rPr>
          <w:spacing w:val="-6"/>
          <w:w w:val="115"/>
        </w:rPr>
        <w:t xml:space="preserve"> </w:t>
      </w:r>
      <w:r>
        <w:rPr>
          <w:w w:val="115"/>
        </w:rPr>
        <w:t>set</w:t>
      </w:r>
      <w:r>
        <w:rPr>
          <w:spacing w:val="-6"/>
          <w:w w:val="115"/>
        </w:rPr>
        <w:t xml:space="preserve"> </w:t>
      </w:r>
      <w:r>
        <w:rPr>
          <w:b/>
          <w:i/>
          <w:w w:val="115"/>
        </w:rPr>
        <w:t>x</w:t>
      </w:r>
      <w:r>
        <w:rPr>
          <w:b/>
          <w:i/>
          <w:spacing w:val="-7"/>
          <w:w w:val="115"/>
        </w:rPr>
        <w:t xml:space="preserve"> </w:t>
      </w:r>
      <w:r>
        <w:rPr>
          <w:w w:val="115"/>
        </w:rPr>
        <w:t>can</w:t>
      </w:r>
      <w:r>
        <w:rPr>
          <w:spacing w:val="-6"/>
          <w:w w:val="115"/>
        </w:rPr>
        <w:t xml:space="preserve"> </w:t>
      </w:r>
      <w:r>
        <w:rPr>
          <w:spacing w:val="-3"/>
          <w:w w:val="115"/>
        </w:rPr>
        <w:t>have</w:t>
      </w:r>
      <w:r>
        <w:rPr>
          <w:spacing w:val="-6"/>
          <w:w w:val="115"/>
        </w:rPr>
        <w:t xml:space="preserve"> </w:t>
      </w:r>
      <w:r>
        <w:rPr>
          <w:spacing w:val="-3"/>
          <w:w w:val="115"/>
        </w:rPr>
        <w:t>variable</w:t>
      </w:r>
      <w:r>
        <w:rPr>
          <w:spacing w:val="-6"/>
          <w:w w:val="115"/>
        </w:rPr>
        <w:t xml:space="preserve"> </w:t>
      </w:r>
      <w:r>
        <w:rPr>
          <w:w w:val="115"/>
        </w:rPr>
        <w:t>number</w:t>
      </w:r>
      <w:r>
        <w:rPr>
          <w:spacing w:val="-6"/>
          <w:w w:val="115"/>
        </w:rPr>
        <w:t xml:space="preserve"> </w:t>
      </w:r>
      <w:r>
        <w:rPr>
          <w:w w:val="115"/>
        </w:rPr>
        <w:t>of</w:t>
      </w:r>
      <w:r>
        <w:rPr>
          <w:spacing w:val="-6"/>
          <w:w w:val="115"/>
        </w:rPr>
        <w:t xml:space="preserve"> </w:t>
      </w:r>
      <w:r>
        <w:rPr>
          <w:w w:val="115"/>
        </w:rPr>
        <w:t>input</w:t>
      </w:r>
      <w:r>
        <w:rPr>
          <w:spacing w:val="-6"/>
          <w:w w:val="115"/>
        </w:rPr>
        <w:t xml:space="preserve"> </w:t>
      </w:r>
      <w:r>
        <w:rPr>
          <w:w w:val="115"/>
        </w:rPr>
        <w:t>points</w:t>
      </w:r>
      <w:r>
        <w:rPr>
          <w:spacing w:val="-6"/>
          <w:w w:val="115"/>
        </w:rPr>
        <w:t xml:space="preserve"> </w:t>
      </w:r>
      <w:r>
        <w:rPr>
          <w:w w:val="115"/>
        </w:rPr>
        <w:t>(e.g.,</w:t>
      </w:r>
      <w:r>
        <w:rPr>
          <w:spacing w:val="-5"/>
          <w:w w:val="115"/>
        </w:rPr>
        <w:t xml:space="preserve"> </w:t>
      </w:r>
      <w:r>
        <w:rPr>
          <w:w w:val="115"/>
        </w:rPr>
        <w:t>trial</w:t>
      </w:r>
      <w:r>
        <w:rPr>
          <w:spacing w:val="-6"/>
          <w:w w:val="115"/>
        </w:rPr>
        <w:t xml:space="preserve"> </w:t>
      </w:r>
      <w:r>
        <w:rPr>
          <w:w w:val="115"/>
        </w:rPr>
        <w:t>sizes, time</w:t>
      </w:r>
      <w:r>
        <w:rPr>
          <w:spacing w:val="-18"/>
          <w:w w:val="115"/>
        </w:rPr>
        <w:t xml:space="preserve"> </w:t>
      </w:r>
      <w:r>
        <w:rPr>
          <w:w w:val="115"/>
        </w:rPr>
        <w:t>points)</w:t>
      </w:r>
      <w:r>
        <w:rPr>
          <w:spacing w:val="-18"/>
          <w:w w:val="115"/>
        </w:rPr>
        <w:t xml:space="preserve"> </w:t>
      </w:r>
      <w:r>
        <w:rPr>
          <w:w w:val="115"/>
        </w:rPr>
        <w:t>and</w:t>
      </w:r>
      <w:r>
        <w:rPr>
          <w:spacing w:val="-18"/>
          <w:w w:val="115"/>
        </w:rPr>
        <w:t xml:space="preserve"> </w:t>
      </w:r>
      <w:r>
        <w:rPr>
          <w:w w:val="115"/>
        </w:rPr>
        <w:t>exhibit</w:t>
      </w:r>
      <w:r>
        <w:rPr>
          <w:spacing w:val="-18"/>
          <w:w w:val="115"/>
        </w:rPr>
        <w:t xml:space="preserve"> </w:t>
      </w:r>
      <w:r>
        <w:rPr>
          <w:spacing w:val="-3"/>
          <w:w w:val="115"/>
        </w:rPr>
        <w:t>various</w:t>
      </w:r>
      <w:r>
        <w:rPr>
          <w:spacing w:val="-18"/>
          <w:w w:val="115"/>
        </w:rPr>
        <w:t xml:space="preserve"> </w:t>
      </w:r>
      <w:r>
        <w:rPr>
          <w:w w:val="115"/>
        </w:rPr>
        <w:t>redundancies,</w:t>
      </w:r>
      <w:r>
        <w:rPr>
          <w:spacing w:val="-18"/>
          <w:w w:val="115"/>
        </w:rPr>
        <w:t xml:space="preserve"> </w:t>
      </w:r>
      <w:r>
        <w:rPr>
          <w:w w:val="115"/>
        </w:rPr>
        <w:t>the</w:t>
      </w:r>
      <w:r>
        <w:rPr>
          <w:spacing w:val="-18"/>
          <w:w w:val="115"/>
        </w:rPr>
        <w:t xml:space="preserve"> </w:t>
      </w:r>
      <w:proofErr w:type="spellStart"/>
      <w:r>
        <w:rPr>
          <w:w w:val="115"/>
        </w:rPr>
        <w:t>cINN</w:t>
      </w:r>
      <w:proofErr w:type="spellEnd"/>
      <w:r>
        <w:rPr>
          <w:spacing w:val="-18"/>
          <w:w w:val="115"/>
        </w:rPr>
        <w:t xml:space="preserve"> </w:t>
      </w:r>
      <w:r>
        <w:rPr>
          <w:w w:val="115"/>
        </w:rPr>
        <w:t>can</w:t>
      </w:r>
      <w:r>
        <w:rPr>
          <w:spacing w:val="-18"/>
          <w:w w:val="115"/>
        </w:rPr>
        <w:t xml:space="preserve"> </w:t>
      </w:r>
      <w:r>
        <w:rPr>
          <w:w w:val="115"/>
        </w:rPr>
        <w:t>profit</w:t>
      </w:r>
      <w:r>
        <w:rPr>
          <w:spacing w:val="-18"/>
          <w:w w:val="115"/>
        </w:rPr>
        <w:t xml:space="preserve"> </w:t>
      </w:r>
      <w:r>
        <w:rPr>
          <w:w w:val="115"/>
        </w:rPr>
        <w:t>from</w:t>
      </w:r>
      <w:r>
        <w:rPr>
          <w:spacing w:val="-18"/>
          <w:w w:val="115"/>
        </w:rPr>
        <w:t xml:space="preserve"> </w:t>
      </w:r>
      <w:r>
        <w:rPr>
          <w:w w:val="115"/>
        </w:rPr>
        <w:t>some</w:t>
      </w:r>
      <w:r>
        <w:rPr>
          <w:spacing w:val="-18"/>
          <w:w w:val="115"/>
        </w:rPr>
        <w:t xml:space="preserve"> </w:t>
      </w:r>
      <w:r>
        <w:rPr>
          <w:w w:val="115"/>
        </w:rPr>
        <w:t>form</w:t>
      </w:r>
      <w:r>
        <w:rPr>
          <w:spacing w:val="-18"/>
          <w:w w:val="115"/>
        </w:rPr>
        <w:t xml:space="preserve"> </w:t>
      </w:r>
      <w:r>
        <w:rPr>
          <w:w w:val="115"/>
        </w:rPr>
        <w:t>of</w:t>
      </w:r>
      <w:r>
        <w:rPr>
          <w:spacing w:val="-18"/>
          <w:w w:val="115"/>
        </w:rPr>
        <w:t xml:space="preserve"> </w:t>
      </w:r>
      <w:r>
        <w:rPr>
          <w:w w:val="115"/>
        </w:rPr>
        <w:t>dimensionality</w:t>
      </w:r>
      <w:r>
        <w:rPr>
          <w:spacing w:val="-18"/>
          <w:w w:val="115"/>
        </w:rPr>
        <w:t xml:space="preserve"> </w:t>
      </w:r>
      <w:r>
        <w:rPr>
          <w:w w:val="115"/>
        </w:rPr>
        <w:t>reduction</w:t>
      </w:r>
      <w:r>
        <w:rPr>
          <w:spacing w:val="-18"/>
          <w:w w:val="115"/>
        </w:rPr>
        <w:t xml:space="preserve"> </w:t>
      </w:r>
      <w:r>
        <w:rPr>
          <w:w w:val="115"/>
        </w:rPr>
        <w:t>applied</w:t>
      </w:r>
      <w:r>
        <w:rPr>
          <w:spacing w:val="-18"/>
          <w:w w:val="115"/>
        </w:rPr>
        <w:t xml:space="preserve"> </w:t>
      </w:r>
      <w:r>
        <w:rPr>
          <w:w w:val="115"/>
        </w:rPr>
        <w:t>to</w:t>
      </w:r>
      <w:r>
        <w:rPr>
          <w:spacing w:val="-18"/>
          <w:w w:val="115"/>
        </w:rPr>
        <w:t xml:space="preserve"> </w:t>
      </w:r>
      <w:r>
        <w:rPr>
          <w:w w:val="115"/>
        </w:rPr>
        <w:t xml:space="preserve">the data. Ideally, </w:t>
      </w:r>
      <w:r>
        <w:rPr>
          <w:spacing w:val="-3"/>
          <w:w w:val="115"/>
        </w:rPr>
        <w:t xml:space="preserve">we </w:t>
      </w:r>
      <w:r>
        <w:rPr>
          <w:spacing w:val="-4"/>
          <w:w w:val="115"/>
        </w:rPr>
        <w:t xml:space="preserve">want </w:t>
      </w:r>
      <w:r>
        <w:rPr>
          <w:w w:val="115"/>
        </w:rPr>
        <w:t xml:space="preserve">to </w:t>
      </w:r>
      <w:r>
        <w:rPr>
          <w:spacing w:val="-3"/>
          <w:w w:val="115"/>
        </w:rPr>
        <w:t xml:space="preserve">avoid </w:t>
      </w:r>
      <w:r>
        <w:rPr>
          <w:w w:val="115"/>
        </w:rPr>
        <w:t>hand-crafted summary statistics, and instead learn the most informative summary statistics directly</w:t>
      </w:r>
      <w:r>
        <w:rPr>
          <w:spacing w:val="-5"/>
          <w:w w:val="115"/>
        </w:rPr>
        <w:t xml:space="preserve"> </w:t>
      </w:r>
      <w:r>
        <w:rPr>
          <w:w w:val="115"/>
        </w:rPr>
        <w:t>from</w:t>
      </w:r>
      <w:r>
        <w:rPr>
          <w:spacing w:val="-4"/>
          <w:w w:val="115"/>
        </w:rPr>
        <w:t xml:space="preserve"> </w:t>
      </w:r>
      <w:r>
        <w:rPr>
          <w:w w:val="115"/>
        </w:rPr>
        <w:t>data.</w:t>
      </w:r>
      <w:r>
        <w:rPr>
          <w:spacing w:val="13"/>
          <w:w w:val="115"/>
        </w:rPr>
        <w:t xml:space="preserve"> </w:t>
      </w:r>
      <w:r>
        <w:rPr>
          <w:w w:val="115"/>
        </w:rPr>
        <w:t>Therefore,</w:t>
      </w:r>
      <w:r>
        <w:rPr>
          <w:spacing w:val="-4"/>
          <w:w w:val="115"/>
        </w:rPr>
        <w:t xml:space="preserve"> </w:t>
      </w:r>
      <w:r>
        <w:rPr>
          <w:w w:val="115"/>
        </w:rPr>
        <w:t>instead</w:t>
      </w:r>
      <w:r>
        <w:rPr>
          <w:spacing w:val="-4"/>
          <w:w w:val="115"/>
        </w:rPr>
        <w:t xml:space="preserve"> </w:t>
      </w:r>
      <w:r>
        <w:rPr>
          <w:w w:val="115"/>
        </w:rPr>
        <w:t>of</w:t>
      </w:r>
      <w:r>
        <w:rPr>
          <w:spacing w:val="-4"/>
          <w:w w:val="115"/>
        </w:rPr>
        <w:t xml:space="preserve"> </w:t>
      </w:r>
      <w:r>
        <w:rPr>
          <w:w w:val="115"/>
        </w:rPr>
        <w:t>feeding</w:t>
      </w:r>
      <w:r>
        <w:rPr>
          <w:spacing w:val="-4"/>
          <w:w w:val="115"/>
        </w:rPr>
        <w:t xml:space="preserve"> </w:t>
      </w:r>
      <w:r>
        <w:rPr>
          <w:w w:val="115"/>
        </w:rPr>
        <w:t>the</w:t>
      </w:r>
      <w:r>
        <w:rPr>
          <w:spacing w:val="-4"/>
          <w:w w:val="115"/>
        </w:rPr>
        <w:t xml:space="preserve"> </w:t>
      </w:r>
      <w:r>
        <w:rPr>
          <w:w w:val="115"/>
        </w:rPr>
        <w:t>raw</w:t>
      </w:r>
      <w:r>
        <w:rPr>
          <w:spacing w:val="-4"/>
          <w:w w:val="115"/>
        </w:rPr>
        <w:t xml:space="preserve"> </w:t>
      </w:r>
      <w:ins w:id="136" w:author="andreas.voss" w:date="2019-07-09T14:05:00Z">
        <w:r w:rsidR="00F932C5">
          <w:rPr>
            <w:spacing w:val="-4"/>
            <w:w w:val="115"/>
          </w:rPr>
          <w:t xml:space="preserve">-- </w:t>
        </w:r>
      </w:ins>
      <w:r>
        <w:rPr>
          <w:w w:val="115"/>
        </w:rPr>
        <w:t>simulated</w:t>
      </w:r>
      <w:r>
        <w:rPr>
          <w:spacing w:val="-4"/>
          <w:w w:val="115"/>
        </w:rPr>
        <w:t xml:space="preserve"> </w:t>
      </w:r>
      <w:del w:id="137" w:author="andreas.voss" w:date="2019-07-09T14:05:00Z">
        <w:r w:rsidDel="00F932C5">
          <w:rPr>
            <w:w w:val="115"/>
          </w:rPr>
          <w:delText>(</w:delText>
        </w:r>
      </w:del>
      <w:ins w:id="138" w:author="andreas.voss" w:date="2019-07-09T14:05:00Z">
        <w:r w:rsidR="00F932C5">
          <w:rPr>
            <w:w w:val="115"/>
          </w:rPr>
          <w:t xml:space="preserve">or </w:t>
        </w:r>
      </w:ins>
      <w:r>
        <w:rPr>
          <w:w w:val="115"/>
        </w:rPr>
        <w:t>observed</w:t>
      </w:r>
      <w:del w:id="139" w:author="andreas.voss" w:date="2019-07-09T14:05:00Z">
        <w:r w:rsidDel="00F932C5">
          <w:rPr>
            <w:w w:val="115"/>
          </w:rPr>
          <w:delText>)</w:delText>
        </w:r>
        <w:r w:rsidDel="00F932C5">
          <w:rPr>
            <w:spacing w:val="-4"/>
            <w:w w:val="115"/>
          </w:rPr>
          <w:delText xml:space="preserve"> </w:delText>
        </w:r>
      </w:del>
      <w:ins w:id="140" w:author="andreas.voss" w:date="2019-07-09T14:05:00Z">
        <w:r w:rsidR="00F932C5">
          <w:rPr>
            <w:w w:val="115"/>
          </w:rPr>
          <w:t xml:space="preserve"> --</w:t>
        </w:r>
        <w:r w:rsidR="00F932C5">
          <w:rPr>
            <w:spacing w:val="-4"/>
            <w:w w:val="115"/>
          </w:rPr>
          <w:t xml:space="preserve"> </w:t>
        </w:r>
      </w:ins>
      <w:r>
        <w:rPr>
          <w:w w:val="115"/>
        </w:rPr>
        <w:t>data</w:t>
      </w:r>
      <w:r>
        <w:rPr>
          <w:spacing w:val="-4"/>
          <w:w w:val="115"/>
        </w:rPr>
        <w:t xml:space="preserve"> </w:t>
      </w:r>
      <w:r>
        <w:rPr>
          <w:w w:val="115"/>
        </w:rPr>
        <w:t>to</w:t>
      </w:r>
      <w:r>
        <w:rPr>
          <w:spacing w:val="-4"/>
          <w:w w:val="115"/>
        </w:rPr>
        <w:t xml:space="preserve"> </w:t>
      </w:r>
      <w:r>
        <w:rPr>
          <w:w w:val="115"/>
        </w:rPr>
        <w:t>each</w:t>
      </w:r>
      <w:r>
        <w:rPr>
          <w:spacing w:val="-4"/>
          <w:w w:val="115"/>
        </w:rPr>
        <w:t xml:space="preserve"> </w:t>
      </w:r>
      <w:r>
        <w:rPr>
          <w:w w:val="115"/>
        </w:rPr>
        <w:t>ACB,</w:t>
      </w:r>
      <w:r>
        <w:rPr>
          <w:spacing w:val="-4"/>
          <w:w w:val="115"/>
        </w:rPr>
        <w:t xml:space="preserve"> </w:t>
      </w:r>
      <w:r>
        <w:rPr>
          <w:spacing w:val="-3"/>
          <w:w w:val="115"/>
        </w:rPr>
        <w:t>we</w:t>
      </w:r>
      <w:r>
        <w:rPr>
          <w:spacing w:val="-4"/>
          <w:w w:val="115"/>
        </w:rPr>
        <w:t xml:space="preserve"> </w:t>
      </w:r>
      <w:r>
        <w:rPr>
          <w:w w:val="115"/>
        </w:rPr>
        <w:t>pass</w:t>
      </w:r>
      <w:r>
        <w:rPr>
          <w:spacing w:val="-4"/>
          <w:w w:val="115"/>
        </w:rPr>
        <w:t xml:space="preserve"> </w:t>
      </w:r>
      <w:r>
        <w:rPr>
          <w:w w:val="115"/>
        </w:rPr>
        <w:t>the</w:t>
      </w:r>
      <w:r>
        <w:rPr>
          <w:spacing w:val="-4"/>
          <w:w w:val="115"/>
        </w:rPr>
        <w:t xml:space="preserve"> </w:t>
      </w:r>
      <w:r>
        <w:rPr>
          <w:w w:val="115"/>
        </w:rPr>
        <w:t>data</w:t>
      </w:r>
      <w:r>
        <w:rPr>
          <w:spacing w:val="-4"/>
          <w:w w:val="115"/>
        </w:rPr>
        <w:t xml:space="preserve"> </w:t>
      </w:r>
      <w:r>
        <w:rPr>
          <w:w w:val="115"/>
        </w:rPr>
        <w:t xml:space="preserve">through </w:t>
      </w:r>
      <w:r>
        <w:rPr>
          <w:spacing w:val="-1"/>
          <w:w w:val="116"/>
        </w:rPr>
        <w:t>a</w:t>
      </w:r>
      <w:r>
        <w:rPr>
          <w:w w:val="116"/>
        </w:rPr>
        <w:t>n</w:t>
      </w:r>
      <w:r>
        <w:rPr>
          <w:spacing w:val="20"/>
        </w:rPr>
        <w:t xml:space="preserve"> </w:t>
      </w:r>
      <w:r>
        <w:rPr>
          <w:spacing w:val="-1"/>
          <w:w w:val="114"/>
        </w:rPr>
        <w:t>additiona</w:t>
      </w:r>
      <w:r>
        <w:rPr>
          <w:w w:val="114"/>
        </w:rPr>
        <w:t>l</w:t>
      </w:r>
      <w:r>
        <w:rPr>
          <w:spacing w:val="20"/>
        </w:rPr>
        <w:t xml:space="preserve"> </w:t>
      </w:r>
      <w:r>
        <w:rPr>
          <w:w w:val="113"/>
        </w:rPr>
        <w:t>summary</w:t>
      </w:r>
      <w:r>
        <w:rPr>
          <w:spacing w:val="20"/>
        </w:rPr>
        <w:t xml:space="preserve"> </w:t>
      </w:r>
      <w:r>
        <w:rPr>
          <w:w w:val="118"/>
        </w:rPr>
        <w:t>ne</w:t>
      </w:r>
      <w:r>
        <w:rPr>
          <w:spacing w:val="-6"/>
          <w:w w:val="118"/>
        </w:rPr>
        <w:t>t</w:t>
      </w:r>
      <w:r>
        <w:rPr>
          <w:spacing w:val="-6"/>
          <w:w w:val="104"/>
        </w:rPr>
        <w:t>w</w:t>
      </w:r>
      <w:r>
        <w:rPr>
          <w:spacing w:val="-1"/>
          <w:w w:val="111"/>
        </w:rPr>
        <w:t>or</w:t>
      </w:r>
      <w:r>
        <w:rPr>
          <w:w w:val="111"/>
        </w:rPr>
        <w:t>k</w:t>
      </w:r>
      <w:r>
        <w:rPr>
          <w:spacing w:val="20"/>
        </w:rPr>
        <w:t xml:space="preserve"> </w:t>
      </w:r>
      <w:r>
        <w:rPr>
          <w:spacing w:val="-1"/>
          <w:w w:val="119"/>
        </w:rPr>
        <w:t>t</w:t>
      </w:r>
      <w:r>
        <w:rPr>
          <w:w w:val="119"/>
        </w:rPr>
        <w:t>o</w:t>
      </w:r>
      <w:r>
        <w:rPr>
          <w:spacing w:val="20"/>
        </w:rPr>
        <w:t xml:space="preserve"> </w:t>
      </w:r>
      <w:r>
        <w:rPr>
          <w:spacing w:val="-1"/>
          <w:w w:val="116"/>
        </w:rPr>
        <w:t>obtai</w:t>
      </w:r>
      <w:r>
        <w:rPr>
          <w:w w:val="116"/>
        </w:rPr>
        <w:t>n</w:t>
      </w:r>
      <w:r>
        <w:rPr>
          <w:spacing w:val="20"/>
        </w:rPr>
        <w:t xml:space="preserve"> </w:t>
      </w:r>
      <w:r>
        <w:rPr>
          <w:w w:val="117"/>
        </w:rPr>
        <w:t>a</w:t>
      </w:r>
      <w:r>
        <w:rPr>
          <w:spacing w:val="20"/>
        </w:rPr>
        <w:t xml:space="preserve"> </w:t>
      </w:r>
      <w:r>
        <w:rPr>
          <w:w w:val="106"/>
        </w:rPr>
        <w:t>fixed-sized</w:t>
      </w:r>
      <w:r>
        <w:rPr>
          <w:spacing w:val="20"/>
        </w:rPr>
        <w:t xml:space="preserve"> </w:t>
      </w:r>
      <w:r>
        <w:rPr>
          <w:spacing w:val="-6"/>
          <w:w w:val="110"/>
        </w:rPr>
        <w:t>v</w:t>
      </w:r>
      <w:r>
        <w:rPr>
          <w:w w:val="113"/>
        </w:rPr>
        <w:t>ector</w:t>
      </w:r>
      <w:r>
        <w:rPr>
          <w:spacing w:val="20"/>
        </w:rPr>
        <w:t xml:space="preserve"> </w:t>
      </w:r>
      <w:r>
        <w:rPr>
          <w:spacing w:val="-1"/>
          <w:w w:val="101"/>
        </w:rPr>
        <w:t>o</w:t>
      </w:r>
      <w:r>
        <w:rPr>
          <w:w w:val="101"/>
        </w:rPr>
        <w:t>f</w:t>
      </w:r>
      <w:r>
        <w:rPr>
          <w:spacing w:val="20"/>
        </w:rPr>
        <w:t xml:space="preserve"> </w:t>
      </w:r>
      <w:r>
        <w:rPr>
          <w:spacing w:val="-1"/>
          <w:w w:val="112"/>
        </w:rPr>
        <w:t>learne</w:t>
      </w:r>
      <w:r>
        <w:rPr>
          <w:w w:val="112"/>
        </w:rPr>
        <w:t>d</w:t>
      </w:r>
      <w:r>
        <w:rPr>
          <w:spacing w:val="20"/>
        </w:rPr>
        <w:t xml:space="preserve"> </w:t>
      </w:r>
      <w:r>
        <w:rPr>
          <w:w w:val="111"/>
        </w:rPr>
        <w:t>summ</w:t>
      </w:r>
      <w:r>
        <w:rPr>
          <w:spacing w:val="-1"/>
          <w:w w:val="119"/>
        </w:rPr>
        <w:t>ar</w:t>
      </w:r>
      <w:r>
        <w:rPr>
          <w:w w:val="110"/>
        </w:rPr>
        <w:t>y</w:t>
      </w:r>
      <w:r>
        <w:rPr>
          <w:spacing w:val="20"/>
        </w:rPr>
        <w:t xml:space="preserve"> </w:t>
      </w:r>
      <w:r>
        <w:rPr>
          <w:w w:val="118"/>
        </w:rPr>
        <w:t>statisti</w:t>
      </w:r>
      <w:r>
        <w:rPr>
          <w:spacing w:val="-1"/>
          <w:w w:val="118"/>
        </w:rPr>
        <w:t>c</w:t>
      </w:r>
      <w:r>
        <w:rPr>
          <w:w w:val="105"/>
        </w:rPr>
        <w:t>s</w:t>
      </w:r>
      <w:r>
        <w:rPr>
          <w:spacing w:val="19"/>
        </w:rPr>
        <w:t xml:space="preserve"> </w:t>
      </w:r>
      <w:r>
        <w:rPr>
          <w:b/>
          <w:i/>
          <w:spacing w:val="-106"/>
          <w:w w:val="131"/>
        </w:rPr>
        <w:t>x</w:t>
      </w:r>
      <w:r>
        <w:rPr>
          <w:w w:val="153"/>
        </w:rPr>
        <w:t>˜</w:t>
      </w:r>
      <w:r>
        <w:t xml:space="preserve"> </w:t>
      </w:r>
      <w:r>
        <w:rPr>
          <w:spacing w:val="-22"/>
        </w:rPr>
        <w:t xml:space="preserve"> </w:t>
      </w:r>
      <w:r>
        <w:rPr>
          <w:w w:val="143"/>
        </w:rPr>
        <w:t>=</w:t>
      </w:r>
      <w:r>
        <w:rPr>
          <w:spacing w:val="12"/>
        </w:rPr>
        <w:t xml:space="preserve"> </w:t>
      </w:r>
      <w:r>
        <w:rPr>
          <w:i/>
          <w:w w:val="117"/>
        </w:rPr>
        <w:t>h</w:t>
      </w:r>
      <w:r>
        <w:rPr>
          <w:spacing w:val="-1"/>
          <w:w w:val="122"/>
        </w:rPr>
        <w:t>(</w:t>
      </w:r>
      <w:r>
        <w:rPr>
          <w:b/>
          <w:i/>
          <w:w w:val="131"/>
        </w:rPr>
        <w:t>x</w:t>
      </w:r>
      <w:r>
        <w:rPr>
          <w:w w:val="104"/>
        </w:rPr>
        <w:t>;</w:t>
      </w:r>
      <w:r>
        <w:rPr>
          <w:spacing w:val="-15"/>
        </w:rPr>
        <w:t xml:space="preserve"> </w:t>
      </w:r>
      <w:r>
        <w:rPr>
          <w:b/>
          <w:i/>
          <w:spacing w:val="-1"/>
          <w:w w:val="121"/>
        </w:rPr>
        <w:t>φ</w:t>
      </w:r>
      <w:r>
        <w:rPr>
          <w:rFonts w:ascii="Arial" w:hAnsi="Arial"/>
          <w:i/>
          <w:w w:val="127"/>
          <w:position w:val="-3"/>
          <w:sz w:val="12"/>
        </w:rPr>
        <w:t>su</w:t>
      </w:r>
      <w:r>
        <w:rPr>
          <w:rFonts w:ascii="Arial" w:hAnsi="Arial"/>
          <w:i/>
          <w:spacing w:val="9"/>
          <w:w w:val="127"/>
          <w:position w:val="-3"/>
          <w:sz w:val="12"/>
        </w:rPr>
        <w:t>m</w:t>
      </w:r>
      <w:r>
        <w:rPr>
          <w:w w:val="122"/>
        </w:rPr>
        <w:t>)</w:t>
      </w:r>
      <w:r>
        <w:rPr>
          <w:spacing w:val="20"/>
        </w:rPr>
        <w:t xml:space="preserve"> </w:t>
      </w:r>
      <w:r>
        <w:rPr>
          <w:spacing w:val="-1"/>
          <w:w w:val="116"/>
        </w:rPr>
        <w:t>an</w:t>
      </w:r>
      <w:r>
        <w:rPr>
          <w:w w:val="116"/>
        </w:rPr>
        <w:t>d</w:t>
      </w:r>
      <w:r>
        <w:rPr>
          <w:spacing w:val="20"/>
        </w:rPr>
        <w:t xml:space="preserve"> </w:t>
      </w:r>
      <w:r>
        <w:rPr>
          <w:spacing w:val="-1"/>
          <w:w w:val="113"/>
        </w:rPr>
        <w:t>lear</w:t>
      </w:r>
      <w:r>
        <w:rPr>
          <w:w w:val="113"/>
        </w:rPr>
        <w:t>n</w:t>
      </w:r>
      <w:r>
        <w:rPr>
          <w:spacing w:val="20"/>
        </w:rPr>
        <w:t xml:space="preserve"> </w:t>
      </w:r>
      <w:r>
        <w:rPr>
          <w:spacing w:val="-1"/>
          <w:w w:val="118"/>
        </w:rPr>
        <w:t xml:space="preserve">the </w:t>
      </w:r>
      <w:r>
        <w:rPr>
          <w:w w:val="115"/>
        </w:rPr>
        <w:t>parameters</w:t>
      </w:r>
      <w:r>
        <w:rPr>
          <w:spacing w:val="-4"/>
          <w:w w:val="115"/>
        </w:rPr>
        <w:t xml:space="preserve"> </w:t>
      </w:r>
      <w:r>
        <w:rPr>
          <w:w w:val="115"/>
        </w:rPr>
        <w:t>of</w:t>
      </w:r>
      <w:r>
        <w:rPr>
          <w:spacing w:val="-4"/>
          <w:w w:val="115"/>
        </w:rPr>
        <w:t xml:space="preserve"> </w:t>
      </w:r>
      <w:r>
        <w:rPr>
          <w:w w:val="115"/>
        </w:rPr>
        <w:t>the</w:t>
      </w:r>
      <w:r>
        <w:rPr>
          <w:spacing w:val="-4"/>
          <w:w w:val="115"/>
        </w:rPr>
        <w:t xml:space="preserve"> </w:t>
      </w:r>
      <w:r>
        <w:rPr>
          <w:w w:val="115"/>
        </w:rPr>
        <w:t>summary</w:t>
      </w:r>
      <w:r>
        <w:rPr>
          <w:spacing w:val="-4"/>
          <w:w w:val="115"/>
        </w:rPr>
        <w:t xml:space="preserve"> </w:t>
      </w:r>
      <w:r>
        <w:rPr>
          <w:w w:val="115"/>
        </w:rPr>
        <w:t>network</w:t>
      </w:r>
      <w:r>
        <w:rPr>
          <w:spacing w:val="-4"/>
          <w:w w:val="115"/>
        </w:rPr>
        <w:t xml:space="preserve"> </w:t>
      </w:r>
      <w:r>
        <w:rPr>
          <w:i/>
          <w:w w:val="115"/>
        </w:rPr>
        <w:t>h</w:t>
      </w:r>
      <w:r>
        <w:rPr>
          <w:i/>
          <w:spacing w:val="-4"/>
          <w:w w:val="115"/>
        </w:rPr>
        <w:t xml:space="preserve"> </w:t>
      </w:r>
      <w:r>
        <w:rPr>
          <w:w w:val="115"/>
        </w:rPr>
        <w:t>jointly</w:t>
      </w:r>
      <w:r>
        <w:rPr>
          <w:spacing w:val="-4"/>
          <w:w w:val="115"/>
        </w:rPr>
        <w:t xml:space="preserve"> </w:t>
      </w:r>
      <w:r>
        <w:rPr>
          <w:w w:val="115"/>
        </w:rPr>
        <w:t>with</w:t>
      </w:r>
      <w:r>
        <w:rPr>
          <w:spacing w:val="-4"/>
          <w:w w:val="115"/>
        </w:rPr>
        <w:t xml:space="preserve"> </w:t>
      </w:r>
      <w:r>
        <w:rPr>
          <w:w w:val="115"/>
        </w:rPr>
        <w:t>those</w:t>
      </w:r>
      <w:r>
        <w:rPr>
          <w:spacing w:val="-4"/>
          <w:w w:val="115"/>
        </w:rPr>
        <w:t xml:space="preserve"> </w:t>
      </w:r>
      <w:r>
        <w:rPr>
          <w:w w:val="115"/>
        </w:rPr>
        <w:t>of</w:t>
      </w:r>
      <w:r>
        <w:rPr>
          <w:spacing w:val="-4"/>
          <w:w w:val="115"/>
        </w:rPr>
        <w:t xml:space="preserve"> </w:t>
      </w:r>
      <w:r>
        <w:rPr>
          <w:w w:val="115"/>
        </w:rPr>
        <w:t>the</w:t>
      </w:r>
      <w:r>
        <w:rPr>
          <w:spacing w:val="-3"/>
          <w:w w:val="115"/>
        </w:rPr>
        <w:t xml:space="preserve"> </w:t>
      </w:r>
      <w:proofErr w:type="spellStart"/>
      <w:r>
        <w:rPr>
          <w:w w:val="115"/>
        </w:rPr>
        <w:t>cINN</w:t>
      </w:r>
      <w:proofErr w:type="spellEnd"/>
      <w:r>
        <w:rPr>
          <w:spacing w:val="-4"/>
          <w:w w:val="115"/>
        </w:rPr>
        <w:t xml:space="preserve"> </w:t>
      </w:r>
      <w:r>
        <w:rPr>
          <w:w w:val="115"/>
        </w:rPr>
        <w:t>chain</w:t>
      </w:r>
      <w:r>
        <w:rPr>
          <w:spacing w:val="-4"/>
          <w:w w:val="115"/>
        </w:rPr>
        <w:t xml:space="preserve"> </w:t>
      </w:r>
      <w:r>
        <w:rPr>
          <w:w w:val="115"/>
        </w:rPr>
        <w:t>via</w:t>
      </w:r>
      <w:r>
        <w:rPr>
          <w:spacing w:val="-4"/>
          <w:w w:val="115"/>
        </w:rPr>
        <w:t xml:space="preserve"> </w:t>
      </w:r>
      <w:r>
        <w:rPr>
          <w:w w:val="115"/>
        </w:rPr>
        <w:t>backpropagation.</w:t>
      </w:r>
      <w:r>
        <w:rPr>
          <w:spacing w:val="12"/>
          <w:w w:val="115"/>
        </w:rPr>
        <w:t xml:space="preserve"> </w:t>
      </w:r>
      <w:r>
        <w:rPr>
          <w:w w:val="115"/>
        </w:rPr>
        <w:t>Thus,</w:t>
      </w:r>
      <w:r>
        <w:rPr>
          <w:spacing w:val="-4"/>
          <w:w w:val="115"/>
        </w:rPr>
        <w:t xml:space="preserve"> </w:t>
      </w:r>
      <w:r>
        <w:rPr>
          <w:w w:val="115"/>
        </w:rPr>
        <w:t>the</w:t>
      </w:r>
      <w:r>
        <w:rPr>
          <w:spacing w:val="-4"/>
          <w:w w:val="115"/>
        </w:rPr>
        <w:t xml:space="preserve"> </w:t>
      </w:r>
      <w:r>
        <w:rPr>
          <w:w w:val="115"/>
        </w:rPr>
        <w:t>current</w:t>
      </w:r>
      <w:r>
        <w:rPr>
          <w:spacing w:val="-3"/>
          <w:w w:val="115"/>
        </w:rPr>
        <w:t xml:space="preserve"> </w:t>
      </w:r>
      <w:r>
        <w:rPr>
          <w:w w:val="115"/>
        </w:rPr>
        <w:t xml:space="preserve">method remains completely end-to-end and is capable of generalizing to data sets of </w:t>
      </w:r>
      <w:r>
        <w:rPr>
          <w:spacing w:val="-3"/>
          <w:w w:val="115"/>
        </w:rPr>
        <w:t xml:space="preserve">variable </w:t>
      </w:r>
      <w:r>
        <w:rPr>
          <w:w w:val="115"/>
        </w:rPr>
        <w:t>input size and</w:t>
      </w:r>
      <w:r>
        <w:rPr>
          <w:spacing w:val="-4"/>
          <w:w w:val="115"/>
        </w:rPr>
        <w:t xml:space="preserve"> </w:t>
      </w:r>
      <w:r>
        <w:rPr>
          <w:w w:val="115"/>
        </w:rPr>
        <w:t>structure.</w:t>
      </w:r>
    </w:p>
    <w:p w14:paraId="29867300" w14:textId="77777777" w:rsidR="00EC0BD2" w:rsidRDefault="00753B5A">
      <w:pPr>
        <w:pStyle w:val="Textkrper"/>
        <w:spacing w:before="205" w:line="252" w:lineRule="auto"/>
        <w:ind w:left="137" w:right="1026" w:firstLine="21"/>
        <w:jc w:val="both"/>
      </w:pPr>
      <w:r>
        <w:rPr>
          <w:rFonts w:ascii="Arial"/>
          <w:b/>
          <w:w w:val="110"/>
          <w:sz w:val="17"/>
        </w:rPr>
        <w:t>Learning</w:t>
      </w:r>
      <w:r>
        <w:rPr>
          <w:rFonts w:ascii="Arial"/>
          <w:b/>
          <w:spacing w:val="-26"/>
          <w:w w:val="110"/>
          <w:sz w:val="17"/>
        </w:rPr>
        <w:t xml:space="preserve"> </w:t>
      </w:r>
      <w:r>
        <w:rPr>
          <w:rFonts w:ascii="Arial"/>
          <w:b/>
          <w:w w:val="110"/>
          <w:sz w:val="17"/>
        </w:rPr>
        <w:t>the</w:t>
      </w:r>
      <w:r>
        <w:rPr>
          <w:rFonts w:ascii="Arial"/>
          <w:b/>
          <w:spacing w:val="-26"/>
          <w:w w:val="110"/>
          <w:sz w:val="17"/>
        </w:rPr>
        <w:t xml:space="preserve"> </w:t>
      </w:r>
      <w:r>
        <w:rPr>
          <w:rFonts w:ascii="Arial"/>
          <w:b/>
          <w:w w:val="110"/>
          <w:sz w:val="17"/>
        </w:rPr>
        <w:t>Posterior.</w:t>
      </w:r>
      <w:r>
        <w:rPr>
          <w:rFonts w:ascii="Arial"/>
          <w:b/>
          <w:spacing w:val="-28"/>
          <w:w w:val="110"/>
          <w:sz w:val="17"/>
        </w:rPr>
        <w:t xml:space="preserve"> </w:t>
      </w:r>
      <w:r>
        <w:rPr>
          <w:w w:val="110"/>
        </w:rPr>
        <w:t>The</w:t>
      </w:r>
      <w:r>
        <w:rPr>
          <w:spacing w:val="-17"/>
          <w:w w:val="110"/>
        </w:rPr>
        <w:t xml:space="preserve"> </w:t>
      </w:r>
      <w:proofErr w:type="spellStart"/>
      <w:r>
        <w:rPr>
          <w:w w:val="110"/>
        </w:rPr>
        <w:t>cINN</w:t>
      </w:r>
      <w:proofErr w:type="spellEnd"/>
      <w:r>
        <w:rPr>
          <w:spacing w:val="-18"/>
          <w:w w:val="110"/>
        </w:rPr>
        <w:t xml:space="preserve"> </w:t>
      </w:r>
      <w:r>
        <w:rPr>
          <w:w w:val="110"/>
        </w:rPr>
        <w:t>learns</w:t>
      </w:r>
      <w:r>
        <w:rPr>
          <w:spacing w:val="-17"/>
          <w:w w:val="110"/>
        </w:rPr>
        <w:t xml:space="preserve"> </w:t>
      </w:r>
      <w:r>
        <w:rPr>
          <w:w w:val="110"/>
        </w:rPr>
        <w:t>to</w:t>
      </w:r>
      <w:r>
        <w:rPr>
          <w:spacing w:val="-17"/>
          <w:w w:val="110"/>
        </w:rPr>
        <w:t xml:space="preserve"> </w:t>
      </w:r>
      <w:r>
        <w:rPr>
          <w:w w:val="110"/>
        </w:rPr>
        <w:t>approximate</w:t>
      </w:r>
      <w:r>
        <w:rPr>
          <w:spacing w:val="-17"/>
          <w:w w:val="110"/>
        </w:rPr>
        <w:t xml:space="preserve"> </w:t>
      </w:r>
      <w:r>
        <w:rPr>
          <w:w w:val="110"/>
        </w:rPr>
        <w:t>the</w:t>
      </w:r>
      <w:r>
        <w:rPr>
          <w:spacing w:val="-18"/>
          <w:w w:val="110"/>
        </w:rPr>
        <w:t xml:space="preserve"> </w:t>
      </w:r>
      <w:r>
        <w:rPr>
          <w:w w:val="110"/>
        </w:rPr>
        <w:t>posterior</w:t>
      </w:r>
      <w:r>
        <w:rPr>
          <w:spacing w:val="-17"/>
          <w:w w:val="110"/>
        </w:rPr>
        <w:t xml:space="preserve"> </w:t>
      </w:r>
      <w:r>
        <w:rPr>
          <w:w w:val="110"/>
        </w:rPr>
        <w:t>of</w:t>
      </w:r>
      <w:r>
        <w:rPr>
          <w:spacing w:val="-17"/>
          <w:w w:val="110"/>
        </w:rPr>
        <w:t xml:space="preserve"> </w:t>
      </w:r>
      <w:r>
        <w:rPr>
          <w:w w:val="110"/>
        </w:rPr>
        <w:t>model</w:t>
      </w:r>
      <w:r>
        <w:rPr>
          <w:spacing w:val="-18"/>
          <w:w w:val="110"/>
        </w:rPr>
        <w:t xml:space="preserve"> </w:t>
      </w:r>
      <w:r>
        <w:rPr>
          <w:w w:val="110"/>
        </w:rPr>
        <w:t>parameters</w:t>
      </w:r>
      <w:r>
        <w:rPr>
          <w:spacing w:val="-17"/>
          <w:w w:val="110"/>
        </w:rPr>
        <w:t xml:space="preserve"> </w:t>
      </w:r>
      <w:r>
        <w:rPr>
          <w:spacing w:val="-3"/>
          <w:w w:val="110"/>
        </w:rPr>
        <w:t>by</w:t>
      </w:r>
      <w:r>
        <w:rPr>
          <w:spacing w:val="-17"/>
          <w:w w:val="110"/>
        </w:rPr>
        <w:t xml:space="preserve"> </w:t>
      </w:r>
      <w:r>
        <w:rPr>
          <w:w w:val="110"/>
        </w:rPr>
        <w:t>optimizing</w:t>
      </w:r>
      <w:r>
        <w:rPr>
          <w:spacing w:val="-18"/>
          <w:w w:val="110"/>
        </w:rPr>
        <w:t xml:space="preserve"> </w:t>
      </w:r>
      <w:r>
        <w:rPr>
          <w:w w:val="110"/>
        </w:rPr>
        <w:t>a</w:t>
      </w:r>
      <w:r>
        <w:rPr>
          <w:spacing w:val="-17"/>
          <w:w w:val="110"/>
        </w:rPr>
        <w:t xml:space="preserve"> </w:t>
      </w:r>
      <w:r>
        <w:rPr>
          <w:w w:val="110"/>
        </w:rPr>
        <w:t>maximum</w:t>
      </w:r>
      <w:r>
        <w:rPr>
          <w:spacing w:val="-17"/>
          <w:w w:val="110"/>
        </w:rPr>
        <w:t xml:space="preserve"> </w:t>
      </w:r>
      <w:r>
        <w:rPr>
          <w:w w:val="110"/>
        </w:rPr>
        <w:t xml:space="preserve">likelihood </w:t>
      </w:r>
      <w:r>
        <w:rPr>
          <w:w w:val="115"/>
        </w:rPr>
        <w:t>(ML)</w:t>
      </w:r>
      <w:r>
        <w:rPr>
          <w:spacing w:val="-3"/>
          <w:w w:val="115"/>
        </w:rPr>
        <w:t xml:space="preserve"> </w:t>
      </w:r>
      <w:r>
        <w:rPr>
          <w:w w:val="115"/>
        </w:rPr>
        <w:t>criterion.</w:t>
      </w:r>
      <w:r>
        <w:rPr>
          <w:spacing w:val="15"/>
          <w:w w:val="115"/>
        </w:rPr>
        <w:t xml:space="preserve"> </w:t>
      </w:r>
      <w:r>
        <w:rPr>
          <w:w w:val="115"/>
        </w:rPr>
        <w:t>Broadly</w:t>
      </w:r>
      <w:r>
        <w:rPr>
          <w:spacing w:val="-3"/>
          <w:w w:val="115"/>
        </w:rPr>
        <w:t xml:space="preserve"> </w:t>
      </w:r>
      <w:r>
        <w:rPr>
          <w:w w:val="115"/>
        </w:rPr>
        <w:t>speaking,</w:t>
      </w:r>
      <w:r>
        <w:rPr>
          <w:spacing w:val="-3"/>
          <w:w w:val="115"/>
        </w:rPr>
        <w:t xml:space="preserve"> </w:t>
      </w:r>
      <w:r>
        <w:rPr>
          <w:w w:val="115"/>
        </w:rPr>
        <w:t>the</w:t>
      </w:r>
      <w:r>
        <w:rPr>
          <w:spacing w:val="-3"/>
          <w:w w:val="115"/>
        </w:rPr>
        <w:t xml:space="preserve"> </w:t>
      </w:r>
      <w:r>
        <w:rPr>
          <w:w w:val="115"/>
        </w:rPr>
        <w:t>goal</w:t>
      </w:r>
      <w:r>
        <w:rPr>
          <w:spacing w:val="-3"/>
          <w:w w:val="115"/>
        </w:rPr>
        <w:t xml:space="preserve"> </w:t>
      </w:r>
      <w:r>
        <w:rPr>
          <w:w w:val="115"/>
        </w:rPr>
        <w:t>of</w:t>
      </w:r>
      <w:r>
        <w:rPr>
          <w:spacing w:val="-3"/>
          <w:w w:val="115"/>
        </w:rPr>
        <w:t xml:space="preserve"> </w:t>
      </w:r>
      <w:r>
        <w:rPr>
          <w:w w:val="115"/>
        </w:rPr>
        <w:t>ML</w:t>
      </w:r>
      <w:r>
        <w:rPr>
          <w:spacing w:val="-3"/>
          <w:w w:val="115"/>
        </w:rPr>
        <w:t xml:space="preserve"> </w:t>
      </w:r>
      <w:r>
        <w:rPr>
          <w:w w:val="115"/>
        </w:rPr>
        <w:t>estimation</w:t>
      </w:r>
      <w:r>
        <w:rPr>
          <w:spacing w:val="-3"/>
          <w:w w:val="115"/>
        </w:rPr>
        <w:t xml:space="preserve"> </w:t>
      </w:r>
      <w:r>
        <w:rPr>
          <w:w w:val="115"/>
        </w:rPr>
        <w:t>is</w:t>
      </w:r>
      <w:r>
        <w:rPr>
          <w:spacing w:val="-2"/>
          <w:w w:val="115"/>
        </w:rPr>
        <w:t xml:space="preserve"> </w:t>
      </w:r>
      <w:r>
        <w:rPr>
          <w:w w:val="115"/>
        </w:rPr>
        <w:t>to</w:t>
      </w:r>
      <w:r>
        <w:rPr>
          <w:spacing w:val="-3"/>
          <w:w w:val="115"/>
        </w:rPr>
        <w:t xml:space="preserve"> </w:t>
      </w:r>
      <w:r>
        <w:rPr>
          <w:w w:val="115"/>
        </w:rPr>
        <w:t>find</w:t>
      </w:r>
      <w:r>
        <w:rPr>
          <w:spacing w:val="-3"/>
          <w:w w:val="115"/>
        </w:rPr>
        <w:t xml:space="preserve"> </w:t>
      </w:r>
      <w:r>
        <w:rPr>
          <w:w w:val="115"/>
        </w:rPr>
        <w:t>a</w:t>
      </w:r>
      <w:r>
        <w:rPr>
          <w:spacing w:val="-3"/>
          <w:w w:val="115"/>
        </w:rPr>
        <w:t xml:space="preserve"> </w:t>
      </w:r>
      <w:r>
        <w:rPr>
          <w:w w:val="115"/>
        </w:rPr>
        <w:t>set</w:t>
      </w:r>
      <w:r>
        <w:rPr>
          <w:spacing w:val="-3"/>
          <w:w w:val="115"/>
        </w:rPr>
        <w:t xml:space="preserve"> </w:t>
      </w:r>
      <w:r>
        <w:rPr>
          <w:w w:val="115"/>
        </w:rPr>
        <w:t>of</w:t>
      </w:r>
      <w:r>
        <w:rPr>
          <w:spacing w:val="-3"/>
          <w:w w:val="115"/>
        </w:rPr>
        <w:t xml:space="preserve"> </w:t>
      </w:r>
      <w:r>
        <w:rPr>
          <w:w w:val="115"/>
        </w:rPr>
        <w:t>parameters</w:t>
      </w:r>
      <w:r>
        <w:rPr>
          <w:spacing w:val="-3"/>
          <w:w w:val="115"/>
        </w:rPr>
        <w:t xml:space="preserve"> </w:t>
      </w:r>
      <w:r>
        <w:rPr>
          <w:w w:val="115"/>
        </w:rPr>
        <w:t>which</w:t>
      </w:r>
      <w:r>
        <w:rPr>
          <w:spacing w:val="-3"/>
          <w:w w:val="115"/>
        </w:rPr>
        <w:t xml:space="preserve"> </w:t>
      </w:r>
      <w:r>
        <w:rPr>
          <w:w w:val="115"/>
        </w:rPr>
        <w:t>maximize</w:t>
      </w:r>
      <w:r>
        <w:rPr>
          <w:spacing w:val="-3"/>
          <w:w w:val="115"/>
        </w:rPr>
        <w:t xml:space="preserve"> </w:t>
      </w:r>
      <w:r>
        <w:rPr>
          <w:w w:val="115"/>
        </w:rPr>
        <w:t>the</w:t>
      </w:r>
      <w:r>
        <w:rPr>
          <w:spacing w:val="-3"/>
          <w:w w:val="115"/>
        </w:rPr>
        <w:t xml:space="preserve"> </w:t>
      </w:r>
      <w:r>
        <w:rPr>
          <w:w w:val="115"/>
        </w:rPr>
        <w:t xml:space="preserve">probability of the data under a parametric model. In our case, </w:t>
      </w:r>
      <w:r>
        <w:rPr>
          <w:spacing w:val="-3"/>
          <w:w w:val="115"/>
        </w:rPr>
        <w:t xml:space="preserve">we </w:t>
      </w:r>
      <w:r>
        <w:rPr>
          <w:w w:val="115"/>
        </w:rPr>
        <w:t xml:space="preserve">are interested in maximizing the expectation </w:t>
      </w:r>
      <w:r>
        <w:rPr>
          <w:spacing w:val="-3"/>
          <w:w w:val="115"/>
        </w:rPr>
        <w:t xml:space="preserve">over </w:t>
      </w:r>
      <w:r>
        <w:rPr>
          <w:w w:val="115"/>
        </w:rPr>
        <w:t>all possible neural network</w:t>
      </w:r>
      <w:r>
        <w:rPr>
          <w:spacing w:val="6"/>
          <w:w w:val="115"/>
        </w:rPr>
        <w:t xml:space="preserve"> </w:t>
      </w:r>
      <w:r>
        <w:rPr>
          <w:w w:val="115"/>
        </w:rPr>
        <w:t>parameters</w:t>
      </w:r>
      <w:r>
        <w:rPr>
          <w:spacing w:val="7"/>
          <w:w w:val="115"/>
        </w:rPr>
        <w:t xml:space="preserve"> </w:t>
      </w:r>
      <w:r>
        <w:rPr>
          <w:w w:val="115"/>
        </w:rPr>
        <w:t>with</w:t>
      </w:r>
      <w:r>
        <w:rPr>
          <w:spacing w:val="7"/>
          <w:w w:val="115"/>
        </w:rPr>
        <w:t xml:space="preserve"> </w:t>
      </w:r>
      <w:r>
        <w:rPr>
          <w:w w:val="115"/>
        </w:rPr>
        <w:t>respect</w:t>
      </w:r>
      <w:r>
        <w:rPr>
          <w:spacing w:val="7"/>
          <w:w w:val="115"/>
        </w:rPr>
        <w:t xml:space="preserve"> </w:t>
      </w:r>
      <w:r>
        <w:rPr>
          <w:w w:val="115"/>
        </w:rPr>
        <w:t>to</w:t>
      </w:r>
      <w:r>
        <w:rPr>
          <w:spacing w:val="6"/>
          <w:w w:val="115"/>
        </w:rPr>
        <w:t xml:space="preserve"> </w:t>
      </w:r>
      <w:r>
        <w:rPr>
          <w:w w:val="115"/>
        </w:rPr>
        <w:t>the</w:t>
      </w:r>
      <w:r>
        <w:rPr>
          <w:spacing w:val="7"/>
          <w:w w:val="115"/>
        </w:rPr>
        <w:t xml:space="preserve"> </w:t>
      </w:r>
      <w:r>
        <w:rPr>
          <w:w w:val="115"/>
        </w:rPr>
        <w:t>parameters</w:t>
      </w:r>
      <w:r>
        <w:rPr>
          <w:spacing w:val="7"/>
          <w:w w:val="115"/>
        </w:rPr>
        <w:t xml:space="preserve"> </w:t>
      </w:r>
      <w:r>
        <w:rPr>
          <w:w w:val="115"/>
        </w:rPr>
        <w:t>of</w:t>
      </w:r>
      <w:r>
        <w:rPr>
          <w:spacing w:val="7"/>
          <w:w w:val="115"/>
        </w:rPr>
        <w:t xml:space="preserve"> </w:t>
      </w:r>
      <w:r>
        <w:rPr>
          <w:w w:val="115"/>
        </w:rPr>
        <w:t>the</w:t>
      </w:r>
      <w:r>
        <w:rPr>
          <w:spacing w:val="6"/>
          <w:w w:val="115"/>
        </w:rPr>
        <w:t xml:space="preserve"> </w:t>
      </w:r>
      <w:r>
        <w:rPr>
          <w:w w:val="115"/>
        </w:rPr>
        <w:t>mathematical</w:t>
      </w:r>
      <w:r>
        <w:rPr>
          <w:spacing w:val="7"/>
          <w:w w:val="115"/>
        </w:rPr>
        <w:t xml:space="preserve"> </w:t>
      </w:r>
      <w:r>
        <w:rPr>
          <w:w w:val="115"/>
        </w:rPr>
        <w:t>model:</w:t>
      </w:r>
    </w:p>
    <w:p w14:paraId="25F69959" w14:textId="77777777" w:rsidR="00EC0BD2" w:rsidRDefault="00753B5A">
      <w:pPr>
        <w:tabs>
          <w:tab w:val="left" w:pos="10040"/>
        </w:tabs>
        <w:spacing w:before="155"/>
        <w:ind w:left="3859"/>
        <w:rPr>
          <w:sz w:val="18"/>
        </w:rPr>
      </w:pPr>
      <w:r>
        <w:rPr>
          <w:b/>
          <w:i/>
          <w:w w:val="110"/>
          <w:sz w:val="18"/>
        </w:rPr>
        <w:t>φ</w:t>
      </w:r>
      <w:r>
        <w:rPr>
          <w:rFonts w:ascii="DejaVu Sans" w:hAnsi="DejaVu Sans"/>
          <w:w w:val="110"/>
          <w:sz w:val="18"/>
          <w:vertAlign w:val="superscript"/>
        </w:rPr>
        <w:t>∗</w:t>
      </w:r>
      <w:r>
        <w:rPr>
          <w:rFonts w:ascii="DejaVu Sans" w:hAnsi="DejaVu Sans"/>
          <w:w w:val="110"/>
          <w:sz w:val="18"/>
        </w:rPr>
        <w:t xml:space="preserve"> </w:t>
      </w:r>
      <w:r>
        <w:rPr>
          <w:w w:val="110"/>
          <w:sz w:val="18"/>
        </w:rPr>
        <w:t xml:space="preserve">= </w:t>
      </w:r>
      <w:proofErr w:type="spellStart"/>
      <w:r>
        <w:rPr>
          <w:w w:val="110"/>
          <w:sz w:val="18"/>
        </w:rPr>
        <w:t>argmax</w:t>
      </w:r>
      <w:proofErr w:type="spellEnd"/>
      <w:r>
        <w:rPr>
          <w:w w:val="110"/>
          <w:sz w:val="18"/>
        </w:rPr>
        <w:t xml:space="preserve"> </w:t>
      </w:r>
      <w:proofErr w:type="spellStart"/>
      <w:r>
        <w:rPr>
          <w:rFonts w:ascii="Arial" w:hAnsi="Arial"/>
          <w:w w:val="110"/>
          <w:sz w:val="18"/>
        </w:rPr>
        <w:t>E</w:t>
      </w:r>
      <w:r>
        <w:rPr>
          <w:rFonts w:ascii="Verdana" w:hAnsi="Verdana"/>
          <w:b/>
          <w:i/>
          <w:w w:val="110"/>
          <w:sz w:val="18"/>
          <w:vertAlign w:val="subscript"/>
        </w:rPr>
        <w:t>θ</w:t>
      </w:r>
      <w:r>
        <w:rPr>
          <w:rFonts w:ascii="DejaVu Sans" w:hAnsi="DejaVu Sans"/>
          <w:w w:val="110"/>
          <w:sz w:val="18"/>
          <w:vertAlign w:val="subscript"/>
        </w:rPr>
        <w:t>∼</w:t>
      </w:r>
      <w:r>
        <w:rPr>
          <w:rFonts w:ascii="Arial" w:hAnsi="Arial"/>
          <w:i/>
          <w:w w:val="110"/>
          <w:sz w:val="18"/>
          <w:vertAlign w:val="subscript"/>
        </w:rPr>
        <w:t>p</w:t>
      </w:r>
      <w:proofErr w:type="spellEnd"/>
      <w:r>
        <w:rPr>
          <w:w w:val="110"/>
          <w:sz w:val="18"/>
          <w:vertAlign w:val="subscript"/>
        </w:rPr>
        <w:t>(</w:t>
      </w:r>
      <w:proofErr w:type="spellStart"/>
      <w:r>
        <w:rPr>
          <w:rFonts w:ascii="Verdana" w:hAnsi="Verdana"/>
          <w:b/>
          <w:i/>
          <w:w w:val="110"/>
          <w:sz w:val="18"/>
          <w:vertAlign w:val="subscript"/>
        </w:rPr>
        <w:t>θ</w:t>
      </w:r>
      <w:r>
        <w:rPr>
          <w:rFonts w:ascii="DejaVu Sans" w:hAnsi="DejaVu Sans"/>
          <w:w w:val="110"/>
          <w:sz w:val="18"/>
          <w:vertAlign w:val="subscript"/>
        </w:rPr>
        <w:t>|</w:t>
      </w:r>
      <w:r>
        <w:rPr>
          <w:rFonts w:ascii="Verdana" w:hAnsi="Verdana"/>
          <w:b/>
          <w:i/>
          <w:w w:val="110"/>
          <w:sz w:val="18"/>
          <w:vertAlign w:val="subscript"/>
        </w:rPr>
        <w:t>x</w:t>
      </w:r>
      <w:proofErr w:type="spellEnd"/>
      <w:r>
        <w:rPr>
          <w:w w:val="110"/>
          <w:sz w:val="18"/>
          <w:vertAlign w:val="subscript"/>
        </w:rPr>
        <w:t>)</w:t>
      </w:r>
      <w:r>
        <w:rPr>
          <w:spacing w:val="-23"/>
          <w:w w:val="110"/>
          <w:sz w:val="18"/>
        </w:rPr>
        <w:t xml:space="preserve"> </w:t>
      </w:r>
      <w:r>
        <w:rPr>
          <w:w w:val="110"/>
          <w:sz w:val="18"/>
        </w:rPr>
        <w:t>[</w:t>
      </w:r>
      <w:proofErr w:type="gramStart"/>
      <w:r>
        <w:rPr>
          <w:i/>
          <w:w w:val="110"/>
          <w:sz w:val="18"/>
        </w:rPr>
        <w:t>p</w:t>
      </w:r>
      <w:r>
        <w:rPr>
          <w:w w:val="110"/>
          <w:sz w:val="18"/>
        </w:rPr>
        <w:t>(</w:t>
      </w:r>
      <w:proofErr w:type="spellStart"/>
      <w:proofErr w:type="gramEnd"/>
      <w:r>
        <w:rPr>
          <w:b/>
          <w:i/>
          <w:w w:val="110"/>
          <w:sz w:val="18"/>
        </w:rPr>
        <w:t>φ</w:t>
      </w:r>
      <w:r>
        <w:rPr>
          <w:rFonts w:ascii="DejaVu Sans" w:hAnsi="DejaVu Sans"/>
          <w:w w:val="110"/>
          <w:sz w:val="18"/>
        </w:rPr>
        <w:t>|</w:t>
      </w:r>
      <w:r>
        <w:rPr>
          <w:b/>
          <w:i/>
          <w:w w:val="110"/>
          <w:sz w:val="18"/>
        </w:rPr>
        <w:t>θ</w:t>
      </w:r>
      <w:proofErr w:type="spellEnd"/>
      <w:r>
        <w:rPr>
          <w:i/>
          <w:w w:val="110"/>
          <w:sz w:val="18"/>
        </w:rPr>
        <w:t>,</w:t>
      </w:r>
      <w:r>
        <w:rPr>
          <w:i/>
          <w:spacing w:val="-18"/>
          <w:w w:val="110"/>
          <w:sz w:val="18"/>
        </w:rPr>
        <w:t xml:space="preserve"> </w:t>
      </w:r>
      <w:r>
        <w:rPr>
          <w:b/>
          <w:i/>
          <w:w w:val="110"/>
          <w:sz w:val="18"/>
        </w:rPr>
        <w:t>x</w:t>
      </w:r>
      <w:r>
        <w:rPr>
          <w:w w:val="110"/>
          <w:sz w:val="18"/>
        </w:rPr>
        <w:t>)]</w:t>
      </w:r>
      <w:r>
        <w:rPr>
          <w:w w:val="110"/>
          <w:sz w:val="18"/>
        </w:rPr>
        <w:tab/>
      </w:r>
      <w:bookmarkStart w:id="141" w:name="_bookmark4"/>
      <w:bookmarkEnd w:id="141"/>
      <w:r>
        <w:rPr>
          <w:w w:val="110"/>
          <w:sz w:val="18"/>
        </w:rPr>
        <w:t>[8]</w:t>
      </w:r>
    </w:p>
    <w:p w14:paraId="0065B6B7" w14:textId="77777777" w:rsidR="00EC0BD2" w:rsidRDefault="0043734F">
      <w:pPr>
        <w:pStyle w:val="Textkrper"/>
        <w:spacing w:line="119" w:lineRule="exact"/>
        <w:ind w:left="4572"/>
        <w:rPr>
          <w:sz w:val="11"/>
        </w:rPr>
      </w:pPr>
      <w:r>
        <w:rPr>
          <w:noProof/>
          <w:position w:val="-1"/>
          <w:sz w:val="11"/>
          <w:lang w:val="de-DE" w:eastAsia="de-DE"/>
        </w:rPr>
        <mc:AlternateContent>
          <mc:Choice Requires="wps">
            <w:drawing>
              <wp:inline distT="0" distB="0" distL="0" distR="0" wp14:anchorId="0617663A" wp14:editId="4AB98414">
                <wp:extent cx="60960" cy="76200"/>
                <wp:effectExtent l="3175" t="635" r="2540" b="0"/>
                <wp:docPr id="110"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A9B66" w14:textId="77777777" w:rsidR="00785F08" w:rsidRDefault="00785F08">
                            <w:pPr>
                              <w:spacing w:line="115" w:lineRule="exact"/>
                              <w:rPr>
                                <w:rFonts w:ascii="Verdana" w:hAnsi="Verdana"/>
                                <w:b/>
                                <w:i/>
                                <w:sz w:val="12"/>
                              </w:rPr>
                            </w:pPr>
                            <w:r>
                              <w:rPr>
                                <w:rFonts w:ascii="Verdana" w:hAnsi="Verdana"/>
                                <w:b/>
                                <w:i/>
                                <w:w w:val="87"/>
                                <w:sz w:val="12"/>
                              </w:rPr>
                              <w:t>φ</w:t>
                            </w:r>
                          </w:p>
                        </w:txbxContent>
                      </wps:txbx>
                      <wps:bodyPr rot="0" vert="horz" wrap="square" lIns="0" tIns="0" rIns="0" bIns="0" anchor="t" anchorCtr="0" upright="1">
                        <a:noAutofit/>
                      </wps:bodyPr>
                    </wps:wsp>
                  </a:graphicData>
                </a:graphic>
              </wp:inline>
            </w:drawing>
          </mc:Choice>
          <mc:Fallback>
            <w:pict>
              <v:shape w14:anchorId="0617663A" id="Text Box 81" o:spid="_x0000_s1043" type="#_x0000_t202" style="width:4.8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" filled="f" stroked="f">
                <v:textbox inset="0,0,0,0">
                  <w:txbxContent>
                    <w:p w14:paraId="75EA9B66" w14:textId="77777777" w:rsidR="00785F08" w:rsidRDefault="00785F08">
                      <w:pPr>
                        <w:spacing w:line="115" w:lineRule="exact"/>
                        <w:rPr>
                          <w:rFonts w:ascii="Verdana" w:hAnsi="Verdana"/>
                          <w:b/>
                          <w:i/>
                          <w:sz w:val="12"/>
                        </w:rPr>
                      </w:pPr>
                      <w:r>
                        <w:rPr>
                          <w:rFonts w:ascii="Verdana" w:hAnsi="Verdana"/>
                          <w:b/>
                          <w:i/>
                          <w:w w:val="87"/>
                          <w:sz w:val="12"/>
                        </w:rPr>
                        <w:t>φ</w:t>
                      </w:r>
                    </w:p>
                  </w:txbxContent>
                </v:textbox>
                <w10:anchorlock/>
              </v:shape>
            </w:pict>
          </mc:Fallback>
        </mc:AlternateContent>
      </w:r>
    </w:p>
    <w:p w14:paraId="591F339D" w14:textId="77777777" w:rsidR="00EC0BD2" w:rsidRDefault="00753B5A">
      <w:pPr>
        <w:pStyle w:val="Textkrper"/>
        <w:spacing w:before="175"/>
        <w:ind w:left="152"/>
        <w:jc w:val="both"/>
      </w:pPr>
      <w:r>
        <w:rPr>
          <w:w w:val="110"/>
        </w:rPr>
        <w:t>Applying Bayes’ rule to the posterior over all neural network parameters we obtain:</w:t>
      </w:r>
    </w:p>
    <w:p w14:paraId="1D0C0387" w14:textId="77777777" w:rsidR="00EC0BD2" w:rsidRDefault="00753B5A">
      <w:pPr>
        <w:tabs>
          <w:tab w:val="left" w:pos="10040"/>
        </w:tabs>
        <w:spacing w:before="175"/>
        <w:ind w:left="4171"/>
        <w:rPr>
          <w:sz w:val="18"/>
        </w:rPr>
      </w:pPr>
      <w:proofErr w:type="gramStart"/>
      <w:r>
        <w:rPr>
          <w:i/>
          <w:w w:val="110"/>
          <w:sz w:val="18"/>
        </w:rPr>
        <w:t>p</w:t>
      </w:r>
      <w:r>
        <w:rPr>
          <w:w w:val="110"/>
          <w:sz w:val="18"/>
        </w:rPr>
        <w:t>(</w:t>
      </w:r>
      <w:proofErr w:type="spellStart"/>
      <w:proofErr w:type="gramEnd"/>
      <w:r>
        <w:rPr>
          <w:b/>
          <w:i/>
          <w:w w:val="110"/>
          <w:sz w:val="18"/>
        </w:rPr>
        <w:t>φ</w:t>
      </w:r>
      <w:r>
        <w:rPr>
          <w:rFonts w:ascii="DejaVu Sans" w:hAnsi="DejaVu Sans"/>
          <w:w w:val="110"/>
          <w:sz w:val="18"/>
        </w:rPr>
        <w:t>|</w:t>
      </w:r>
      <w:r>
        <w:rPr>
          <w:b/>
          <w:i/>
          <w:w w:val="110"/>
          <w:sz w:val="18"/>
        </w:rPr>
        <w:t>θ</w:t>
      </w:r>
      <w:proofErr w:type="spellEnd"/>
      <w:r>
        <w:rPr>
          <w:i/>
          <w:w w:val="110"/>
          <w:sz w:val="18"/>
        </w:rPr>
        <w:t xml:space="preserve">, </w:t>
      </w:r>
      <w:r>
        <w:rPr>
          <w:b/>
          <w:i/>
          <w:w w:val="110"/>
          <w:sz w:val="18"/>
        </w:rPr>
        <w:t>x</w:t>
      </w:r>
      <w:r>
        <w:rPr>
          <w:w w:val="110"/>
          <w:sz w:val="18"/>
        </w:rPr>
        <w:t xml:space="preserve">) </w:t>
      </w:r>
      <w:r>
        <w:rPr>
          <w:rFonts w:ascii="DejaVu Sans" w:hAnsi="DejaVu Sans"/>
          <w:w w:val="110"/>
          <w:sz w:val="18"/>
        </w:rPr>
        <w:t>∝</w:t>
      </w:r>
      <w:r>
        <w:rPr>
          <w:rFonts w:ascii="DejaVu Sans" w:hAnsi="DejaVu Sans"/>
          <w:spacing w:val="-1"/>
          <w:w w:val="110"/>
          <w:sz w:val="18"/>
        </w:rPr>
        <w:t xml:space="preserve"> </w:t>
      </w:r>
      <w:r>
        <w:rPr>
          <w:i/>
          <w:w w:val="110"/>
          <w:sz w:val="18"/>
        </w:rPr>
        <w:t>p</w:t>
      </w:r>
      <w:r>
        <w:rPr>
          <w:w w:val="110"/>
          <w:sz w:val="18"/>
        </w:rPr>
        <w:t>(</w:t>
      </w:r>
      <w:proofErr w:type="spellStart"/>
      <w:r>
        <w:rPr>
          <w:b/>
          <w:i/>
          <w:w w:val="110"/>
          <w:sz w:val="18"/>
        </w:rPr>
        <w:t>θ</w:t>
      </w:r>
      <w:r>
        <w:rPr>
          <w:rFonts w:ascii="DejaVu Sans" w:hAnsi="DejaVu Sans"/>
          <w:w w:val="110"/>
          <w:sz w:val="18"/>
        </w:rPr>
        <w:t>|</w:t>
      </w:r>
      <w:r>
        <w:rPr>
          <w:b/>
          <w:i/>
          <w:w w:val="110"/>
          <w:sz w:val="18"/>
        </w:rPr>
        <w:t>x</w:t>
      </w:r>
      <w:proofErr w:type="spellEnd"/>
      <w:r>
        <w:rPr>
          <w:i/>
          <w:w w:val="110"/>
          <w:sz w:val="18"/>
        </w:rPr>
        <w:t>,</w:t>
      </w:r>
      <w:r>
        <w:rPr>
          <w:i/>
          <w:spacing w:val="-13"/>
          <w:w w:val="110"/>
          <w:sz w:val="18"/>
        </w:rPr>
        <w:t xml:space="preserve"> </w:t>
      </w:r>
      <w:r>
        <w:rPr>
          <w:b/>
          <w:i/>
          <w:w w:val="110"/>
          <w:sz w:val="18"/>
        </w:rPr>
        <w:t>φ</w:t>
      </w:r>
      <w:r>
        <w:rPr>
          <w:w w:val="110"/>
          <w:sz w:val="18"/>
        </w:rPr>
        <w:t>)</w:t>
      </w:r>
      <w:r>
        <w:rPr>
          <w:i/>
          <w:w w:val="110"/>
          <w:sz w:val="18"/>
        </w:rPr>
        <w:t>p</w:t>
      </w:r>
      <w:r>
        <w:rPr>
          <w:w w:val="110"/>
          <w:sz w:val="18"/>
        </w:rPr>
        <w:t>(</w:t>
      </w:r>
      <w:r>
        <w:rPr>
          <w:b/>
          <w:i/>
          <w:w w:val="110"/>
          <w:sz w:val="18"/>
        </w:rPr>
        <w:t>φ</w:t>
      </w:r>
      <w:r>
        <w:rPr>
          <w:w w:val="110"/>
          <w:sz w:val="18"/>
        </w:rPr>
        <w:t>)</w:t>
      </w:r>
      <w:r>
        <w:rPr>
          <w:w w:val="110"/>
          <w:sz w:val="18"/>
        </w:rPr>
        <w:tab/>
      </w:r>
      <w:bookmarkStart w:id="142" w:name="_bookmark5"/>
      <w:bookmarkEnd w:id="142"/>
      <w:r>
        <w:rPr>
          <w:w w:val="110"/>
          <w:sz w:val="18"/>
        </w:rPr>
        <w:t>[9]</w:t>
      </w:r>
    </w:p>
    <w:p w14:paraId="70F00CB6" w14:textId="77777777" w:rsidR="00EC0BD2" w:rsidRDefault="00EC0BD2">
      <w:pPr>
        <w:rPr>
          <w:sz w:val="18"/>
        </w:rPr>
        <w:sectPr w:rsidR="00EC0BD2">
          <w:type w:val="continuous"/>
          <w:pgSz w:w="12240" w:h="15840"/>
          <w:pgMar w:top="880" w:right="0" w:bottom="280" w:left="560" w:header="720" w:footer="720" w:gutter="0"/>
          <w:cols w:num="2" w:space="720" w:equalWidth="0">
            <w:col w:w="368" w:space="40"/>
            <w:col w:w="11272"/>
          </w:cols>
        </w:sectPr>
      </w:pPr>
    </w:p>
    <w:p w14:paraId="44248493" w14:textId="260EAF8C" w:rsidR="00EC0BD2" w:rsidRDefault="0043734F">
      <w:pPr>
        <w:pStyle w:val="Textkrper"/>
        <w:spacing w:before="117" w:line="252" w:lineRule="auto"/>
        <w:ind w:left="477" w:right="1073"/>
      </w:pPr>
      <w:r>
        <w:rPr>
          <w:noProof/>
          <w:lang w:val="de-DE" w:eastAsia="de-DE"/>
        </w:rPr>
        <w:lastRenderedPageBreak/>
        <mc:AlternateContent>
          <mc:Choice Requires="wps">
            <w:drawing>
              <wp:anchor distT="0" distB="0" distL="114300" distR="114300" simplePos="0" relativeHeight="251644928" behindDoc="1" locked="0" layoutInCell="1" allowOverlap="1" wp14:anchorId="4A0CD845" wp14:editId="69D1A335">
                <wp:simplePos x="0" y="0"/>
                <wp:positionH relativeFrom="page">
                  <wp:posOffset>3091180</wp:posOffset>
                </wp:positionH>
                <wp:positionV relativeFrom="paragraph">
                  <wp:posOffset>525780</wp:posOffset>
                </wp:positionV>
                <wp:extent cx="1264285" cy="619125"/>
                <wp:effectExtent l="0" t="0" r="0" b="4445"/>
                <wp:wrapNone/>
                <wp:docPr id="109"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285" cy="619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2CD8A" w14:textId="77777777" w:rsidR="00785F08" w:rsidRDefault="00785F08">
                            <w:pPr>
                              <w:tabs>
                                <w:tab w:val="left" w:pos="1070"/>
                                <w:tab w:val="left" w:pos="1423"/>
                                <w:tab w:val="left" w:pos="1804"/>
                              </w:tabs>
                              <w:spacing w:line="427" w:lineRule="exact"/>
                              <w:rPr>
                                <w:rFonts w:ascii="Arial" w:hAnsi="Arial"/>
                                <w:sz w:val="20"/>
                              </w:rPr>
                            </w:pPr>
                            <w:r>
                              <w:rPr>
                                <w:rFonts w:ascii="DejaVu Sans" w:hAnsi="DejaVu Sans"/>
                                <w:w w:val="105"/>
                                <w:position w:val="1"/>
                                <w:sz w:val="18"/>
                              </w:rPr>
                              <w:t>|</w:t>
                            </w:r>
                            <w:r>
                              <w:rPr>
                                <w:rFonts w:ascii="DejaVu Sans" w:hAnsi="DejaVu Sans"/>
                                <w:w w:val="105"/>
                                <w:position w:val="1"/>
                                <w:sz w:val="18"/>
                              </w:rPr>
                              <w:tab/>
                            </w:r>
                            <w:r>
                              <w:rPr>
                                <w:rFonts w:ascii="Arial" w:hAnsi="Arial"/>
                                <w:w w:val="120"/>
                                <w:sz w:val="20"/>
                              </w:rPr>
                              <w:t>.</w:t>
                            </w:r>
                            <w:r>
                              <w:rPr>
                                <w:rFonts w:ascii="Arial" w:hAnsi="Arial"/>
                                <w:w w:val="120"/>
                                <w:sz w:val="20"/>
                              </w:rPr>
                              <w:tab/>
                            </w:r>
                            <w:r>
                              <w:rPr>
                                <w:rFonts w:ascii="Arial" w:hAnsi="Arial"/>
                                <w:w w:val="195"/>
                                <w:position w:val="23"/>
                                <w:sz w:val="20"/>
                              </w:rPr>
                              <w:t>.</w:t>
                            </w:r>
                            <w:r>
                              <w:rPr>
                                <w:rFonts w:ascii="Arial" w:hAnsi="Arial"/>
                                <w:w w:val="195"/>
                                <w:position w:val="23"/>
                                <w:sz w:val="20"/>
                              </w:rPr>
                              <w:tab/>
                            </w:r>
                            <w:r>
                              <w:rPr>
                                <w:rFonts w:ascii="Arial" w:hAnsi="Arial"/>
                                <w:spacing w:val="-4"/>
                                <w:w w:val="105"/>
                                <w:position w:val="23"/>
                                <w:sz w:val="20"/>
                              </w:rPr>
                              <w:t>Σ</w:t>
                            </w:r>
                            <w:r>
                              <w:rPr>
                                <w:rFonts w:ascii="Arial" w:hAnsi="Arial"/>
                                <w:spacing w:val="-4"/>
                                <w:w w:val="105"/>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0CD845" id="Text Box 80" o:spid="_x0000_s1044" type="#_x0000_t202" style="position:absolute;left:0;text-align:left;margin-left:243.4pt;margin-top:41.4pt;width:99.55pt;height:48.7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" filled="f" stroked="f">
                <v:textbox inset="0,0,0,0">
                  <w:txbxContent>
                    <w:p w14:paraId="1312CD8A" w14:textId="77777777" w:rsidR="00785F08" w:rsidRDefault="00785F08">
                      <w:pPr>
                        <w:tabs>
                          <w:tab w:val="left" w:pos="1070"/>
                          <w:tab w:val="left" w:pos="1423"/>
                          <w:tab w:val="left" w:pos="1804"/>
                        </w:tabs>
                        <w:spacing w:line="427" w:lineRule="exact"/>
                        <w:rPr>
                          <w:rFonts w:ascii="Arial" w:hAnsi="Arial"/>
                          <w:sz w:val="20"/>
                        </w:rPr>
                      </w:pPr>
                      <w:r>
                        <w:rPr>
                          <w:rFonts w:ascii="DejaVu Sans" w:hAnsi="DejaVu Sans"/>
                          <w:w w:val="105"/>
                          <w:position w:val="1"/>
                          <w:sz w:val="18"/>
                        </w:rPr>
                        <w:t>|</w:t>
                      </w:r>
                      <w:r>
                        <w:rPr>
                          <w:rFonts w:ascii="DejaVu Sans" w:hAnsi="DejaVu Sans"/>
                          <w:w w:val="105"/>
                          <w:position w:val="1"/>
                          <w:sz w:val="18"/>
                        </w:rPr>
                        <w:tab/>
                      </w:r>
                      <w:r>
                        <w:rPr>
                          <w:rFonts w:ascii="Arial" w:hAnsi="Arial"/>
                          <w:w w:val="120"/>
                          <w:sz w:val="20"/>
                        </w:rPr>
                        <w:t>.</w:t>
                      </w:r>
                      <w:r>
                        <w:rPr>
                          <w:rFonts w:ascii="Arial" w:hAnsi="Arial"/>
                          <w:w w:val="120"/>
                          <w:sz w:val="20"/>
                        </w:rPr>
                        <w:tab/>
                      </w:r>
                      <w:r>
                        <w:rPr>
                          <w:rFonts w:ascii="Arial" w:hAnsi="Arial"/>
                          <w:w w:val="195"/>
                          <w:position w:val="23"/>
                          <w:sz w:val="20"/>
                        </w:rPr>
                        <w:t>.</w:t>
                      </w:r>
                      <w:r>
                        <w:rPr>
                          <w:rFonts w:ascii="Arial" w:hAnsi="Arial"/>
                          <w:w w:val="195"/>
                          <w:position w:val="23"/>
                          <w:sz w:val="20"/>
                        </w:rPr>
                        <w:tab/>
                      </w:r>
                      <w:r>
                        <w:rPr>
                          <w:rFonts w:ascii="Arial" w:hAnsi="Arial"/>
                          <w:spacing w:val="-4"/>
                          <w:w w:val="105"/>
                          <w:position w:val="23"/>
                          <w:sz w:val="20"/>
                        </w:rPr>
                        <w:t>Σ</w:t>
                      </w:r>
                      <w:r>
                        <w:rPr>
                          <w:rFonts w:ascii="Arial" w:hAnsi="Arial"/>
                          <w:spacing w:val="-4"/>
                          <w:w w:val="105"/>
                          <w:sz w:val="20"/>
                        </w:rPr>
                        <w:t>.</w:t>
                      </w:r>
                    </w:p>
                  </w:txbxContent>
                </v:textbox>
                <w10:wrap anchorx="page"/>
              </v:shape>
            </w:pict>
          </mc:Fallback>
        </mc:AlternateContent>
      </w:r>
      <w:r>
        <w:rPr>
          <w:noProof/>
          <w:lang w:val="de-DE" w:eastAsia="de-DE"/>
        </w:rPr>
        <mc:AlternateContent>
          <mc:Choice Requires="wps">
            <w:drawing>
              <wp:anchor distT="0" distB="0" distL="114300" distR="114300" simplePos="0" relativeHeight="251646976" behindDoc="1" locked="0" layoutInCell="1" allowOverlap="1" wp14:anchorId="2A6F27C9" wp14:editId="05560358">
                <wp:simplePos x="0" y="0"/>
                <wp:positionH relativeFrom="page">
                  <wp:posOffset>5852795</wp:posOffset>
                </wp:positionH>
                <wp:positionV relativeFrom="paragraph">
                  <wp:posOffset>92710</wp:posOffset>
                </wp:positionV>
                <wp:extent cx="33020" cy="198120"/>
                <wp:effectExtent l="4445" t="635" r="635" b="1270"/>
                <wp:wrapNone/>
                <wp:docPr id="10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331CE6" w14:textId="77777777" w:rsidR="00785F08" w:rsidRDefault="00785F08">
                            <w:pPr>
                              <w:pStyle w:val="Textkrper"/>
                              <w:spacing w:line="182" w:lineRule="exact"/>
                              <w:rPr>
                                <w:rFonts w:ascii="DejaVu Sans"/>
                              </w:rPr>
                            </w:pPr>
                            <w:r>
                              <w:rPr>
                                <w:rFonts w:ascii="DejaVu Sans"/>
                                <w:w w:val="8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6F27C9" id="Text Box 79" o:spid="_x0000_s1045" type="#_x0000_t202" style="position:absolute;left:0;text-align:left;margin-left:460.85pt;margin-top:7.3pt;width:2.6pt;height:15.6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" filled="f" stroked="f">
                <v:textbox inset="0,0,0,0">
                  <w:txbxContent>
                    <w:p w14:paraId="3C331CE6" w14:textId="77777777" w:rsidR="00785F08" w:rsidRDefault="00785F08">
                      <w:pPr>
                        <w:pStyle w:val="Textkrper"/>
                        <w:spacing w:line="182" w:lineRule="exact"/>
                        <w:rPr>
                          <w:rFonts w:ascii="DejaVu Sans"/>
                        </w:rPr>
                      </w:pPr>
                      <w:r>
                        <w:rPr>
                          <w:rFonts w:ascii="DejaVu Sans"/>
                          <w:w w:val="84"/>
                        </w:rPr>
                        <w:t>|</w:t>
                      </w:r>
                    </w:p>
                  </w:txbxContent>
                </v:textbox>
                <w10:wrap anchorx="page"/>
              </v:shape>
            </w:pict>
          </mc:Fallback>
        </mc:AlternateContent>
      </w:r>
      <w:r w:rsidR="00753B5A">
        <w:rPr>
          <w:w w:val="115"/>
        </w:rPr>
        <w:t>Note,</w:t>
      </w:r>
      <w:r w:rsidR="00753B5A">
        <w:rPr>
          <w:spacing w:val="-14"/>
          <w:w w:val="115"/>
        </w:rPr>
        <w:t xml:space="preserve"> </w:t>
      </w:r>
      <w:r w:rsidR="00753B5A">
        <w:rPr>
          <w:w w:val="115"/>
        </w:rPr>
        <w:t>that</w:t>
      </w:r>
      <w:r w:rsidR="00753B5A">
        <w:rPr>
          <w:spacing w:val="-13"/>
          <w:w w:val="115"/>
        </w:rPr>
        <w:t xml:space="preserve"> </w:t>
      </w:r>
      <w:r w:rsidR="00753B5A">
        <w:rPr>
          <w:spacing w:val="-3"/>
          <w:w w:val="115"/>
        </w:rPr>
        <w:t>by</w:t>
      </w:r>
      <w:r w:rsidR="00753B5A">
        <w:rPr>
          <w:spacing w:val="-13"/>
          <w:w w:val="115"/>
        </w:rPr>
        <w:t xml:space="preserve"> </w:t>
      </w:r>
      <w:r w:rsidR="00753B5A">
        <w:rPr>
          <w:w w:val="115"/>
        </w:rPr>
        <w:t>maximizing</w:t>
      </w:r>
      <w:r w:rsidR="00753B5A">
        <w:rPr>
          <w:spacing w:val="-13"/>
          <w:w w:val="115"/>
        </w:rPr>
        <w:t xml:space="preserve"> </w:t>
      </w:r>
      <w:r w:rsidR="00753B5A">
        <w:rPr>
          <w:w w:val="115"/>
        </w:rPr>
        <w:t>Eq.</w:t>
      </w:r>
      <w:hyperlink w:anchor="_bookmark5" w:history="1">
        <w:r w:rsidR="00753B5A">
          <w:rPr>
            <w:color w:val="0000FF"/>
            <w:w w:val="115"/>
          </w:rPr>
          <w:t>9</w:t>
        </w:r>
      </w:hyperlink>
      <w:ins w:id="143" w:author="andreas.voss" w:date="2019-07-09T14:06:00Z">
        <w:r w:rsidR="00F932C5">
          <w:rPr>
            <w:color w:val="0000FF"/>
            <w:w w:val="115"/>
          </w:rPr>
          <w:t xml:space="preserve"> </w:t>
        </w:r>
      </w:ins>
      <w:r w:rsidR="00753B5A">
        <w:rPr>
          <w:w w:val="115"/>
        </w:rPr>
        <w:t>we</w:t>
      </w:r>
      <w:r w:rsidR="00753B5A">
        <w:rPr>
          <w:spacing w:val="-13"/>
          <w:w w:val="115"/>
        </w:rPr>
        <w:t xml:space="preserve"> </w:t>
      </w:r>
      <w:r w:rsidR="00753B5A">
        <w:rPr>
          <w:w w:val="115"/>
        </w:rPr>
        <w:t>are</w:t>
      </w:r>
      <w:r w:rsidR="00753B5A">
        <w:rPr>
          <w:spacing w:val="-13"/>
          <w:w w:val="115"/>
        </w:rPr>
        <w:t xml:space="preserve"> </w:t>
      </w:r>
      <w:r w:rsidR="00753B5A">
        <w:rPr>
          <w:w w:val="115"/>
        </w:rPr>
        <w:t>maximizing</w:t>
      </w:r>
      <w:r w:rsidR="00753B5A">
        <w:rPr>
          <w:spacing w:val="-13"/>
          <w:w w:val="115"/>
        </w:rPr>
        <w:t xml:space="preserve"> </w:t>
      </w:r>
      <w:r w:rsidR="00753B5A">
        <w:rPr>
          <w:w w:val="115"/>
        </w:rPr>
        <w:t>the</w:t>
      </w:r>
      <w:r w:rsidR="00753B5A">
        <w:rPr>
          <w:spacing w:val="-13"/>
          <w:w w:val="115"/>
        </w:rPr>
        <w:t xml:space="preserve"> </w:t>
      </w:r>
      <w:r w:rsidR="00753B5A">
        <w:rPr>
          <w:w w:val="115"/>
        </w:rPr>
        <w:t>posterior</w:t>
      </w:r>
      <w:r w:rsidR="00753B5A">
        <w:rPr>
          <w:spacing w:val="-13"/>
          <w:w w:val="115"/>
        </w:rPr>
        <w:t xml:space="preserve"> </w:t>
      </w:r>
      <w:r w:rsidR="00753B5A">
        <w:rPr>
          <w:spacing w:val="-3"/>
          <w:w w:val="115"/>
        </w:rPr>
        <w:t>over</w:t>
      </w:r>
      <w:r w:rsidR="00753B5A">
        <w:rPr>
          <w:spacing w:val="-13"/>
          <w:w w:val="115"/>
        </w:rPr>
        <w:t xml:space="preserve"> </w:t>
      </w:r>
      <w:r w:rsidR="00753B5A">
        <w:rPr>
          <w:w w:val="115"/>
        </w:rPr>
        <w:t>model</w:t>
      </w:r>
      <w:r w:rsidR="00753B5A">
        <w:rPr>
          <w:spacing w:val="-13"/>
          <w:w w:val="115"/>
        </w:rPr>
        <w:t xml:space="preserve"> </w:t>
      </w:r>
      <w:r w:rsidR="00753B5A">
        <w:rPr>
          <w:w w:val="115"/>
        </w:rPr>
        <w:t>parameters</w:t>
      </w:r>
      <w:r w:rsidR="00753B5A">
        <w:rPr>
          <w:spacing w:val="-14"/>
          <w:w w:val="115"/>
        </w:rPr>
        <w:t xml:space="preserve"> </w:t>
      </w:r>
      <w:r w:rsidR="00753B5A">
        <w:rPr>
          <w:w w:val="115"/>
        </w:rPr>
        <w:t>of</w:t>
      </w:r>
      <w:r w:rsidR="00753B5A">
        <w:rPr>
          <w:spacing w:val="-13"/>
          <w:w w:val="115"/>
        </w:rPr>
        <w:t xml:space="preserve"> </w:t>
      </w:r>
      <w:r w:rsidR="00753B5A">
        <w:rPr>
          <w:w w:val="115"/>
        </w:rPr>
        <w:t>interest</w:t>
      </w:r>
      <w:r w:rsidR="00753B5A">
        <w:rPr>
          <w:spacing w:val="25"/>
          <w:w w:val="115"/>
        </w:rPr>
        <w:t xml:space="preserve"> </w:t>
      </w:r>
      <w:r w:rsidR="00753B5A">
        <w:rPr>
          <w:i/>
          <w:w w:val="115"/>
        </w:rPr>
        <w:t>p</w:t>
      </w:r>
      <w:r w:rsidR="00753B5A">
        <w:rPr>
          <w:w w:val="115"/>
        </w:rPr>
        <w:t>(</w:t>
      </w:r>
      <w:r w:rsidR="00753B5A">
        <w:rPr>
          <w:b/>
          <w:i/>
          <w:w w:val="115"/>
        </w:rPr>
        <w:t>θ</w:t>
      </w:r>
      <w:r w:rsidR="00753B5A">
        <w:rPr>
          <w:b/>
          <w:i/>
          <w:spacing w:val="-17"/>
          <w:w w:val="115"/>
        </w:rPr>
        <w:t xml:space="preserve"> </w:t>
      </w:r>
      <w:r w:rsidR="00753B5A">
        <w:rPr>
          <w:b/>
          <w:i/>
          <w:w w:val="115"/>
        </w:rPr>
        <w:t>x</w:t>
      </w:r>
      <w:r w:rsidR="00753B5A">
        <w:rPr>
          <w:i/>
          <w:w w:val="115"/>
        </w:rPr>
        <w:t>,</w:t>
      </w:r>
      <w:r w:rsidR="00753B5A">
        <w:rPr>
          <w:i/>
          <w:spacing w:val="-32"/>
          <w:w w:val="115"/>
        </w:rPr>
        <w:t xml:space="preserve"> </w:t>
      </w:r>
      <w:r w:rsidR="00753B5A">
        <w:rPr>
          <w:b/>
          <w:i/>
          <w:w w:val="115"/>
        </w:rPr>
        <w:t>φ</w:t>
      </w:r>
      <w:r w:rsidR="00753B5A">
        <w:rPr>
          <w:w w:val="115"/>
        </w:rPr>
        <w:t>).</w:t>
      </w:r>
      <w:r w:rsidR="00753B5A">
        <w:rPr>
          <w:spacing w:val="-1"/>
          <w:w w:val="115"/>
        </w:rPr>
        <w:t xml:space="preserve"> </w:t>
      </w:r>
      <w:r w:rsidR="00753B5A">
        <w:rPr>
          <w:w w:val="115"/>
        </w:rPr>
        <w:t>Thus,</w:t>
      </w:r>
      <w:r w:rsidR="00753B5A">
        <w:rPr>
          <w:spacing w:val="-13"/>
          <w:w w:val="115"/>
        </w:rPr>
        <w:t xml:space="preserve"> </w:t>
      </w:r>
      <w:r w:rsidR="00753B5A">
        <w:rPr>
          <w:w w:val="115"/>
        </w:rPr>
        <w:t>it</w:t>
      </w:r>
      <w:r w:rsidR="00753B5A">
        <w:rPr>
          <w:spacing w:val="-13"/>
          <w:w w:val="115"/>
        </w:rPr>
        <w:t xml:space="preserve"> </w:t>
      </w:r>
      <w:r w:rsidR="00753B5A">
        <w:rPr>
          <w:w w:val="115"/>
        </w:rPr>
        <w:t>remains to</w:t>
      </w:r>
      <w:r w:rsidR="00753B5A">
        <w:rPr>
          <w:spacing w:val="-13"/>
          <w:w w:val="115"/>
        </w:rPr>
        <w:t xml:space="preserve"> </w:t>
      </w:r>
      <w:r w:rsidR="00753B5A">
        <w:rPr>
          <w:w w:val="115"/>
        </w:rPr>
        <w:t>find</w:t>
      </w:r>
      <w:r w:rsidR="00753B5A">
        <w:rPr>
          <w:spacing w:val="-12"/>
          <w:w w:val="115"/>
        </w:rPr>
        <w:t xml:space="preserve"> </w:t>
      </w:r>
      <w:r w:rsidR="00753B5A">
        <w:rPr>
          <w:w w:val="115"/>
        </w:rPr>
        <w:t>a</w:t>
      </w:r>
      <w:r w:rsidR="00753B5A">
        <w:rPr>
          <w:spacing w:val="-12"/>
          <w:w w:val="115"/>
        </w:rPr>
        <w:t xml:space="preserve"> </w:t>
      </w:r>
      <w:r w:rsidR="00753B5A">
        <w:rPr>
          <w:w w:val="115"/>
        </w:rPr>
        <w:t>tractable</w:t>
      </w:r>
      <w:r w:rsidR="00753B5A">
        <w:rPr>
          <w:spacing w:val="-12"/>
          <w:w w:val="115"/>
        </w:rPr>
        <w:t xml:space="preserve"> </w:t>
      </w:r>
      <w:r w:rsidR="00753B5A">
        <w:rPr>
          <w:w w:val="115"/>
        </w:rPr>
        <w:t>expression</w:t>
      </w:r>
      <w:r w:rsidR="00753B5A">
        <w:rPr>
          <w:spacing w:val="-13"/>
          <w:w w:val="115"/>
        </w:rPr>
        <w:t xml:space="preserve"> </w:t>
      </w:r>
      <w:r w:rsidR="00753B5A">
        <w:rPr>
          <w:w w:val="115"/>
        </w:rPr>
        <w:t>for</w:t>
      </w:r>
      <w:r w:rsidR="00753B5A">
        <w:rPr>
          <w:spacing w:val="-12"/>
          <w:w w:val="115"/>
        </w:rPr>
        <w:t xml:space="preserve"> </w:t>
      </w:r>
      <w:r w:rsidR="00753B5A">
        <w:rPr>
          <w:w w:val="115"/>
        </w:rPr>
        <w:t>Eq.</w:t>
      </w:r>
      <w:hyperlink w:anchor="_bookmark4" w:history="1">
        <w:r w:rsidR="00753B5A">
          <w:rPr>
            <w:color w:val="0000FF"/>
            <w:w w:val="115"/>
          </w:rPr>
          <w:t>8</w:t>
        </w:r>
      </w:hyperlink>
      <w:ins w:id="144" w:author="andreas.voss" w:date="2019-07-09T14:06:00Z">
        <w:r w:rsidR="00F932C5">
          <w:rPr>
            <w:color w:val="0000FF"/>
            <w:w w:val="115"/>
          </w:rPr>
          <w:t xml:space="preserve"> </w:t>
        </w:r>
      </w:ins>
      <w:r w:rsidR="00753B5A">
        <w:rPr>
          <w:w w:val="115"/>
        </w:rPr>
        <w:t>to</w:t>
      </w:r>
      <w:r w:rsidR="00753B5A">
        <w:rPr>
          <w:spacing w:val="-12"/>
          <w:w w:val="115"/>
        </w:rPr>
        <w:t xml:space="preserve"> </w:t>
      </w:r>
      <w:r w:rsidR="00753B5A">
        <w:rPr>
          <w:spacing w:val="2"/>
          <w:w w:val="115"/>
        </w:rPr>
        <w:t>be</w:t>
      </w:r>
      <w:r w:rsidR="00753B5A">
        <w:rPr>
          <w:spacing w:val="-12"/>
          <w:w w:val="115"/>
        </w:rPr>
        <w:t xml:space="preserve"> </w:t>
      </w:r>
      <w:r w:rsidR="00753B5A">
        <w:rPr>
          <w:w w:val="115"/>
        </w:rPr>
        <w:t>minimized</w:t>
      </w:r>
      <w:r w:rsidR="00753B5A">
        <w:rPr>
          <w:spacing w:val="-13"/>
          <w:w w:val="115"/>
        </w:rPr>
        <w:t xml:space="preserve"> </w:t>
      </w:r>
      <w:r w:rsidR="00753B5A">
        <w:rPr>
          <w:spacing w:val="-3"/>
          <w:w w:val="115"/>
        </w:rPr>
        <w:t>by</w:t>
      </w:r>
      <w:r w:rsidR="00753B5A">
        <w:rPr>
          <w:spacing w:val="-12"/>
          <w:w w:val="115"/>
        </w:rPr>
        <w:t xml:space="preserve"> </w:t>
      </w:r>
      <w:r w:rsidR="00753B5A">
        <w:rPr>
          <w:w w:val="115"/>
        </w:rPr>
        <w:t>backpropagation</w:t>
      </w:r>
      <w:r w:rsidR="00753B5A">
        <w:rPr>
          <w:spacing w:val="-12"/>
          <w:w w:val="115"/>
        </w:rPr>
        <w:t xml:space="preserve"> </w:t>
      </w:r>
      <w:r w:rsidR="00753B5A">
        <w:rPr>
          <w:w w:val="115"/>
        </w:rPr>
        <w:t>given</w:t>
      </w:r>
      <w:r w:rsidR="00753B5A">
        <w:rPr>
          <w:spacing w:val="-12"/>
          <w:w w:val="115"/>
        </w:rPr>
        <w:t xml:space="preserve"> </w:t>
      </w:r>
      <w:r w:rsidR="00753B5A">
        <w:rPr>
          <w:w w:val="115"/>
        </w:rPr>
        <w:t>a</w:t>
      </w:r>
      <w:r w:rsidR="00753B5A">
        <w:rPr>
          <w:spacing w:val="-13"/>
          <w:w w:val="115"/>
        </w:rPr>
        <w:t xml:space="preserve"> </w:t>
      </w:r>
      <w:r w:rsidR="00753B5A">
        <w:rPr>
          <w:w w:val="115"/>
        </w:rPr>
        <w:t>finite</w:t>
      </w:r>
      <w:r w:rsidR="00753B5A">
        <w:rPr>
          <w:spacing w:val="-12"/>
          <w:w w:val="115"/>
        </w:rPr>
        <w:t xml:space="preserve"> </w:t>
      </w:r>
      <w:r w:rsidR="00753B5A">
        <w:rPr>
          <w:w w:val="115"/>
        </w:rPr>
        <w:t>number</w:t>
      </w:r>
      <w:r w:rsidR="00753B5A">
        <w:rPr>
          <w:spacing w:val="-12"/>
          <w:w w:val="115"/>
        </w:rPr>
        <w:t xml:space="preserve"> </w:t>
      </w:r>
      <w:r w:rsidR="00753B5A">
        <w:rPr>
          <w:w w:val="115"/>
        </w:rPr>
        <w:t>of</w:t>
      </w:r>
      <w:r w:rsidR="00753B5A">
        <w:rPr>
          <w:spacing w:val="-12"/>
          <w:w w:val="115"/>
        </w:rPr>
        <w:t xml:space="preserve"> </w:t>
      </w:r>
      <w:r w:rsidR="00753B5A">
        <w:rPr>
          <w:w w:val="115"/>
        </w:rPr>
        <w:t>simulated</w:t>
      </w:r>
      <w:r w:rsidR="00753B5A">
        <w:rPr>
          <w:spacing w:val="-13"/>
          <w:w w:val="115"/>
        </w:rPr>
        <w:t xml:space="preserve"> </w:t>
      </w:r>
      <w:r w:rsidR="00753B5A">
        <w:rPr>
          <w:w w:val="115"/>
        </w:rPr>
        <w:t>samples</w:t>
      </w:r>
      <w:r w:rsidR="00753B5A">
        <w:rPr>
          <w:spacing w:val="-12"/>
          <w:w w:val="115"/>
        </w:rPr>
        <w:t xml:space="preserve"> </w:t>
      </w:r>
      <w:r w:rsidR="00753B5A">
        <w:rPr>
          <w:w w:val="115"/>
        </w:rPr>
        <w:t xml:space="preserve">from the model. </w:t>
      </w:r>
      <w:r w:rsidR="00753B5A">
        <w:rPr>
          <w:spacing w:val="-8"/>
          <w:w w:val="115"/>
        </w:rPr>
        <w:t xml:space="preserve">To </w:t>
      </w:r>
      <w:r w:rsidR="00753B5A">
        <w:rPr>
          <w:w w:val="115"/>
        </w:rPr>
        <w:t xml:space="preserve">this end, </w:t>
      </w:r>
      <w:r w:rsidR="00753B5A">
        <w:rPr>
          <w:spacing w:val="-3"/>
          <w:w w:val="115"/>
        </w:rPr>
        <w:t xml:space="preserve">we </w:t>
      </w:r>
      <w:r w:rsidR="00753B5A">
        <w:rPr>
          <w:w w:val="115"/>
        </w:rPr>
        <w:t xml:space="preserve">recall that </w:t>
      </w:r>
      <w:r w:rsidR="00753B5A">
        <w:rPr>
          <w:spacing w:val="-3"/>
          <w:w w:val="115"/>
        </w:rPr>
        <w:t xml:space="preserve">we </w:t>
      </w:r>
      <w:r w:rsidR="00753B5A">
        <w:rPr>
          <w:w w:val="115"/>
        </w:rPr>
        <w:t xml:space="preserve">can relate the pdf of </w:t>
      </w:r>
      <w:r w:rsidR="00753B5A">
        <w:rPr>
          <w:b/>
          <w:i/>
          <w:w w:val="115"/>
        </w:rPr>
        <w:t xml:space="preserve">θ </w:t>
      </w:r>
      <w:r w:rsidR="00753B5A">
        <w:rPr>
          <w:w w:val="115"/>
        </w:rPr>
        <w:t xml:space="preserve">to that of </w:t>
      </w:r>
      <w:r w:rsidR="00753B5A">
        <w:rPr>
          <w:b/>
          <w:i/>
          <w:w w:val="115"/>
        </w:rPr>
        <w:t xml:space="preserve">z </w:t>
      </w:r>
      <w:r w:rsidR="00753B5A">
        <w:rPr>
          <w:w w:val="115"/>
        </w:rPr>
        <w:t xml:space="preserve">via the change of </w:t>
      </w:r>
      <w:r w:rsidR="00753B5A">
        <w:rPr>
          <w:spacing w:val="-3"/>
          <w:w w:val="115"/>
        </w:rPr>
        <w:t>variable</w:t>
      </w:r>
      <w:r w:rsidR="00753B5A">
        <w:rPr>
          <w:spacing w:val="2"/>
          <w:w w:val="115"/>
        </w:rPr>
        <w:t xml:space="preserve"> </w:t>
      </w:r>
      <w:r w:rsidR="00753B5A">
        <w:rPr>
          <w:w w:val="115"/>
        </w:rPr>
        <w:t>theorem:</w:t>
      </w:r>
    </w:p>
    <w:p w14:paraId="47FEC8F4" w14:textId="77777777" w:rsidR="00EC0BD2" w:rsidRDefault="00753B5A">
      <w:pPr>
        <w:tabs>
          <w:tab w:val="left" w:pos="6566"/>
          <w:tab w:val="left" w:pos="6828"/>
          <w:tab w:val="left" w:pos="10266"/>
        </w:tabs>
        <w:spacing w:before="146" w:line="282" w:lineRule="exact"/>
        <w:ind w:left="4037"/>
        <w:rPr>
          <w:sz w:val="18"/>
        </w:rPr>
      </w:pPr>
      <w:proofErr w:type="gramStart"/>
      <w:r>
        <w:rPr>
          <w:i/>
          <w:w w:val="115"/>
          <w:position w:val="1"/>
          <w:sz w:val="18"/>
        </w:rPr>
        <w:t>p</w:t>
      </w:r>
      <w:r>
        <w:rPr>
          <w:w w:val="115"/>
          <w:position w:val="1"/>
          <w:sz w:val="18"/>
        </w:rPr>
        <w:t>(</w:t>
      </w:r>
      <w:proofErr w:type="gramEnd"/>
      <w:r>
        <w:rPr>
          <w:b/>
          <w:i/>
          <w:w w:val="115"/>
          <w:position w:val="1"/>
          <w:sz w:val="18"/>
        </w:rPr>
        <w:t>θ x</w:t>
      </w:r>
      <w:r>
        <w:rPr>
          <w:i/>
          <w:w w:val="115"/>
          <w:position w:val="1"/>
          <w:sz w:val="18"/>
        </w:rPr>
        <w:t xml:space="preserve">, </w:t>
      </w:r>
      <w:r>
        <w:rPr>
          <w:b/>
          <w:i/>
          <w:w w:val="115"/>
          <w:position w:val="1"/>
          <w:sz w:val="18"/>
        </w:rPr>
        <w:t>φ</w:t>
      </w:r>
      <w:r>
        <w:rPr>
          <w:w w:val="115"/>
          <w:position w:val="1"/>
          <w:sz w:val="18"/>
        </w:rPr>
        <w:t xml:space="preserve">) </w:t>
      </w:r>
      <w:r>
        <w:rPr>
          <w:w w:val="120"/>
          <w:position w:val="1"/>
          <w:sz w:val="18"/>
        </w:rPr>
        <w:t xml:space="preserve">= </w:t>
      </w:r>
      <w:r>
        <w:rPr>
          <w:i/>
          <w:w w:val="115"/>
          <w:position w:val="1"/>
          <w:sz w:val="18"/>
        </w:rPr>
        <w:t>p</w:t>
      </w:r>
      <w:r>
        <w:rPr>
          <w:w w:val="115"/>
          <w:position w:val="1"/>
          <w:sz w:val="18"/>
        </w:rPr>
        <w:t>(</w:t>
      </w:r>
      <w:r>
        <w:rPr>
          <w:b/>
          <w:i/>
          <w:w w:val="115"/>
          <w:position w:val="1"/>
          <w:sz w:val="18"/>
        </w:rPr>
        <w:t>z</w:t>
      </w:r>
      <w:r>
        <w:rPr>
          <w:w w:val="115"/>
          <w:position w:val="1"/>
          <w:sz w:val="18"/>
        </w:rPr>
        <w:t xml:space="preserve">)  </w:t>
      </w:r>
      <w:proofErr w:type="spellStart"/>
      <w:r>
        <w:rPr>
          <w:w w:val="115"/>
          <w:position w:val="1"/>
          <w:sz w:val="18"/>
        </w:rPr>
        <w:t>det</w:t>
      </w:r>
      <w:proofErr w:type="spellEnd"/>
      <w:r>
        <w:rPr>
          <w:w w:val="115"/>
          <w:position w:val="1"/>
          <w:sz w:val="18"/>
        </w:rPr>
        <w:t xml:space="preserve">  </w:t>
      </w:r>
      <w:r>
        <w:rPr>
          <w:spacing w:val="36"/>
          <w:w w:val="115"/>
          <w:position w:val="1"/>
          <w:sz w:val="18"/>
        </w:rPr>
        <w:t xml:space="preserve"> </w:t>
      </w:r>
      <w:r>
        <w:rPr>
          <w:i/>
          <w:spacing w:val="5"/>
          <w:w w:val="115"/>
          <w:position w:val="13"/>
          <w:sz w:val="18"/>
          <w:u w:val="single"/>
        </w:rPr>
        <w:t>∂</w:t>
      </w:r>
      <w:r>
        <w:rPr>
          <w:b/>
          <w:i/>
          <w:spacing w:val="5"/>
          <w:w w:val="115"/>
          <w:position w:val="13"/>
          <w:sz w:val="18"/>
          <w:u w:val="single"/>
        </w:rPr>
        <w:t>z</w:t>
      </w:r>
      <w:r>
        <w:rPr>
          <w:b/>
          <w:i/>
          <w:spacing w:val="5"/>
          <w:w w:val="115"/>
          <w:position w:val="13"/>
          <w:sz w:val="18"/>
        </w:rPr>
        <w:tab/>
      </w:r>
      <w:r>
        <w:rPr>
          <w:b/>
          <w:i/>
          <w:spacing w:val="5"/>
          <w:w w:val="115"/>
          <w:sz w:val="18"/>
          <w:u w:val="single"/>
        </w:rPr>
        <w:t xml:space="preserve"> </w:t>
      </w:r>
      <w:r>
        <w:rPr>
          <w:b/>
          <w:i/>
          <w:spacing w:val="5"/>
          <w:w w:val="115"/>
          <w:sz w:val="18"/>
          <w:u w:val="single"/>
        </w:rPr>
        <w:tab/>
      </w:r>
      <w:r>
        <w:rPr>
          <w:b/>
          <w:i/>
          <w:spacing w:val="5"/>
          <w:w w:val="115"/>
          <w:sz w:val="18"/>
        </w:rPr>
        <w:tab/>
      </w:r>
      <w:r>
        <w:rPr>
          <w:w w:val="115"/>
          <w:position w:val="1"/>
          <w:sz w:val="18"/>
        </w:rPr>
        <w:t>[10]</w:t>
      </w:r>
    </w:p>
    <w:p w14:paraId="14701268" w14:textId="77777777" w:rsidR="00EC0BD2" w:rsidRDefault="0043734F">
      <w:pPr>
        <w:spacing w:line="162" w:lineRule="exact"/>
        <w:ind w:left="5165" w:right="4887"/>
        <w:jc w:val="center"/>
        <w:rPr>
          <w:b/>
          <w:i/>
          <w:sz w:val="18"/>
        </w:rPr>
      </w:pPr>
      <w:r>
        <w:rPr>
          <w:noProof/>
          <w:lang w:val="de-DE" w:eastAsia="de-DE"/>
        </w:rPr>
        <mc:AlternateContent>
          <mc:Choice Requires="wps">
            <w:drawing>
              <wp:anchor distT="0" distB="0" distL="114300" distR="114300" simplePos="0" relativeHeight="251645952" behindDoc="1" locked="0" layoutInCell="1" allowOverlap="1" wp14:anchorId="4FCAF8B8" wp14:editId="38B49C10">
                <wp:simplePos x="0" y="0"/>
                <wp:positionH relativeFrom="page">
                  <wp:posOffset>4210685</wp:posOffset>
                </wp:positionH>
                <wp:positionV relativeFrom="paragraph">
                  <wp:posOffset>54610</wp:posOffset>
                </wp:positionV>
                <wp:extent cx="586105" cy="619125"/>
                <wp:effectExtent l="635" t="0" r="3810" b="1270"/>
                <wp:wrapNone/>
                <wp:docPr id="107"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619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9EE7D" w14:textId="77777777" w:rsidR="00785F08" w:rsidRDefault="00785F08">
                            <w:pPr>
                              <w:tabs>
                                <w:tab w:val="left" w:pos="353"/>
                                <w:tab w:val="left" w:pos="736"/>
                              </w:tabs>
                              <w:spacing w:line="196" w:lineRule="auto"/>
                              <w:rPr>
                                <w:rFonts w:ascii="Arial" w:hAnsi="Arial"/>
                                <w:sz w:val="20"/>
                              </w:rPr>
                            </w:pPr>
                            <w:r>
                              <w:rPr>
                                <w:rFonts w:ascii="Arial" w:hAnsi="Arial"/>
                                <w:w w:val="120"/>
                                <w:position w:val="-22"/>
                                <w:sz w:val="20"/>
                              </w:rPr>
                              <w:t>.</w:t>
                            </w:r>
                            <w:r>
                              <w:rPr>
                                <w:rFonts w:ascii="Arial" w:hAnsi="Arial"/>
                                <w:w w:val="120"/>
                                <w:position w:val="-22"/>
                                <w:sz w:val="20"/>
                              </w:rPr>
                              <w:tab/>
                            </w:r>
                            <w:r>
                              <w:rPr>
                                <w:rFonts w:ascii="Arial" w:hAnsi="Arial"/>
                                <w:w w:val="195"/>
                                <w:sz w:val="20"/>
                              </w:rPr>
                              <w:t>.</w:t>
                            </w:r>
                            <w:r>
                              <w:rPr>
                                <w:rFonts w:ascii="Arial" w:hAnsi="Arial"/>
                                <w:w w:val="195"/>
                                <w:sz w:val="20"/>
                              </w:rPr>
                              <w:tab/>
                            </w:r>
                            <w:r>
                              <w:rPr>
                                <w:rFonts w:ascii="Arial" w:hAnsi="Arial"/>
                                <w:spacing w:val="-4"/>
                                <w:w w:val="105"/>
                                <w:sz w:val="20"/>
                              </w:rPr>
                              <w:t>Σ</w:t>
                            </w:r>
                            <w:r>
                              <w:rPr>
                                <w:rFonts w:ascii="Arial" w:hAnsi="Arial"/>
                                <w:spacing w:val="-4"/>
                                <w:w w:val="105"/>
                                <w:position w:val="-22"/>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CAF8B8" id="Text Box 78" o:spid="_x0000_s1046" type="#_x0000_t202" style="position:absolute;left:0;text-align:left;margin-left:331.55pt;margin-top:4.3pt;width:46.15pt;height:48.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EFsQ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" filled="f" stroked="f">
                <v:textbox inset="0,0,0,0">
                  <w:txbxContent>
                    <w:p w14:paraId="6669EE7D" w14:textId="77777777" w:rsidR="00785F08" w:rsidRDefault="00785F08">
                      <w:pPr>
                        <w:tabs>
                          <w:tab w:val="left" w:pos="353"/>
                          <w:tab w:val="left" w:pos="736"/>
                        </w:tabs>
                        <w:spacing w:line="196" w:lineRule="auto"/>
                        <w:rPr>
                          <w:rFonts w:ascii="Arial" w:hAnsi="Arial"/>
                          <w:sz w:val="20"/>
                        </w:rPr>
                      </w:pPr>
                      <w:r>
                        <w:rPr>
                          <w:rFonts w:ascii="Arial" w:hAnsi="Arial"/>
                          <w:w w:val="120"/>
                          <w:position w:val="-22"/>
                          <w:sz w:val="20"/>
                        </w:rPr>
                        <w:t>.</w:t>
                      </w:r>
                      <w:r>
                        <w:rPr>
                          <w:rFonts w:ascii="Arial" w:hAnsi="Arial"/>
                          <w:w w:val="120"/>
                          <w:position w:val="-22"/>
                          <w:sz w:val="20"/>
                        </w:rPr>
                        <w:tab/>
                      </w:r>
                      <w:r>
                        <w:rPr>
                          <w:rFonts w:ascii="Arial" w:hAnsi="Arial"/>
                          <w:w w:val="195"/>
                          <w:sz w:val="20"/>
                        </w:rPr>
                        <w:t>.</w:t>
                      </w:r>
                      <w:r>
                        <w:rPr>
                          <w:rFonts w:ascii="Arial" w:hAnsi="Arial"/>
                          <w:w w:val="195"/>
                          <w:sz w:val="20"/>
                        </w:rPr>
                        <w:tab/>
                      </w:r>
                      <w:r>
                        <w:rPr>
                          <w:rFonts w:ascii="Arial" w:hAnsi="Arial"/>
                          <w:spacing w:val="-4"/>
                          <w:w w:val="105"/>
                          <w:sz w:val="20"/>
                        </w:rPr>
                        <w:t>Σ</w:t>
                      </w:r>
                      <w:r>
                        <w:rPr>
                          <w:rFonts w:ascii="Arial" w:hAnsi="Arial"/>
                          <w:spacing w:val="-4"/>
                          <w:w w:val="105"/>
                          <w:position w:val="-22"/>
                          <w:sz w:val="20"/>
                        </w:rPr>
                        <w:t>.</w:t>
                      </w:r>
                    </w:p>
                  </w:txbxContent>
                </v:textbox>
                <w10:wrap anchorx="page"/>
              </v:shape>
            </w:pict>
          </mc:Fallback>
        </mc:AlternateContent>
      </w:r>
      <w:r w:rsidR="00753B5A">
        <w:rPr>
          <w:i/>
          <w:w w:val="110"/>
          <w:sz w:val="18"/>
        </w:rPr>
        <w:t>∂</w:t>
      </w:r>
      <w:r w:rsidR="00753B5A">
        <w:rPr>
          <w:b/>
          <w:i/>
          <w:w w:val="110"/>
          <w:sz w:val="18"/>
        </w:rPr>
        <w:t>θ</w:t>
      </w:r>
    </w:p>
    <w:p w14:paraId="2A7EEA7D" w14:textId="77777777" w:rsidR="00EC0BD2" w:rsidRDefault="00753B5A">
      <w:pPr>
        <w:tabs>
          <w:tab w:val="left" w:pos="10266"/>
        </w:tabs>
        <w:spacing w:before="6" w:line="284" w:lineRule="exact"/>
        <w:ind w:left="4810"/>
        <w:rPr>
          <w:sz w:val="18"/>
        </w:rPr>
      </w:pPr>
      <w:r>
        <w:rPr>
          <w:w w:val="130"/>
          <w:sz w:val="18"/>
        </w:rPr>
        <w:t>=</w:t>
      </w:r>
      <w:r>
        <w:rPr>
          <w:spacing w:val="-4"/>
          <w:w w:val="130"/>
          <w:sz w:val="18"/>
        </w:rPr>
        <w:t xml:space="preserve"> </w:t>
      </w:r>
      <w:r>
        <w:rPr>
          <w:i/>
          <w:w w:val="115"/>
          <w:sz w:val="18"/>
        </w:rPr>
        <w:t>p</w:t>
      </w:r>
      <w:r>
        <w:rPr>
          <w:i/>
          <w:spacing w:val="-20"/>
          <w:w w:val="115"/>
          <w:sz w:val="18"/>
        </w:rPr>
        <w:t xml:space="preserve"> </w:t>
      </w:r>
      <w:r>
        <w:rPr>
          <w:w w:val="130"/>
          <w:sz w:val="18"/>
        </w:rPr>
        <w:t>(</w:t>
      </w:r>
      <w:r>
        <w:rPr>
          <w:i/>
          <w:w w:val="130"/>
          <w:sz w:val="18"/>
        </w:rPr>
        <w:t>f</w:t>
      </w:r>
      <w:r>
        <w:rPr>
          <w:i/>
          <w:spacing w:val="-38"/>
          <w:w w:val="130"/>
          <w:sz w:val="18"/>
        </w:rPr>
        <w:t xml:space="preserve"> </w:t>
      </w:r>
      <w:r>
        <w:rPr>
          <w:w w:val="115"/>
          <w:sz w:val="18"/>
        </w:rPr>
        <w:t>(</w:t>
      </w:r>
      <w:r>
        <w:rPr>
          <w:b/>
          <w:i/>
          <w:w w:val="115"/>
          <w:sz w:val="18"/>
        </w:rPr>
        <w:t>θ</w:t>
      </w:r>
      <w:r>
        <w:rPr>
          <w:w w:val="115"/>
          <w:sz w:val="18"/>
        </w:rPr>
        <w:t>;</w:t>
      </w:r>
      <w:r>
        <w:rPr>
          <w:spacing w:val="-19"/>
          <w:w w:val="115"/>
          <w:sz w:val="18"/>
        </w:rPr>
        <w:t xml:space="preserve"> </w:t>
      </w:r>
      <w:r>
        <w:rPr>
          <w:b/>
          <w:i/>
          <w:w w:val="115"/>
          <w:sz w:val="18"/>
        </w:rPr>
        <w:t>x</w:t>
      </w:r>
      <w:r>
        <w:rPr>
          <w:i/>
          <w:w w:val="115"/>
          <w:sz w:val="18"/>
        </w:rPr>
        <w:t>,</w:t>
      </w:r>
      <w:r>
        <w:rPr>
          <w:i/>
          <w:spacing w:val="-19"/>
          <w:w w:val="115"/>
          <w:sz w:val="18"/>
        </w:rPr>
        <w:t xml:space="preserve"> </w:t>
      </w:r>
      <w:r>
        <w:rPr>
          <w:b/>
          <w:i/>
          <w:w w:val="115"/>
          <w:sz w:val="18"/>
        </w:rPr>
        <w:t>φ</w:t>
      </w:r>
      <w:proofErr w:type="gramStart"/>
      <w:r>
        <w:rPr>
          <w:w w:val="115"/>
          <w:sz w:val="18"/>
        </w:rPr>
        <w:t xml:space="preserve">))  </w:t>
      </w:r>
      <w:proofErr w:type="spellStart"/>
      <w:r>
        <w:rPr>
          <w:w w:val="115"/>
          <w:sz w:val="18"/>
        </w:rPr>
        <w:t>det</w:t>
      </w:r>
      <w:proofErr w:type="spellEnd"/>
      <w:proofErr w:type="gramEnd"/>
      <w:r>
        <w:rPr>
          <w:w w:val="115"/>
          <w:sz w:val="18"/>
        </w:rPr>
        <w:t xml:space="preserve">  </w:t>
      </w:r>
      <w:r>
        <w:rPr>
          <w:spacing w:val="31"/>
          <w:w w:val="115"/>
          <w:sz w:val="18"/>
        </w:rPr>
        <w:t xml:space="preserve"> </w:t>
      </w:r>
      <w:r>
        <w:rPr>
          <w:i/>
          <w:spacing w:val="5"/>
          <w:w w:val="130"/>
          <w:position w:val="12"/>
          <w:sz w:val="18"/>
        </w:rPr>
        <w:t>∂f</w:t>
      </w:r>
      <w:r>
        <w:rPr>
          <w:i/>
          <w:spacing w:val="5"/>
          <w:w w:val="130"/>
          <w:position w:val="12"/>
          <w:sz w:val="18"/>
        </w:rPr>
        <w:tab/>
      </w:r>
      <w:bookmarkStart w:id="145" w:name="_bookmark6"/>
      <w:bookmarkEnd w:id="145"/>
      <w:r>
        <w:rPr>
          <w:w w:val="115"/>
          <w:sz w:val="18"/>
        </w:rPr>
        <w:t>[11]</w:t>
      </w:r>
    </w:p>
    <w:p w14:paraId="61F6748E" w14:textId="77777777" w:rsidR="00EC0BD2" w:rsidRDefault="00753B5A">
      <w:pPr>
        <w:spacing w:line="164" w:lineRule="exact"/>
        <w:ind w:left="5858" w:right="4194"/>
        <w:jc w:val="center"/>
        <w:rPr>
          <w:b/>
          <w:i/>
          <w:sz w:val="18"/>
        </w:rPr>
      </w:pPr>
      <w:r>
        <w:rPr>
          <w:i/>
          <w:w w:val="110"/>
          <w:sz w:val="18"/>
        </w:rPr>
        <w:t>∂</w:t>
      </w:r>
      <w:r>
        <w:rPr>
          <w:b/>
          <w:i/>
          <w:w w:val="110"/>
          <w:sz w:val="18"/>
        </w:rPr>
        <w:t>θ</w:t>
      </w:r>
    </w:p>
    <w:p w14:paraId="46E25FCD" w14:textId="77777777" w:rsidR="00EC0BD2" w:rsidRDefault="0043734F">
      <w:pPr>
        <w:pStyle w:val="Textkrper"/>
        <w:spacing w:before="156" w:line="218" w:lineRule="auto"/>
        <w:ind w:left="477" w:right="1073" w:hanging="7"/>
      </w:pPr>
      <w:r>
        <w:rPr>
          <w:noProof/>
          <w:lang w:val="de-DE" w:eastAsia="de-DE"/>
        </w:rPr>
        <mc:AlternateContent>
          <mc:Choice Requires="wps">
            <w:drawing>
              <wp:anchor distT="0" distB="0" distL="114300" distR="114300" simplePos="0" relativeHeight="251648000" behindDoc="1" locked="0" layoutInCell="1" allowOverlap="1" wp14:anchorId="03D3D6E6" wp14:editId="70E7FB29">
                <wp:simplePos x="0" y="0"/>
                <wp:positionH relativeFrom="page">
                  <wp:posOffset>6971665</wp:posOffset>
                </wp:positionH>
                <wp:positionV relativeFrom="paragraph">
                  <wp:posOffset>284480</wp:posOffset>
                </wp:positionV>
                <wp:extent cx="46990" cy="108585"/>
                <wp:effectExtent l="0" t="635" r="1270" b="0"/>
                <wp:wrapNone/>
                <wp:docPr id="106"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59DE4" w14:textId="77777777" w:rsidR="00785F08" w:rsidRDefault="00785F08">
                            <w:pPr>
                              <w:spacing w:before="22"/>
                              <w:rPr>
                                <w:sz w:val="12"/>
                              </w:rPr>
                            </w:pPr>
                            <w:r>
                              <w:rPr>
                                <w:w w:val="121"/>
                                <w:sz w:val="12"/>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D3D6E6" id="Text Box 77" o:spid="_x0000_s1047" type="#_x0000_t202" style="position:absolute;left:0;text-align:left;margin-left:548.95pt;margin-top:22.4pt;width:3.7pt;height:8.5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4pvsAIAALI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" filled="f" stroked="f">
                <v:textbox inset="0,0,0,0">
                  <w:txbxContent>
                    <w:p w14:paraId="59359DE4" w14:textId="77777777" w:rsidR="00785F08" w:rsidRDefault="00785F08">
                      <w:pPr>
                        <w:spacing w:before="22"/>
                        <w:rPr>
                          <w:sz w:val="12"/>
                        </w:rPr>
                      </w:pPr>
                      <w:r>
                        <w:rPr>
                          <w:w w:val="121"/>
                          <w:sz w:val="12"/>
                        </w:rPr>
                        <w:t>2</w:t>
                      </w:r>
                    </w:p>
                  </w:txbxContent>
                </v:textbox>
                <w10:wrap anchorx="page"/>
              </v:shape>
            </w:pict>
          </mc:Fallback>
        </mc:AlternateContent>
      </w:r>
      <w:r w:rsidR="00753B5A">
        <w:rPr>
          <w:w w:val="120"/>
        </w:rPr>
        <w:t>where</w:t>
      </w:r>
      <w:r w:rsidR="00753B5A">
        <w:rPr>
          <w:spacing w:val="-21"/>
          <w:w w:val="120"/>
        </w:rPr>
        <w:t xml:space="preserve"> </w:t>
      </w:r>
      <w:r w:rsidR="00753B5A">
        <w:rPr>
          <w:i/>
          <w:spacing w:val="5"/>
          <w:w w:val="120"/>
        </w:rPr>
        <w:t>∂f</w:t>
      </w:r>
      <w:r w:rsidR="00753B5A">
        <w:rPr>
          <w:i/>
          <w:spacing w:val="-44"/>
          <w:w w:val="120"/>
        </w:rPr>
        <w:t xml:space="preserve"> </w:t>
      </w:r>
      <w:r w:rsidR="00753B5A">
        <w:rPr>
          <w:i/>
          <w:spacing w:val="3"/>
          <w:w w:val="120"/>
        </w:rPr>
        <w:t>/∂</w:t>
      </w:r>
      <w:r w:rsidR="00753B5A">
        <w:rPr>
          <w:b/>
          <w:i/>
          <w:spacing w:val="3"/>
          <w:w w:val="120"/>
        </w:rPr>
        <w:t>θ</w:t>
      </w:r>
      <w:r w:rsidR="00753B5A">
        <w:rPr>
          <w:b/>
          <w:i/>
          <w:spacing w:val="-22"/>
          <w:w w:val="120"/>
        </w:rPr>
        <w:t xml:space="preserve"> </w:t>
      </w:r>
      <w:r w:rsidR="00753B5A">
        <w:rPr>
          <w:w w:val="120"/>
        </w:rPr>
        <w:t>=</w:t>
      </w:r>
      <w:r w:rsidR="00753B5A">
        <w:rPr>
          <w:spacing w:val="-26"/>
          <w:w w:val="120"/>
        </w:rPr>
        <w:t xml:space="preserve"> </w:t>
      </w:r>
      <w:proofErr w:type="spellStart"/>
      <w:r w:rsidR="00753B5A">
        <w:rPr>
          <w:b/>
          <w:i/>
          <w:spacing w:val="9"/>
          <w:w w:val="150"/>
        </w:rPr>
        <w:t>J</w:t>
      </w:r>
      <w:r w:rsidR="00753B5A">
        <w:rPr>
          <w:rFonts w:ascii="Arial" w:hAnsi="Arial"/>
          <w:i/>
          <w:spacing w:val="9"/>
          <w:w w:val="150"/>
          <w:vertAlign w:val="subscript"/>
        </w:rPr>
        <w:t>f</w:t>
      </w:r>
      <w:proofErr w:type="spellEnd"/>
      <w:r w:rsidR="00753B5A">
        <w:rPr>
          <w:rFonts w:ascii="Arial" w:hAnsi="Arial"/>
          <w:i/>
          <w:spacing w:val="-28"/>
          <w:w w:val="150"/>
        </w:rPr>
        <w:t xml:space="preserve"> </w:t>
      </w:r>
      <w:r w:rsidR="00753B5A">
        <w:rPr>
          <w:w w:val="120"/>
        </w:rPr>
        <w:t>is</w:t>
      </w:r>
      <w:r w:rsidR="00753B5A">
        <w:rPr>
          <w:spacing w:val="-21"/>
          <w:w w:val="120"/>
        </w:rPr>
        <w:t xml:space="preserve"> </w:t>
      </w:r>
      <w:r w:rsidR="00753B5A">
        <w:rPr>
          <w:w w:val="120"/>
        </w:rPr>
        <w:t>the</w:t>
      </w:r>
      <w:r w:rsidR="00753B5A">
        <w:rPr>
          <w:spacing w:val="-20"/>
          <w:w w:val="120"/>
        </w:rPr>
        <w:t xml:space="preserve"> </w:t>
      </w:r>
      <w:r w:rsidR="00753B5A">
        <w:rPr>
          <w:w w:val="120"/>
        </w:rPr>
        <w:t>Jacobian</w:t>
      </w:r>
      <w:r w:rsidR="00753B5A">
        <w:rPr>
          <w:spacing w:val="-20"/>
          <w:w w:val="120"/>
        </w:rPr>
        <w:t xml:space="preserve"> </w:t>
      </w:r>
      <w:r w:rsidR="00753B5A">
        <w:rPr>
          <w:w w:val="120"/>
        </w:rPr>
        <w:t>of</w:t>
      </w:r>
      <w:r w:rsidR="00753B5A">
        <w:rPr>
          <w:spacing w:val="-20"/>
          <w:w w:val="120"/>
        </w:rPr>
        <w:t xml:space="preserve"> </w:t>
      </w:r>
      <w:r w:rsidR="00753B5A">
        <w:rPr>
          <w:w w:val="120"/>
        </w:rPr>
        <w:t>the</w:t>
      </w:r>
      <w:r w:rsidR="00753B5A">
        <w:rPr>
          <w:spacing w:val="-20"/>
          <w:w w:val="120"/>
        </w:rPr>
        <w:t xml:space="preserve"> </w:t>
      </w:r>
      <w:r w:rsidR="00753B5A">
        <w:rPr>
          <w:w w:val="120"/>
        </w:rPr>
        <w:t>learned</w:t>
      </w:r>
      <w:r w:rsidR="00753B5A">
        <w:rPr>
          <w:spacing w:val="-21"/>
          <w:w w:val="120"/>
        </w:rPr>
        <w:t xml:space="preserve"> </w:t>
      </w:r>
      <w:r w:rsidR="00753B5A">
        <w:rPr>
          <w:w w:val="120"/>
        </w:rPr>
        <w:t>transformation</w:t>
      </w:r>
      <w:r w:rsidR="00753B5A">
        <w:rPr>
          <w:spacing w:val="-20"/>
          <w:w w:val="120"/>
        </w:rPr>
        <w:t xml:space="preserve"> </w:t>
      </w:r>
      <w:r w:rsidR="00753B5A">
        <w:rPr>
          <w:i/>
          <w:w w:val="150"/>
        </w:rPr>
        <w:t>f</w:t>
      </w:r>
      <w:r w:rsidR="00753B5A">
        <w:rPr>
          <w:i/>
          <w:spacing w:val="-57"/>
          <w:w w:val="150"/>
        </w:rPr>
        <w:t xml:space="preserve"> </w:t>
      </w:r>
      <w:r w:rsidR="00753B5A">
        <w:rPr>
          <w:w w:val="120"/>
        </w:rPr>
        <w:t>(</w:t>
      </w:r>
      <w:r w:rsidR="00753B5A">
        <w:rPr>
          <w:b/>
          <w:i/>
          <w:w w:val="120"/>
        </w:rPr>
        <w:t>θ</w:t>
      </w:r>
      <w:r w:rsidR="00753B5A">
        <w:rPr>
          <w:w w:val="120"/>
        </w:rPr>
        <w:t>;</w:t>
      </w:r>
      <w:r w:rsidR="00753B5A">
        <w:rPr>
          <w:spacing w:val="-37"/>
          <w:w w:val="120"/>
        </w:rPr>
        <w:t xml:space="preserve"> </w:t>
      </w:r>
      <w:r w:rsidR="00753B5A">
        <w:rPr>
          <w:b/>
          <w:i/>
          <w:w w:val="120"/>
        </w:rPr>
        <w:t>x</w:t>
      </w:r>
      <w:r w:rsidR="00753B5A">
        <w:rPr>
          <w:i/>
          <w:w w:val="120"/>
        </w:rPr>
        <w:t>,</w:t>
      </w:r>
      <w:r w:rsidR="00753B5A">
        <w:rPr>
          <w:i/>
          <w:spacing w:val="-38"/>
          <w:w w:val="120"/>
        </w:rPr>
        <w:t xml:space="preserve"> </w:t>
      </w:r>
      <w:r w:rsidR="00753B5A">
        <w:rPr>
          <w:b/>
          <w:i/>
          <w:w w:val="120"/>
        </w:rPr>
        <w:t>φ</w:t>
      </w:r>
      <w:r w:rsidR="00753B5A">
        <w:rPr>
          <w:w w:val="120"/>
        </w:rPr>
        <w:t>)</w:t>
      </w:r>
      <w:r w:rsidR="00753B5A">
        <w:rPr>
          <w:spacing w:val="-20"/>
          <w:w w:val="120"/>
        </w:rPr>
        <w:t xml:space="preserve"> </w:t>
      </w:r>
      <w:r w:rsidR="00753B5A">
        <w:rPr>
          <w:w w:val="120"/>
        </w:rPr>
        <w:t>with</w:t>
      </w:r>
      <w:r w:rsidR="00753B5A">
        <w:rPr>
          <w:spacing w:val="-20"/>
          <w:w w:val="120"/>
        </w:rPr>
        <w:t xml:space="preserve"> </w:t>
      </w:r>
      <w:r w:rsidR="00753B5A">
        <w:rPr>
          <w:w w:val="120"/>
        </w:rPr>
        <w:t>respect</w:t>
      </w:r>
      <w:r w:rsidR="00753B5A">
        <w:rPr>
          <w:spacing w:val="-20"/>
          <w:w w:val="120"/>
        </w:rPr>
        <w:t xml:space="preserve"> </w:t>
      </w:r>
      <w:r w:rsidR="00753B5A">
        <w:rPr>
          <w:w w:val="120"/>
        </w:rPr>
        <w:t>to</w:t>
      </w:r>
      <w:r w:rsidR="00753B5A">
        <w:rPr>
          <w:spacing w:val="-20"/>
          <w:w w:val="120"/>
        </w:rPr>
        <w:t xml:space="preserve"> </w:t>
      </w:r>
      <w:r w:rsidR="00753B5A">
        <w:rPr>
          <w:w w:val="120"/>
        </w:rPr>
        <w:t>the</w:t>
      </w:r>
      <w:r w:rsidR="00753B5A">
        <w:rPr>
          <w:spacing w:val="-21"/>
          <w:w w:val="120"/>
        </w:rPr>
        <w:t xml:space="preserve"> </w:t>
      </w:r>
      <w:r w:rsidR="00753B5A">
        <w:rPr>
          <w:w w:val="120"/>
        </w:rPr>
        <w:t>input.</w:t>
      </w:r>
      <w:r w:rsidR="00753B5A">
        <w:rPr>
          <w:spacing w:val="-8"/>
          <w:w w:val="120"/>
        </w:rPr>
        <w:t xml:space="preserve"> </w:t>
      </w:r>
      <w:r w:rsidR="00753B5A">
        <w:rPr>
          <w:w w:val="120"/>
        </w:rPr>
        <w:t>Both</w:t>
      </w:r>
      <w:r w:rsidR="00753B5A">
        <w:rPr>
          <w:spacing w:val="-20"/>
          <w:w w:val="120"/>
        </w:rPr>
        <w:t xml:space="preserve"> </w:t>
      </w:r>
      <w:r w:rsidR="00753B5A">
        <w:rPr>
          <w:w w:val="120"/>
        </w:rPr>
        <w:t>terms</w:t>
      </w:r>
      <w:r w:rsidR="00753B5A">
        <w:rPr>
          <w:spacing w:val="-21"/>
          <w:w w:val="120"/>
        </w:rPr>
        <w:t xml:space="preserve"> </w:t>
      </w:r>
      <w:r w:rsidR="00753B5A">
        <w:rPr>
          <w:w w:val="120"/>
        </w:rPr>
        <w:t>in</w:t>
      </w:r>
      <w:r w:rsidR="00753B5A">
        <w:rPr>
          <w:spacing w:val="-20"/>
          <w:w w:val="120"/>
        </w:rPr>
        <w:t xml:space="preserve"> </w:t>
      </w:r>
      <w:r w:rsidR="00753B5A">
        <w:rPr>
          <w:w w:val="120"/>
        </w:rPr>
        <w:t>Eq.</w:t>
      </w:r>
      <w:hyperlink w:anchor="_bookmark6" w:history="1">
        <w:r w:rsidR="00753B5A">
          <w:rPr>
            <w:color w:val="0000FF"/>
            <w:w w:val="120"/>
          </w:rPr>
          <w:t>11</w:t>
        </w:r>
      </w:hyperlink>
      <w:r w:rsidR="00753B5A">
        <w:rPr>
          <w:w w:val="120"/>
        </w:rPr>
        <w:t>are now</w:t>
      </w:r>
      <w:r w:rsidR="00753B5A">
        <w:rPr>
          <w:spacing w:val="-20"/>
          <w:w w:val="120"/>
        </w:rPr>
        <w:t xml:space="preserve"> </w:t>
      </w:r>
      <w:r w:rsidR="00753B5A">
        <w:rPr>
          <w:w w:val="120"/>
        </w:rPr>
        <w:t>tractable,</w:t>
      </w:r>
      <w:r w:rsidR="00753B5A">
        <w:rPr>
          <w:spacing w:val="-20"/>
          <w:w w:val="120"/>
        </w:rPr>
        <w:t xml:space="preserve"> </w:t>
      </w:r>
      <w:r w:rsidR="00753B5A">
        <w:rPr>
          <w:w w:val="120"/>
        </w:rPr>
        <w:t>since</w:t>
      </w:r>
      <w:r w:rsidR="00753B5A">
        <w:rPr>
          <w:spacing w:val="-20"/>
          <w:w w:val="120"/>
        </w:rPr>
        <w:t xml:space="preserve"> </w:t>
      </w:r>
      <w:r w:rsidR="00753B5A">
        <w:rPr>
          <w:spacing w:val="-3"/>
          <w:w w:val="120"/>
        </w:rPr>
        <w:t>we</w:t>
      </w:r>
      <w:r w:rsidR="00753B5A">
        <w:rPr>
          <w:spacing w:val="-19"/>
          <w:w w:val="120"/>
        </w:rPr>
        <w:t xml:space="preserve"> </w:t>
      </w:r>
      <w:r w:rsidR="00753B5A">
        <w:rPr>
          <w:spacing w:val="-3"/>
          <w:w w:val="120"/>
        </w:rPr>
        <w:t>have</w:t>
      </w:r>
      <w:r w:rsidR="00753B5A">
        <w:rPr>
          <w:spacing w:val="-20"/>
          <w:w w:val="120"/>
        </w:rPr>
        <w:t xml:space="preserve"> </w:t>
      </w:r>
      <w:r w:rsidR="00753B5A">
        <w:rPr>
          <w:w w:val="120"/>
        </w:rPr>
        <w:t>previously</w:t>
      </w:r>
      <w:r w:rsidR="00753B5A">
        <w:rPr>
          <w:spacing w:val="-20"/>
          <w:w w:val="120"/>
        </w:rPr>
        <w:t xml:space="preserve"> </w:t>
      </w:r>
      <w:r w:rsidR="00753B5A">
        <w:rPr>
          <w:w w:val="120"/>
        </w:rPr>
        <w:t>defined</w:t>
      </w:r>
      <w:r w:rsidR="00753B5A">
        <w:rPr>
          <w:spacing w:val="-20"/>
          <w:w w:val="120"/>
        </w:rPr>
        <w:t xml:space="preserve"> </w:t>
      </w:r>
      <w:r w:rsidR="00753B5A">
        <w:rPr>
          <w:b/>
          <w:i/>
          <w:w w:val="120"/>
        </w:rPr>
        <w:t>z</w:t>
      </w:r>
      <w:r w:rsidR="00753B5A">
        <w:rPr>
          <w:b/>
          <w:i/>
          <w:spacing w:val="-16"/>
          <w:w w:val="120"/>
        </w:rPr>
        <w:t xml:space="preserve"> </w:t>
      </w:r>
      <w:r w:rsidR="00753B5A">
        <w:rPr>
          <w:w w:val="120"/>
        </w:rPr>
        <w:t>as</w:t>
      </w:r>
      <w:r w:rsidR="00753B5A">
        <w:rPr>
          <w:spacing w:val="-20"/>
          <w:w w:val="120"/>
        </w:rPr>
        <w:t xml:space="preserve"> </w:t>
      </w:r>
      <w:r w:rsidR="00753B5A">
        <w:rPr>
          <w:w w:val="120"/>
        </w:rPr>
        <w:t>following</w:t>
      </w:r>
      <w:r w:rsidR="00753B5A">
        <w:rPr>
          <w:spacing w:val="-19"/>
          <w:w w:val="120"/>
        </w:rPr>
        <w:t xml:space="preserve"> </w:t>
      </w:r>
      <w:r w:rsidR="00753B5A">
        <w:rPr>
          <w:w w:val="120"/>
        </w:rPr>
        <w:t>a</w:t>
      </w:r>
      <w:r w:rsidR="00753B5A">
        <w:rPr>
          <w:spacing w:val="-20"/>
          <w:w w:val="120"/>
        </w:rPr>
        <w:t xml:space="preserve"> </w:t>
      </w:r>
      <w:r w:rsidR="00753B5A">
        <w:rPr>
          <w:w w:val="120"/>
        </w:rPr>
        <w:t>spherical</w:t>
      </w:r>
      <w:r w:rsidR="00753B5A">
        <w:rPr>
          <w:spacing w:val="-20"/>
          <w:w w:val="120"/>
        </w:rPr>
        <w:t xml:space="preserve"> </w:t>
      </w:r>
      <w:r w:rsidR="00753B5A">
        <w:rPr>
          <w:w w:val="120"/>
        </w:rPr>
        <w:t>unit</w:t>
      </w:r>
      <w:r w:rsidR="00753B5A">
        <w:rPr>
          <w:spacing w:val="-20"/>
          <w:w w:val="120"/>
        </w:rPr>
        <w:t xml:space="preserve"> </w:t>
      </w:r>
      <w:r w:rsidR="00753B5A">
        <w:rPr>
          <w:w w:val="120"/>
        </w:rPr>
        <w:t>Gaussian,</w:t>
      </w:r>
      <w:r w:rsidR="00753B5A">
        <w:rPr>
          <w:spacing w:val="-19"/>
          <w:w w:val="120"/>
        </w:rPr>
        <w:t xml:space="preserve"> </w:t>
      </w:r>
      <w:r w:rsidR="00753B5A">
        <w:rPr>
          <w:w w:val="120"/>
        </w:rPr>
        <w:t>that</w:t>
      </w:r>
      <w:r w:rsidR="00753B5A">
        <w:rPr>
          <w:spacing w:val="-20"/>
          <w:w w:val="120"/>
        </w:rPr>
        <w:t xml:space="preserve"> </w:t>
      </w:r>
      <w:r w:rsidR="00753B5A">
        <w:rPr>
          <w:w w:val="120"/>
        </w:rPr>
        <w:t>is,</w:t>
      </w:r>
      <w:r w:rsidR="00753B5A">
        <w:rPr>
          <w:spacing w:val="-20"/>
          <w:w w:val="120"/>
        </w:rPr>
        <w:t xml:space="preserve"> </w:t>
      </w:r>
      <w:r w:rsidR="00753B5A">
        <w:rPr>
          <w:i/>
          <w:w w:val="120"/>
        </w:rPr>
        <w:t>p</w:t>
      </w:r>
      <w:r w:rsidR="00753B5A">
        <w:rPr>
          <w:w w:val="120"/>
        </w:rPr>
        <w:t>(</w:t>
      </w:r>
      <w:r w:rsidR="00753B5A">
        <w:rPr>
          <w:b/>
          <w:i/>
          <w:w w:val="120"/>
        </w:rPr>
        <w:t>z</w:t>
      </w:r>
      <w:r w:rsidR="00753B5A">
        <w:rPr>
          <w:w w:val="120"/>
        </w:rPr>
        <w:t>)</w:t>
      </w:r>
      <w:r w:rsidR="00753B5A">
        <w:rPr>
          <w:spacing w:val="-25"/>
          <w:w w:val="120"/>
        </w:rPr>
        <w:t xml:space="preserve"> </w:t>
      </w:r>
      <w:r w:rsidR="00753B5A">
        <w:rPr>
          <w:w w:val="120"/>
        </w:rPr>
        <w:t>=</w:t>
      </w:r>
      <w:r w:rsidR="00753B5A">
        <w:rPr>
          <w:spacing w:val="-25"/>
          <w:w w:val="120"/>
        </w:rPr>
        <w:t xml:space="preserve"> </w:t>
      </w:r>
      <w:r w:rsidR="00753B5A">
        <w:rPr>
          <w:w w:val="120"/>
        </w:rPr>
        <w:t>(2</w:t>
      </w:r>
      <w:r w:rsidR="00753B5A">
        <w:rPr>
          <w:i/>
          <w:w w:val="120"/>
        </w:rPr>
        <w:t>π</w:t>
      </w:r>
      <w:r w:rsidR="00753B5A">
        <w:rPr>
          <w:w w:val="120"/>
        </w:rPr>
        <w:t>)</w:t>
      </w:r>
      <w:r w:rsidR="00753B5A">
        <w:rPr>
          <w:rFonts w:ascii="DejaVu Sans" w:hAnsi="DejaVu Sans"/>
          <w:w w:val="120"/>
          <w:position w:val="8"/>
          <w:sz w:val="12"/>
        </w:rPr>
        <w:t>−</w:t>
      </w:r>
      <w:r w:rsidR="00753B5A">
        <w:rPr>
          <w:w w:val="120"/>
          <w:position w:val="8"/>
          <w:sz w:val="12"/>
        </w:rPr>
        <w:t>2</w:t>
      </w:r>
      <w:r w:rsidR="00753B5A">
        <w:rPr>
          <w:rFonts w:ascii="Arial" w:hAnsi="Arial"/>
          <w:i/>
          <w:w w:val="120"/>
          <w:position w:val="8"/>
          <w:sz w:val="12"/>
        </w:rPr>
        <w:t>/d</w:t>
      </w:r>
      <w:r w:rsidR="00753B5A">
        <w:rPr>
          <w:rFonts w:ascii="Arial" w:hAnsi="Arial"/>
          <w:i/>
          <w:spacing w:val="-18"/>
          <w:w w:val="120"/>
          <w:position w:val="8"/>
          <w:sz w:val="12"/>
        </w:rPr>
        <w:t xml:space="preserve"> </w:t>
      </w:r>
      <w:proofErr w:type="spellStart"/>
      <w:r w:rsidR="00753B5A">
        <w:rPr>
          <w:w w:val="120"/>
        </w:rPr>
        <w:t>exp</w:t>
      </w:r>
      <w:proofErr w:type="spellEnd"/>
      <w:r w:rsidR="00753B5A">
        <w:rPr>
          <w:w w:val="120"/>
        </w:rPr>
        <w:t>(</w:t>
      </w:r>
      <w:r w:rsidR="00753B5A">
        <w:rPr>
          <w:rFonts w:ascii="DejaVu Sans" w:hAnsi="DejaVu Sans"/>
          <w:w w:val="120"/>
        </w:rPr>
        <w:t>"</w:t>
      </w:r>
      <w:r w:rsidR="00753B5A">
        <w:rPr>
          <w:b/>
          <w:i/>
          <w:w w:val="120"/>
        </w:rPr>
        <w:t>z</w:t>
      </w:r>
      <w:r w:rsidR="00753B5A">
        <w:rPr>
          <w:rFonts w:ascii="DejaVu Sans" w:hAnsi="DejaVu Sans"/>
          <w:w w:val="120"/>
        </w:rPr>
        <w:t>"</w:t>
      </w:r>
      <w:r w:rsidR="00753B5A">
        <w:rPr>
          <w:w w:val="120"/>
          <w:position w:val="9"/>
          <w:sz w:val="12"/>
        </w:rPr>
        <w:t>2</w:t>
      </w:r>
      <w:r w:rsidR="00753B5A">
        <w:rPr>
          <w:w w:val="120"/>
        </w:rPr>
        <w:t>)</w:t>
      </w:r>
    </w:p>
    <w:p w14:paraId="75820ABE" w14:textId="77777777" w:rsidR="00EC0BD2" w:rsidRDefault="00753B5A">
      <w:pPr>
        <w:pStyle w:val="Textkrper"/>
        <w:spacing w:before="8" w:line="244" w:lineRule="auto"/>
        <w:ind w:left="477" w:right="1247"/>
      </w:pPr>
      <w:r>
        <w:rPr>
          <w:w w:val="110"/>
          <w:position w:val="2"/>
        </w:rPr>
        <w:t xml:space="preserve">and the determinant of the Jacobian is easily computed as </w:t>
      </w:r>
      <w:r>
        <w:rPr>
          <w:i/>
          <w:w w:val="110"/>
          <w:position w:val="2"/>
        </w:rPr>
        <w:t>s</w:t>
      </w:r>
      <w:r>
        <w:rPr>
          <w:w w:val="110"/>
          <w:sz w:val="12"/>
        </w:rPr>
        <w:t>1</w:t>
      </w:r>
      <w:r>
        <w:rPr>
          <w:w w:val="110"/>
          <w:position w:val="2"/>
        </w:rPr>
        <w:t>(</w:t>
      </w:r>
      <w:r>
        <w:rPr>
          <w:b/>
          <w:i/>
          <w:w w:val="110"/>
          <w:position w:val="2"/>
        </w:rPr>
        <w:t>u</w:t>
      </w:r>
      <w:r>
        <w:rPr>
          <w:w w:val="110"/>
          <w:sz w:val="12"/>
        </w:rPr>
        <w:t>2</w:t>
      </w:r>
      <w:r>
        <w:rPr>
          <w:i/>
          <w:w w:val="110"/>
          <w:position w:val="2"/>
        </w:rPr>
        <w:t xml:space="preserve">, </w:t>
      </w:r>
      <w:r>
        <w:rPr>
          <w:b/>
          <w:i/>
          <w:w w:val="110"/>
          <w:position w:val="2"/>
        </w:rPr>
        <w:t>x</w:t>
      </w:r>
      <w:r>
        <w:rPr>
          <w:w w:val="110"/>
          <w:position w:val="2"/>
        </w:rPr>
        <w:t xml:space="preserve">) + </w:t>
      </w:r>
      <w:r>
        <w:rPr>
          <w:i/>
          <w:w w:val="110"/>
          <w:position w:val="2"/>
        </w:rPr>
        <w:t>s</w:t>
      </w:r>
      <w:r>
        <w:rPr>
          <w:w w:val="110"/>
          <w:sz w:val="12"/>
        </w:rPr>
        <w:t>2</w:t>
      </w:r>
      <w:r>
        <w:rPr>
          <w:w w:val="110"/>
          <w:position w:val="2"/>
        </w:rPr>
        <w:t>(</w:t>
      </w:r>
      <w:r>
        <w:rPr>
          <w:b/>
          <w:i/>
          <w:w w:val="110"/>
          <w:position w:val="2"/>
        </w:rPr>
        <w:t>v</w:t>
      </w:r>
      <w:r>
        <w:rPr>
          <w:w w:val="110"/>
          <w:sz w:val="12"/>
        </w:rPr>
        <w:t>1</w:t>
      </w:r>
      <w:r>
        <w:rPr>
          <w:i/>
          <w:w w:val="110"/>
          <w:position w:val="2"/>
        </w:rPr>
        <w:t xml:space="preserve">, </w:t>
      </w:r>
      <w:r>
        <w:rPr>
          <w:b/>
          <w:i/>
          <w:w w:val="110"/>
          <w:position w:val="2"/>
        </w:rPr>
        <w:t>x</w:t>
      </w:r>
      <w:r>
        <w:rPr>
          <w:w w:val="110"/>
          <w:position w:val="2"/>
        </w:rPr>
        <w:t>) due to eqs.</w:t>
      </w:r>
      <w:r>
        <w:rPr>
          <w:color w:val="0000FF"/>
          <w:w w:val="110"/>
          <w:position w:val="2"/>
        </w:rPr>
        <w:t>2</w:t>
      </w:r>
      <w:hyperlink w:anchor="_bookmark1" w:history="1">
        <w:r>
          <w:rPr>
            <w:w w:val="110"/>
            <w:position w:val="2"/>
          </w:rPr>
          <w:t>and</w:t>
        </w:r>
      </w:hyperlink>
      <w:r>
        <w:rPr>
          <w:color w:val="0000FF"/>
          <w:w w:val="110"/>
          <w:position w:val="2"/>
        </w:rPr>
        <w:t>3</w:t>
      </w:r>
      <w:r>
        <w:rPr>
          <w:w w:val="110"/>
          <w:position w:val="2"/>
        </w:rPr>
        <w:t xml:space="preserve">. We can now formulate the </w:t>
      </w:r>
      <w:r>
        <w:rPr>
          <w:w w:val="110"/>
        </w:rPr>
        <w:t>ML loss as the Monte-Carlo approximation of the negative logarithm of Eq.</w:t>
      </w:r>
      <w:hyperlink w:anchor="_bookmark4" w:history="1">
        <w:r>
          <w:rPr>
            <w:color w:val="0000FF"/>
            <w:w w:val="110"/>
          </w:rPr>
          <w:t>8</w:t>
        </w:r>
      </w:hyperlink>
      <w:r>
        <w:rPr>
          <w:w w:val="110"/>
        </w:rPr>
        <w:t xml:space="preserve">for a batch of size </w:t>
      </w:r>
      <w:r>
        <w:rPr>
          <w:i/>
          <w:w w:val="110"/>
        </w:rPr>
        <w:t>m</w:t>
      </w:r>
      <w:r>
        <w:rPr>
          <w:w w:val="110"/>
        </w:rPr>
        <w:t>:</w:t>
      </w:r>
    </w:p>
    <w:p w14:paraId="18E321F9" w14:textId="77777777" w:rsidR="00EC0BD2" w:rsidRDefault="00EC0BD2">
      <w:pPr>
        <w:spacing w:line="244" w:lineRule="auto"/>
        <w:sectPr w:rsidR="00EC0BD2">
          <w:pgSz w:w="12240" w:h="15840"/>
          <w:pgMar w:top="1040" w:right="0" w:bottom="840" w:left="560" w:header="0" w:footer="654" w:gutter="0"/>
          <w:cols w:space="720"/>
        </w:sectPr>
      </w:pPr>
    </w:p>
    <w:p w14:paraId="5C9B062D" w14:textId="77777777" w:rsidR="00EC0BD2" w:rsidRDefault="0043734F">
      <w:pPr>
        <w:tabs>
          <w:tab w:val="left" w:pos="803"/>
        </w:tabs>
        <w:spacing w:before="135"/>
        <w:jc w:val="right"/>
        <w:rPr>
          <w:rFonts w:ascii="Arial" w:hAnsi="Arial"/>
          <w:sz w:val="20"/>
        </w:rPr>
      </w:pPr>
      <w:r>
        <w:rPr>
          <w:noProof/>
          <w:lang w:val="de-DE" w:eastAsia="de-DE"/>
        </w:rPr>
        <w:lastRenderedPageBreak/>
        <mc:AlternateContent>
          <mc:Choice Requires="wps">
            <w:drawing>
              <wp:anchor distT="0" distB="0" distL="114300" distR="114300" simplePos="0" relativeHeight="251618304" behindDoc="0" locked="0" layoutInCell="1" allowOverlap="1" wp14:anchorId="0E9B4A49" wp14:editId="767D85B1">
                <wp:simplePos x="0" y="0"/>
                <wp:positionH relativeFrom="page">
                  <wp:posOffset>2157730</wp:posOffset>
                </wp:positionH>
                <wp:positionV relativeFrom="paragraph">
                  <wp:posOffset>194310</wp:posOffset>
                </wp:positionV>
                <wp:extent cx="500380" cy="238125"/>
                <wp:effectExtent l="0" t="0" r="0" b="3175"/>
                <wp:wrapNone/>
                <wp:docPr id="105"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8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445C0" w14:textId="77777777" w:rsidR="00785F08" w:rsidRDefault="00785F08">
                            <w:pPr>
                              <w:pStyle w:val="Textkrper"/>
                              <w:spacing w:before="34"/>
                              <w:rPr>
                                <w:rFonts w:ascii="DejaVu Sans" w:hAnsi="DejaVu Sans"/>
                              </w:rPr>
                            </w:pPr>
                            <w:r>
                              <w:rPr>
                                <w:rFonts w:ascii="DejaVu Sans" w:hAnsi="DejaVu Sans"/>
                                <w:w w:val="120"/>
                              </w:rPr>
                              <w:t>L</w:t>
                            </w:r>
                            <w:r>
                              <w:rPr>
                                <w:w w:val="120"/>
                              </w:rPr>
                              <w:t>(</w:t>
                            </w:r>
                            <w:r>
                              <w:rPr>
                                <w:b/>
                                <w:i/>
                                <w:w w:val="120"/>
                              </w:rPr>
                              <w:t>φ</w:t>
                            </w:r>
                            <w:r>
                              <w:rPr>
                                <w:w w:val="120"/>
                              </w:rPr>
                              <w:t>) =</w:t>
                            </w:r>
                            <w:r>
                              <w:rPr>
                                <w:spacing w:val="-17"/>
                                <w:w w:val="120"/>
                              </w:rPr>
                              <w:t xml:space="preserve"> </w:t>
                            </w:r>
                            <w:r>
                              <w:rPr>
                                <w:rFonts w:ascii="DejaVu Sans" w:hAnsi="DejaVu Sans"/>
                                <w:w w:val="1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9B4A49" id="Text Box 76" o:spid="_x0000_s1048" type="#_x0000_t202" style="position:absolute;left:0;text-align:left;margin-left:169.9pt;margin-top:15.3pt;width:39.4pt;height:18.75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" filled="f" stroked="f">
                <v:textbox inset="0,0,0,0">
                  <w:txbxContent>
                    <w:p w14:paraId="394445C0" w14:textId="77777777" w:rsidR="00785F08" w:rsidRDefault="00785F08">
                      <w:pPr>
                        <w:pStyle w:val="Textkrper"/>
                        <w:spacing w:before="34"/>
                        <w:rPr>
                          <w:rFonts w:ascii="DejaVu Sans" w:hAnsi="DejaVu Sans"/>
                        </w:rPr>
                      </w:pPr>
                      <w:r>
                        <w:rPr>
                          <w:rFonts w:ascii="DejaVu Sans" w:hAnsi="DejaVu Sans"/>
                          <w:w w:val="120"/>
                        </w:rPr>
                        <w:t>L</w:t>
                      </w:r>
                      <w:r>
                        <w:rPr>
                          <w:w w:val="120"/>
                        </w:rPr>
                        <w:t>(</w:t>
                      </w:r>
                      <w:r>
                        <w:rPr>
                          <w:b/>
                          <w:i/>
                          <w:w w:val="120"/>
                        </w:rPr>
                        <w:t>φ</w:t>
                      </w:r>
                      <w:r>
                        <w:rPr>
                          <w:w w:val="120"/>
                        </w:rPr>
                        <w:t>) =</w:t>
                      </w:r>
                      <w:r>
                        <w:rPr>
                          <w:spacing w:val="-17"/>
                          <w:w w:val="120"/>
                        </w:rPr>
                        <w:t xml:space="preserve"> </w:t>
                      </w:r>
                      <w:r>
                        <w:rPr>
                          <w:rFonts w:ascii="DejaVu Sans" w:hAnsi="DejaVu Sans"/>
                          <w:w w:val="120"/>
                        </w:rPr>
                        <w:t>−</w:t>
                      </w:r>
                    </w:p>
                  </w:txbxContent>
                </v:textbox>
                <w10:wrap anchorx="page"/>
              </v:shape>
            </w:pict>
          </mc:Fallback>
        </mc:AlternateContent>
      </w:r>
      <w:r>
        <w:rPr>
          <w:noProof/>
          <w:lang w:val="de-DE" w:eastAsia="de-DE"/>
        </w:rPr>
        <mc:AlternateContent>
          <mc:Choice Requires="wps">
            <w:drawing>
              <wp:anchor distT="0" distB="0" distL="114300" distR="114300" simplePos="0" relativeHeight="251654144" behindDoc="1" locked="0" layoutInCell="1" allowOverlap="1" wp14:anchorId="487ED9D3" wp14:editId="45775DAD">
                <wp:simplePos x="0" y="0"/>
                <wp:positionH relativeFrom="page">
                  <wp:posOffset>3013075</wp:posOffset>
                </wp:positionH>
                <wp:positionV relativeFrom="paragraph">
                  <wp:posOffset>194310</wp:posOffset>
                </wp:positionV>
                <wp:extent cx="149860" cy="161925"/>
                <wp:effectExtent l="3175" t="0" r="0" b="3175"/>
                <wp:wrapNone/>
                <wp:docPr id="104"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22FB7" w14:textId="77777777" w:rsidR="00785F08" w:rsidRDefault="00785F08">
                            <w:pPr>
                              <w:pStyle w:val="Textkrper"/>
                              <w:spacing w:before="34"/>
                            </w:pPr>
                            <w:r>
                              <w:t>log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ED9D3" id="Text Box 75" o:spid="_x0000_s1049" type="#_x0000_t202" style="position:absolute;left:0;text-align:left;margin-left:237.25pt;margin-top:15.3pt;width:11.8pt;height:12.7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" filled="f" stroked="f">
                <v:textbox inset="0,0,0,0">
                  <w:txbxContent>
                    <w:p w14:paraId="7E422FB7" w14:textId="77777777" w:rsidR="00785F08" w:rsidRDefault="00785F08">
                      <w:pPr>
                        <w:pStyle w:val="Textkrper"/>
                        <w:spacing w:before="34"/>
                      </w:pPr>
                      <w:r>
                        <w:t>log</w:t>
                      </w:r>
                    </w:p>
                  </w:txbxContent>
                </v:textbox>
                <w10:wrap anchorx="page"/>
              </v:shape>
            </w:pict>
          </mc:Fallback>
        </mc:AlternateContent>
      </w:r>
      <w:r>
        <w:rPr>
          <w:noProof/>
          <w:lang w:val="de-DE" w:eastAsia="de-DE"/>
        </w:rPr>
        <mc:AlternateContent>
          <mc:Choice Requires="wps">
            <w:drawing>
              <wp:anchor distT="0" distB="0" distL="114300" distR="114300" simplePos="0" relativeHeight="251655168" behindDoc="1" locked="0" layoutInCell="1" allowOverlap="1" wp14:anchorId="0F519084" wp14:editId="4721C330">
                <wp:simplePos x="0" y="0"/>
                <wp:positionH relativeFrom="page">
                  <wp:posOffset>3241675</wp:posOffset>
                </wp:positionH>
                <wp:positionV relativeFrom="paragraph">
                  <wp:posOffset>194310</wp:posOffset>
                </wp:positionV>
                <wp:extent cx="685165" cy="238125"/>
                <wp:effectExtent l="3175" t="0" r="0" b="3175"/>
                <wp:wrapNone/>
                <wp:docPr id="103"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16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37B1F2" w14:textId="77777777" w:rsidR="00785F08" w:rsidRDefault="00785F08">
                            <w:pPr>
                              <w:spacing w:before="33"/>
                              <w:rPr>
                                <w:sz w:val="18"/>
                              </w:rPr>
                            </w:pPr>
                            <w:proofErr w:type="gramStart"/>
                            <w:r>
                              <w:rPr>
                                <w:i/>
                                <w:w w:val="120"/>
                                <w:sz w:val="18"/>
                              </w:rPr>
                              <w:t>p</w:t>
                            </w:r>
                            <w:r>
                              <w:rPr>
                                <w:w w:val="120"/>
                                <w:sz w:val="18"/>
                              </w:rPr>
                              <w:t>(</w:t>
                            </w:r>
                            <w:proofErr w:type="spellStart"/>
                            <w:proofErr w:type="gramEnd"/>
                            <w:r>
                              <w:rPr>
                                <w:b/>
                                <w:i/>
                                <w:w w:val="120"/>
                                <w:sz w:val="18"/>
                              </w:rPr>
                              <w:t>φ</w:t>
                            </w:r>
                            <w:r>
                              <w:rPr>
                                <w:rFonts w:ascii="DejaVu Sans" w:hAnsi="DejaVu Sans"/>
                                <w:w w:val="120"/>
                                <w:sz w:val="18"/>
                              </w:rPr>
                              <w:t>|</w:t>
                            </w:r>
                            <w:r>
                              <w:rPr>
                                <w:b/>
                                <w:i/>
                                <w:w w:val="120"/>
                                <w:sz w:val="18"/>
                              </w:rPr>
                              <w:t>θ</w:t>
                            </w:r>
                            <w:proofErr w:type="spellEnd"/>
                            <w:r>
                              <w:rPr>
                                <w:b/>
                                <w:i/>
                                <w:spacing w:val="3"/>
                                <w:w w:val="120"/>
                                <w:sz w:val="18"/>
                              </w:rPr>
                              <w:t xml:space="preserve"> </w:t>
                            </w:r>
                            <w:proofErr w:type="spellStart"/>
                            <w:r>
                              <w:rPr>
                                <w:rFonts w:ascii="Arial" w:hAnsi="Arial"/>
                                <w:i/>
                                <w:w w:val="180"/>
                                <w:sz w:val="18"/>
                                <w:vertAlign w:val="superscript"/>
                              </w:rPr>
                              <w:t>i</w:t>
                            </w:r>
                            <w:proofErr w:type="spellEnd"/>
                            <w:r>
                              <w:rPr>
                                <w:rFonts w:ascii="Arial" w:hAnsi="Arial"/>
                                <w:i/>
                                <w:spacing w:val="-29"/>
                                <w:w w:val="180"/>
                                <w:sz w:val="18"/>
                              </w:rPr>
                              <w:t xml:space="preserve"> </w:t>
                            </w:r>
                            <w:r>
                              <w:rPr>
                                <w:i/>
                                <w:w w:val="120"/>
                                <w:sz w:val="18"/>
                              </w:rPr>
                              <w:t>,</w:t>
                            </w:r>
                            <w:r>
                              <w:rPr>
                                <w:i/>
                                <w:spacing w:val="-27"/>
                                <w:w w:val="120"/>
                                <w:sz w:val="18"/>
                              </w:rPr>
                              <w:t xml:space="preserve"> </w:t>
                            </w:r>
                            <w:r>
                              <w:rPr>
                                <w:b/>
                                <w:i/>
                                <w:w w:val="120"/>
                                <w:sz w:val="18"/>
                              </w:rPr>
                              <w:t>x</w:t>
                            </w:r>
                            <w:r>
                              <w:rPr>
                                <w:b/>
                                <w:i/>
                                <w:spacing w:val="-2"/>
                                <w:w w:val="120"/>
                                <w:sz w:val="18"/>
                              </w:rPr>
                              <w:t xml:space="preserve"> </w:t>
                            </w:r>
                            <w:proofErr w:type="spellStart"/>
                            <w:r>
                              <w:rPr>
                                <w:rFonts w:ascii="Arial" w:hAnsi="Arial"/>
                                <w:i/>
                                <w:w w:val="180"/>
                                <w:sz w:val="18"/>
                                <w:vertAlign w:val="superscript"/>
                              </w:rPr>
                              <w:t>i</w:t>
                            </w:r>
                            <w:proofErr w:type="spellEnd"/>
                            <w:r>
                              <w:rPr>
                                <w:rFonts w:ascii="Arial" w:hAnsi="Arial"/>
                                <w:i/>
                                <w:spacing w:val="-29"/>
                                <w:w w:val="180"/>
                                <w:sz w:val="18"/>
                              </w:rPr>
                              <w:t xml:space="preserve"> </w:t>
                            </w:r>
                            <w:r>
                              <w:rPr>
                                <w:spacing w:val="-14"/>
                                <w:w w:val="12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519084" id="Text Box 74" o:spid="_x0000_s1050" type="#_x0000_t202" style="position:absolute;left:0;text-align:left;margin-left:255.25pt;margin-top:15.3pt;width:53.95pt;height:18.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" filled="f" stroked="f">
                <v:textbox inset="0,0,0,0">
                  <w:txbxContent>
                    <w:p w14:paraId="0837B1F2" w14:textId="77777777" w:rsidR="00785F08" w:rsidRDefault="00785F08">
                      <w:pPr>
                        <w:spacing w:before="33"/>
                        <w:rPr>
                          <w:sz w:val="18"/>
                        </w:rPr>
                      </w:pPr>
                      <w:proofErr w:type="gramStart"/>
                      <w:r>
                        <w:rPr>
                          <w:i/>
                          <w:w w:val="120"/>
                          <w:sz w:val="18"/>
                        </w:rPr>
                        <w:t>p</w:t>
                      </w:r>
                      <w:r>
                        <w:rPr>
                          <w:w w:val="120"/>
                          <w:sz w:val="18"/>
                        </w:rPr>
                        <w:t>(</w:t>
                      </w:r>
                      <w:proofErr w:type="spellStart"/>
                      <w:proofErr w:type="gramEnd"/>
                      <w:r>
                        <w:rPr>
                          <w:b/>
                          <w:i/>
                          <w:w w:val="120"/>
                          <w:sz w:val="18"/>
                        </w:rPr>
                        <w:t>φ</w:t>
                      </w:r>
                      <w:r>
                        <w:rPr>
                          <w:rFonts w:ascii="DejaVu Sans" w:hAnsi="DejaVu Sans"/>
                          <w:w w:val="120"/>
                          <w:sz w:val="18"/>
                        </w:rPr>
                        <w:t>|</w:t>
                      </w:r>
                      <w:r>
                        <w:rPr>
                          <w:b/>
                          <w:i/>
                          <w:w w:val="120"/>
                          <w:sz w:val="18"/>
                        </w:rPr>
                        <w:t>θ</w:t>
                      </w:r>
                      <w:proofErr w:type="spellEnd"/>
                      <w:r>
                        <w:rPr>
                          <w:b/>
                          <w:i/>
                          <w:spacing w:val="3"/>
                          <w:w w:val="120"/>
                          <w:sz w:val="18"/>
                        </w:rPr>
                        <w:t xml:space="preserve"> </w:t>
                      </w:r>
                      <w:proofErr w:type="spellStart"/>
                      <w:r>
                        <w:rPr>
                          <w:rFonts w:ascii="Arial" w:hAnsi="Arial"/>
                          <w:i/>
                          <w:w w:val="180"/>
                          <w:sz w:val="18"/>
                          <w:vertAlign w:val="superscript"/>
                        </w:rPr>
                        <w:t>i</w:t>
                      </w:r>
                      <w:proofErr w:type="spellEnd"/>
                      <w:r>
                        <w:rPr>
                          <w:rFonts w:ascii="Arial" w:hAnsi="Arial"/>
                          <w:i/>
                          <w:spacing w:val="-29"/>
                          <w:w w:val="180"/>
                          <w:sz w:val="18"/>
                        </w:rPr>
                        <w:t xml:space="preserve"> </w:t>
                      </w:r>
                      <w:r>
                        <w:rPr>
                          <w:i/>
                          <w:w w:val="120"/>
                          <w:sz w:val="18"/>
                        </w:rPr>
                        <w:t>,</w:t>
                      </w:r>
                      <w:r>
                        <w:rPr>
                          <w:i/>
                          <w:spacing w:val="-27"/>
                          <w:w w:val="120"/>
                          <w:sz w:val="18"/>
                        </w:rPr>
                        <w:t xml:space="preserve"> </w:t>
                      </w:r>
                      <w:r>
                        <w:rPr>
                          <w:b/>
                          <w:i/>
                          <w:w w:val="120"/>
                          <w:sz w:val="18"/>
                        </w:rPr>
                        <w:t>x</w:t>
                      </w:r>
                      <w:r>
                        <w:rPr>
                          <w:b/>
                          <w:i/>
                          <w:spacing w:val="-2"/>
                          <w:w w:val="120"/>
                          <w:sz w:val="18"/>
                        </w:rPr>
                        <w:t xml:space="preserve"> </w:t>
                      </w:r>
                      <w:proofErr w:type="spellStart"/>
                      <w:r>
                        <w:rPr>
                          <w:rFonts w:ascii="Arial" w:hAnsi="Arial"/>
                          <w:i/>
                          <w:w w:val="180"/>
                          <w:sz w:val="18"/>
                          <w:vertAlign w:val="superscript"/>
                        </w:rPr>
                        <w:t>i</w:t>
                      </w:r>
                      <w:proofErr w:type="spellEnd"/>
                      <w:r>
                        <w:rPr>
                          <w:rFonts w:ascii="Arial" w:hAnsi="Arial"/>
                          <w:i/>
                          <w:spacing w:val="-29"/>
                          <w:w w:val="180"/>
                          <w:sz w:val="18"/>
                        </w:rPr>
                        <w:t xml:space="preserve"> </w:t>
                      </w:r>
                      <w:r>
                        <w:rPr>
                          <w:spacing w:val="-14"/>
                          <w:w w:val="120"/>
                          <w:sz w:val="18"/>
                        </w:rPr>
                        <w:t>)</w:t>
                      </w:r>
                    </w:p>
                  </w:txbxContent>
                </v:textbox>
                <w10:wrap anchorx="page"/>
              </v:shape>
            </w:pict>
          </mc:Fallback>
        </mc:AlternateContent>
      </w:r>
      <w:r w:rsidR="00753B5A">
        <w:rPr>
          <w:spacing w:val="-10"/>
          <w:w w:val="99"/>
          <w:sz w:val="18"/>
          <w:u w:val="single"/>
        </w:rPr>
        <w:t xml:space="preserve"> </w:t>
      </w:r>
      <w:proofErr w:type="gramStart"/>
      <w:r w:rsidR="00753B5A">
        <w:rPr>
          <w:w w:val="102"/>
          <w:sz w:val="18"/>
          <w:u w:val="single"/>
        </w:rPr>
        <w:t>1</w:t>
      </w:r>
      <w:r w:rsidR="00753B5A">
        <w:rPr>
          <w:sz w:val="18"/>
        </w:rPr>
        <w:t xml:space="preserve"> </w:t>
      </w:r>
      <w:r w:rsidR="00753B5A">
        <w:rPr>
          <w:spacing w:val="-1"/>
          <w:sz w:val="18"/>
        </w:rPr>
        <w:t xml:space="preserve"> </w:t>
      </w:r>
      <w:r w:rsidR="00753B5A">
        <w:rPr>
          <w:rFonts w:ascii="Arial" w:hAnsi="Arial"/>
          <w:spacing w:val="-210"/>
          <w:w w:val="232"/>
          <w:position w:val="7"/>
          <w:sz w:val="20"/>
        </w:rPr>
        <w:t>Σ</w:t>
      </w:r>
      <w:proofErr w:type="gramEnd"/>
      <w:r w:rsidR="00753B5A">
        <w:rPr>
          <w:rFonts w:ascii="Arial" w:hAnsi="Arial"/>
          <w:i/>
          <w:w w:val="130"/>
          <w:position w:val="13"/>
          <w:sz w:val="12"/>
        </w:rPr>
        <w:t>m</w:t>
      </w:r>
      <w:r w:rsidR="00753B5A">
        <w:rPr>
          <w:rFonts w:ascii="Arial" w:hAnsi="Arial"/>
          <w:i/>
          <w:position w:val="13"/>
          <w:sz w:val="12"/>
        </w:rPr>
        <w:tab/>
      </w:r>
      <w:r w:rsidR="00753B5A">
        <w:rPr>
          <w:rFonts w:ascii="Arial" w:hAnsi="Arial"/>
          <w:w w:val="164"/>
          <w:position w:val="4"/>
          <w:sz w:val="20"/>
        </w:rPr>
        <w:t>.</w:t>
      </w:r>
    </w:p>
    <w:p w14:paraId="4248D972" w14:textId="77777777" w:rsidR="00EC0BD2" w:rsidRDefault="00EC0BD2">
      <w:pPr>
        <w:pStyle w:val="Textkrper"/>
        <w:spacing w:before="6"/>
        <w:rPr>
          <w:rFonts w:ascii="Arial"/>
          <w:sz w:val="5"/>
        </w:rPr>
      </w:pPr>
    </w:p>
    <w:p w14:paraId="7FCAAFDE" w14:textId="77777777" w:rsidR="00EC0BD2" w:rsidRDefault="0043734F">
      <w:pPr>
        <w:ind w:left="3649"/>
        <w:rPr>
          <w:rFonts w:ascii="Arial"/>
          <w:sz w:val="20"/>
        </w:rPr>
      </w:pPr>
      <w:r>
        <w:rPr>
          <w:rFonts w:ascii="Arial"/>
          <w:noProof/>
          <w:position w:val="10"/>
          <w:sz w:val="20"/>
          <w:lang w:val="de-DE" w:eastAsia="de-DE"/>
        </w:rPr>
        <mc:AlternateContent>
          <mc:Choice Requires="wps">
            <w:drawing>
              <wp:inline distT="0" distB="0" distL="0" distR="0" wp14:anchorId="7549DADB" wp14:editId="2D5DFC45">
                <wp:extent cx="103505" cy="114300"/>
                <wp:effectExtent l="0" t="2540" r="0" b="0"/>
                <wp:docPr id="102"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C163B" w14:textId="77777777" w:rsidR="00785F08" w:rsidRDefault="00785F08">
                            <w:pPr>
                              <w:spacing w:line="173" w:lineRule="exact"/>
                              <w:rPr>
                                <w:i/>
                                <w:sz w:val="18"/>
                              </w:rPr>
                            </w:pPr>
                            <w:r>
                              <w:rPr>
                                <w:i/>
                                <w:w w:val="124"/>
                                <w:sz w:val="18"/>
                              </w:rPr>
                              <w:t>m</w:t>
                            </w:r>
                          </w:p>
                        </w:txbxContent>
                      </wps:txbx>
                      <wps:bodyPr rot="0" vert="horz" wrap="square" lIns="0" tIns="0" rIns="0" bIns="0" anchor="t" anchorCtr="0" upright="1">
                        <a:noAutofit/>
                      </wps:bodyPr>
                    </wps:wsp>
                  </a:graphicData>
                </a:graphic>
              </wp:inline>
            </w:drawing>
          </mc:Choice>
          <mc:Fallback>
            <w:pict>
              <v:shape w14:anchorId="7549DADB" id="Text Box 73" o:spid="_x0000_s1051" type="#_x0000_t202" style="width:8.15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" filled="f" stroked="f">
                <v:textbox inset="0,0,0,0">
                  <w:txbxContent>
                    <w:p w14:paraId="61FC163B" w14:textId="77777777" w:rsidR="00785F08" w:rsidRDefault="00785F08">
                      <w:pPr>
                        <w:spacing w:line="173" w:lineRule="exact"/>
                        <w:rPr>
                          <w:i/>
                          <w:sz w:val="18"/>
                        </w:rPr>
                      </w:pPr>
                      <w:r>
                        <w:rPr>
                          <w:i/>
                          <w:w w:val="124"/>
                          <w:sz w:val="18"/>
                        </w:rPr>
                        <w:t>m</w:t>
                      </w:r>
                    </w:p>
                  </w:txbxContent>
                </v:textbox>
                <w10:anchorlock/>
              </v:shape>
            </w:pict>
          </mc:Fallback>
        </mc:AlternateContent>
      </w:r>
      <w:r w:rsidR="00753B5A">
        <w:rPr>
          <w:spacing w:val="37"/>
          <w:position w:val="10"/>
          <w:sz w:val="17"/>
        </w:rPr>
        <w:t xml:space="preserve"> </w:t>
      </w:r>
      <w:r>
        <w:rPr>
          <w:rFonts w:ascii="Arial"/>
          <w:noProof/>
          <w:spacing w:val="37"/>
          <w:sz w:val="20"/>
          <w:lang w:val="de-DE" w:eastAsia="de-DE"/>
        </w:rPr>
        <mc:AlternateContent>
          <mc:Choice Requires="wps">
            <w:drawing>
              <wp:inline distT="0" distB="0" distL="0" distR="0" wp14:anchorId="09A3AE86" wp14:editId="676AFAC8">
                <wp:extent cx="151765" cy="108585"/>
                <wp:effectExtent l="0" t="0" r="1270" b="635"/>
                <wp:docPr id="101"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A33402" w14:textId="77777777" w:rsidR="00785F08" w:rsidRDefault="00785F08">
                            <w:pPr>
                              <w:spacing w:before="22"/>
                              <w:rPr>
                                <w:sz w:val="12"/>
                              </w:rPr>
                            </w:pPr>
                            <w:proofErr w:type="spellStart"/>
                            <w:r>
                              <w:rPr>
                                <w:rFonts w:ascii="Arial"/>
                                <w:i/>
                                <w:spacing w:val="-5"/>
                                <w:w w:val="160"/>
                                <w:sz w:val="12"/>
                              </w:rPr>
                              <w:t>i</w:t>
                            </w:r>
                            <w:proofErr w:type="spellEnd"/>
                            <w:r>
                              <w:rPr>
                                <w:spacing w:val="-5"/>
                                <w:w w:val="160"/>
                                <w:sz w:val="12"/>
                              </w:rPr>
                              <w:t>=1</w:t>
                            </w:r>
                          </w:p>
                        </w:txbxContent>
                      </wps:txbx>
                      <wps:bodyPr rot="0" vert="horz" wrap="square" lIns="0" tIns="0" rIns="0" bIns="0" anchor="t" anchorCtr="0" upright="1">
                        <a:noAutofit/>
                      </wps:bodyPr>
                    </wps:wsp>
                  </a:graphicData>
                </a:graphic>
              </wp:inline>
            </w:drawing>
          </mc:Choice>
          <mc:Fallback>
            <w:pict>
              <v:shape w14:anchorId="09A3AE86" id="Text Box 72" o:spid="_x0000_s1052" type="#_x0000_t202" style="width:11.95pt;height: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" filled="f" stroked="f">
                <v:textbox inset="0,0,0,0">
                  <w:txbxContent>
                    <w:p w14:paraId="20A33402" w14:textId="77777777" w:rsidR="00785F08" w:rsidRDefault="00785F08">
                      <w:pPr>
                        <w:spacing w:before="22"/>
                        <w:rPr>
                          <w:sz w:val="12"/>
                        </w:rPr>
                      </w:pPr>
                      <w:proofErr w:type="spellStart"/>
                      <w:r>
                        <w:rPr>
                          <w:rFonts w:ascii="Arial"/>
                          <w:i/>
                          <w:spacing w:val="-5"/>
                          <w:w w:val="160"/>
                          <w:sz w:val="12"/>
                        </w:rPr>
                        <w:t>i</w:t>
                      </w:r>
                      <w:proofErr w:type="spellEnd"/>
                      <w:r>
                        <w:rPr>
                          <w:spacing w:val="-5"/>
                          <w:w w:val="160"/>
                          <w:sz w:val="12"/>
                        </w:rPr>
                        <w:t>=1</w:t>
                      </w:r>
                    </w:p>
                  </w:txbxContent>
                </v:textbox>
                <w10:anchorlock/>
              </v:shape>
            </w:pict>
          </mc:Fallback>
        </mc:AlternateContent>
      </w:r>
    </w:p>
    <w:p w14:paraId="1DC9E677" w14:textId="77777777" w:rsidR="00EC0BD2" w:rsidRDefault="00753B5A">
      <w:pPr>
        <w:tabs>
          <w:tab w:val="left" w:pos="788"/>
        </w:tabs>
        <w:spacing w:before="165"/>
        <w:ind w:left="409"/>
        <w:rPr>
          <w:rFonts w:ascii="Arial" w:hAnsi="Arial"/>
          <w:sz w:val="20"/>
        </w:rPr>
      </w:pPr>
      <w:r>
        <w:br w:type="column"/>
      </w:r>
      <w:r>
        <w:rPr>
          <w:w w:val="130"/>
          <w:sz w:val="12"/>
        </w:rPr>
        <w:lastRenderedPageBreak/>
        <w:t>(</w:t>
      </w:r>
      <w:r>
        <w:rPr>
          <w:spacing w:val="17"/>
          <w:w w:val="130"/>
          <w:sz w:val="12"/>
        </w:rPr>
        <w:t xml:space="preserve"> </w:t>
      </w:r>
      <w:r>
        <w:rPr>
          <w:w w:val="130"/>
          <w:sz w:val="12"/>
        </w:rPr>
        <w:t>)</w:t>
      </w:r>
      <w:r>
        <w:rPr>
          <w:w w:val="130"/>
          <w:sz w:val="12"/>
        </w:rPr>
        <w:tab/>
        <w:t>( )</w:t>
      </w:r>
      <w:r>
        <w:rPr>
          <w:spacing w:val="16"/>
          <w:w w:val="130"/>
          <w:sz w:val="12"/>
        </w:rPr>
        <w:t xml:space="preserve"> </w:t>
      </w:r>
      <w:r>
        <w:rPr>
          <w:rFonts w:ascii="Arial" w:hAnsi="Arial"/>
          <w:position w:val="7"/>
          <w:sz w:val="20"/>
        </w:rPr>
        <w:t>Σ</w:t>
      </w:r>
    </w:p>
    <w:p w14:paraId="659B1ECC" w14:textId="77777777" w:rsidR="00EC0BD2" w:rsidRDefault="00EC0BD2">
      <w:pPr>
        <w:rPr>
          <w:rFonts w:ascii="Arial" w:hAnsi="Arial"/>
          <w:sz w:val="20"/>
        </w:rPr>
        <w:sectPr w:rsidR="00EC0BD2">
          <w:type w:val="continuous"/>
          <w:pgSz w:w="12240" w:h="15840"/>
          <w:pgMar w:top="880" w:right="0" w:bottom="280" w:left="560" w:header="720" w:footer="720" w:gutter="0"/>
          <w:cols w:num="2" w:space="720" w:equalWidth="0">
            <w:col w:w="4545" w:space="40"/>
            <w:col w:w="7095"/>
          </w:cols>
        </w:sectPr>
      </w:pPr>
    </w:p>
    <w:p w14:paraId="0AF96176" w14:textId="77777777" w:rsidR="00EC0BD2" w:rsidRDefault="00EC0BD2">
      <w:pPr>
        <w:pStyle w:val="Textkrper"/>
        <w:spacing w:before="1"/>
        <w:rPr>
          <w:rFonts w:ascii="Arial"/>
          <w:sz w:val="4"/>
        </w:rPr>
      </w:pPr>
    </w:p>
    <w:p w14:paraId="1C1CAE2E" w14:textId="77777777" w:rsidR="00EC0BD2" w:rsidRDefault="0043734F">
      <w:pPr>
        <w:ind w:left="3649"/>
        <w:rPr>
          <w:rFonts w:ascii="Arial"/>
          <w:sz w:val="20"/>
        </w:rPr>
      </w:pPr>
      <w:r>
        <w:rPr>
          <w:rFonts w:ascii="Arial"/>
          <w:noProof/>
          <w:position w:val="10"/>
          <w:sz w:val="20"/>
          <w:lang w:val="de-DE" w:eastAsia="de-DE"/>
        </w:rPr>
        <mc:AlternateContent>
          <mc:Choice Requires="wps">
            <w:drawing>
              <wp:inline distT="0" distB="0" distL="0" distR="0" wp14:anchorId="0E23BC07" wp14:editId="0BF10534">
                <wp:extent cx="103505" cy="114300"/>
                <wp:effectExtent l="0" t="635" r="0" b="0"/>
                <wp:docPr id="100"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07E12" w14:textId="77777777" w:rsidR="00785F08" w:rsidRDefault="00785F08">
                            <w:pPr>
                              <w:spacing w:line="173" w:lineRule="exact"/>
                              <w:rPr>
                                <w:i/>
                                <w:sz w:val="18"/>
                              </w:rPr>
                            </w:pPr>
                            <w:r>
                              <w:rPr>
                                <w:i/>
                                <w:w w:val="124"/>
                                <w:sz w:val="18"/>
                              </w:rPr>
                              <w:t>m</w:t>
                            </w:r>
                          </w:p>
                        </w:txbxContent>
                      </wps:txbx>
                      <wps:bodyPr rot="0" vert="horz" wrap="square" lIns="0" tIns="0" rIns="0" bIns="0" anchor="t" anchorCtr="0" upright="1">
                        <a:noAutofit/>
                      </wps:bodyPr>
                    </wps:wsp>
                  </a:graphicData>
                </a:graphic>
              </wp:inline>
            </w:drawing>
          </mc:Choice>
          <mc:Fallback>
            <w:pict>
              <v:shape w14:anchorId="0E23BC07" id="Text Box 71" o:spid="_x0000_s1053" type="#_x0000_t202" style="width:8.15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" filled="f" stroked="f">
                <v:textbox inset="0,0,0,0">
                  <w:txbxContent>
                    <w:p w14:paraId="47F07E12" w14:textId="77777777" w:rsidR="00785F08" w:rsidRDefault="00785F08">
                      <w:pPr>
                        <w:spacing w:line="173" w:lineRule="exact"/>
                        <w:rPr>
                          <w:i/>
                          <w:sz w:val="18"/>
                        </w:rPr>
                      </w:pPr>
                      <w:r>
                        <w:rPr>
                          <w:i/>
                          <w:w w:val="124"/>
                          <w:sz w:val="18"/>
                        </w:rPr>
                        <w:t>m</w:t>
                      </w:r>
                    </w:p>
                  </w:txbxContent>
                </v:textbox>
                <w10:anchorlock/>
              </v:shape>
            </w:pict>
          </mc:Fallback>
        </mc:AlternateContent>
      </w:r>
      <w:r w:rsidR="00753B5A">
        <w:rPr>
          <w:spacing w:val="37"/>
          <w:position w:val="10"/>
          <w:sz w:val="17"/>
        </w:rPr>
        <w:t xml:space="preserve"> </w:t>
      </w:r>
      <w:r>
        <w:rPr>
          <w:rFonts w:ascii="Arial"/>
          <w:noProof/>
          <w:spacing w:val="37"/>
          <w:sz w:val="20"/>
          <w:lang w:val="de-DE" w:eastAsia="de-DE"/>
        </w:rPr>
        <mc:AlternateContent>
          <mc:Choice Requires="wps">
            <w:drawing>
              <wp:inline distT="0" distB="0" distL="0" distR="0" wp14:anchorId="38615942" wp14:editId="09AA09C1">
                <wp:extent cx="151765" cy="108585"/>
                <wp:effectExtent l="0" t="3175" r="1270" b="2540"/>
                <wp:docPr id="99"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D1D9C" w14:textId="77777777" w:rsidR="00785F08" w:rsidRDefault="00785F08">
                            <w:pPr>
                              <w:spacing w:before="22"/>
                              <w:rPr>
                                <w:sz w:val="12"/>
                              </w:rPr>
                            </w:pPr>
                            <w:proofErr w:type="spellStart"/>
                            <w:r>
                              <w:rPr>
                                <w:rFonts w:ascii="Arial"/>
                                <w:i/>
                                <w:spacing w:val="-5"/>
                                <w:w w:val="160"/>
                                <w:sz w:val="12"/>
                              </w:rPr>
                              <w:t>i</w:t>
                            </w:r>
                            <w:proofErr w:type="spellEnd"/>
                            <w:r>
                              <w:rPr>
                                <w:spacing w:val="-5"/>
                                <w:w w:val="160"/>
                                <w:sz w:val="12"/>
                              </w:rPr>
                              <w:t>=1</w:t>
                            </w:r>
                          </w:p>
                        </w:txbxContent>
                      </wps:txbx>
                      <wps:bodyPr rot="0" vert="horz" wrap="square" lIns="0" tIns="0" rIns="0" bIns="0" anchor="t" anchorCtr="0" upright="1">
                        <a:noAutofit/>
                      </wps:bodyPr>
                    </wps:wsp>
                  </a:graphicData>
                </a:graphic>
              </wp:inline>
            </w:drawing>
          </mc:Choice>
          <mc:Fallback>
            <w:pict>
              <v:shape w14:anchorId="38615942" id="Text Box 70" o:spid="_x0000_s1054" type="#_x0000_t202" style="width:11.95pt;height: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" filled="f" stroked="f">
                <v:textbox inset="0,0,0,0">
                  <w:txbxContent>
                    <w:p w14:paraId="473D1D9C" w14:textId="77777777" w:rsidR="00785F08" w:rsidRDefault="00785F08">
                      <w:pPr>
                        <w:spacing w:before="22"/>
                        <w:rPr>
                          <w:sz w:val="12"/>
                        </w:rPr>
                      </w:pPr>
                      <w:proofErr w:type="spellStart"/>
                      <w:r>
                        <w:rPr>
                          <w:rFonts w:ascii="Arial"/>
                          <w:i/>
                          <w:spacing w:val="-5"/>
                          <w:w w:val="160"/>
                          <w:sz w:val="12"/>
                        </w:rPr>
                        <w:t>i</w:t>
                      </w:r>
                      <w:proofErr w:type="spellEnd"/>
                      <w:r>
                        <w:rPr>
                          <w:spacing w:val="-5"/>
                          <w:w w:val="160"/>
                          <w:sz w:val="12"/>
                        </w:rPr>
                        <w:t>=1</w:t>
                      </w:r>
                    </w:p>
                  </w:txbxContent>
                </v:textbox>
                <w10:anchorlock/>
              </v:shape>
            </w:pict>
          </mc:Fallback>
        </mc:AlternateContent>
      </w:r>
    </w:p>
    <w:p w14:paraId="1352EB0A" w14:textId="77777777" w:rsidR="00EC0BD2" w:rsidRDefault="00EC0BD2">
      <w:pPr>
        <w:rPr>
          <w:rFonts w:ascii="Arial"/>
          <w:sz w:val="20"/>
        </w:rPr>
        <w:sectPr w:rsidR="00EC0BD2">
          <w:type w:val="continuous"/>
          <w:pgSz w:w="12240" w:h="15840"/>
          <w:pgMar w:top="880" w:right="0" w:bottom="280" w:left="560" w:header="720" w:footer="720" w:gutter="0"/>
          <w:cols w:space="720"/>
        </w:sectPr>
      </w:pPr>
    </w:p>
    <w:p w14:paraId="6F0F8751" w14:textId="77777777" w:rsidR="00EC0BD2" w:rsidRDefault="0043734F">
      <w:pPr>
        <w:spacing w:before="6"/>
        <w:jc w:val="right"/>
        <w:rPr>
          <w:rFonts w:ascii="Arial" w:hAnsi="Arial"/>
          <w:i/>
          <w:sz w:val="12"/>
        </w:rPr>
      </w:pPr>
      <w:r>
        <w:rPr>
          <w:noProof/>
          <w:lang w:val="de-DE" w:eastAsia="de-DE"/>
        </w:rPr>
        <w:lastRenderedPageBreak/>
        <mc:AlternateContent>
          <mc:Choice Requires="wps">
            <w:drawing>
              <wp:anchor distT="0" distB="0" distL="114300" distR="114300" simplePos="0" relativeHeight="251619328" behindDoc="0" locked="0" layoutInCell="1" allowOverlap="1" wp14:anchorId="5B44DD3F" wp14:editId="7BE89333">
                <wp:simplePos x="0" y="0"/>
                <wp:positionH relativeFrom="page">
                  <wp:posOffset>6875145</wp:posOffset>
                </wp:positionH>
                <wp:positionV relativeFrom="paragraph">
                  <wp:posOffset>-299720</wp:posOffset>
                </wp:positionV>
                <wp:extent cx="182245" cy="161925"/>
                <wp:effectExtent l="0" t="2540" r="635" b="0"/>
                <wp:wrapNone/>
                <wp:docPr id="98"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5A8A4" w14:textId="77777777" w:rsidR="00785F08" w:rsidRDefault="00785F08">
                            <w:pPr>
                              <w:pStyle w:val="Textkrper"/>
                              <w:spacing w:before="34"/>
                            </w:pPr>
                            <w:r>
                              <w:rPr>
                                <w:w w:val="95"/>
                              </w:rP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4DD3F" id="Text Box 69" o:spid="_x0000_s1055" type="#_x0000_t202" style="position:absolute;left:0;text-align:left;margin-left:541.35pt;margin-top:-23.6pt;width:14.35pt;height:12.75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" filled="f" stroked="f">
                <v:textbox inset="0,0,0,0">
                  <w:txbxContent>
                    <w:p w14:paraId="0B35A8A4" w14:textId="77777777" w:rsidR="00785F08" w:rsidRDefault="00785F08">
                      <w:pPr>
                        <w:pStyle w:val="Textkrper"/>
                        <w:spacing w:before="34"/>
                      </w:pPr>
                      <w:r>
                        <w:rPr>
                          <w:w w:val="95"/>
                        </w:rPr>
                        <w:t>[12]</w:t>
                      </w:r>
                    </w:p>
                  </w:txbxContent>
                </v:textbox>
                <w10:wrap anchorx="page"/>
              </v:shape>
            </w:pict>
          </mc:Fallback>
        </mc:AlternateContent>
      </w:r>
      <w:r>
        <w:rPr>
          <w:noProof/>
          <w:lang w:val="de-DE" w:eastAsia="de-DE"/>
        </w:rPr>
        <mc:AlternateContent>
          <mc:Choice Requires="wps">
            <w:drawing>
              <wp:anchor distT="0" distB="0" distL="114300" distR="114300" simplePos="0" relativeHeight="251620352" behindDoc="0" locked="0" layoutInCell="1" allowOverlap="1" wp14:anchorId="2463F926" wp14:editId="2A59F6C1">
                <wp:simplePos x="0" y="0"/>
                <wp:positionH relativeFrom="page">
                  <wp:posOffset>2443480</wp:posOffset>
                </wp:positionH>
                <wp:positionV relativeFrom="paragraph">
                  <wp:posOffset>112395</wp:posOffset>
                </wp:positionV>
                <wp:extent cx="214630" cy="238125"/>
                <wp:effectExtent l="0" t="0" r="0" b="4445"/>
                <wp:wrapNone/>
                <wp:docPr id="9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A2D9E1" w14:textId="77777777" w:rsidR="00785F08" w:rsidRDefault="00785F08">
                            <w:pPr>
                              <w:pStyle w:val="Textkrper"/>
                              <w:spacing w:before="34"/>
                              <w:rPr>
                                <w:rFonts w:ascii="DejaVu Sans" w:hAnsi="DejaVu Sans"/>
                              </w:rPr>
                            </w:pPr>
                            <w:r>
                              <w:rPr>
                                <w:w w:val="125"/>
                              </w:rPr>
                              <w:t>=</w:t>
                            </w:r>
                            <w:r>
                              <w:rPr>
                                <w:spacing w:val="-19"/>
                                <w:w w:val="125"/>
                              </w:rPr>
                              <w:t xml:space="preserve"> </w:t>
                            </w:r>
                            <w:r>
                              <w:rPr>
                                <w:rFonts w:ascii="DejaVu Sans" w:hAnsi="DejaVu Sans"/>
                                <w:w w:val="1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3F926" id="Text Box 68" o:spid="_x0000_s1056" type="#_x0000_t202" style="position:absolute;left:0;text-align:left;margin-left:192.4pt;margin-top:8.85pt;width:16.9pt;height:18.75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QzssQ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" filled="f" stroked="f">
                <v:textbox inset="0,0,0,0">
                  <w:txbxContent>
                    <w:p w14:paraId="42A2D9E1" w14:textId="77777777" w:rsidR="00785F08" w:rsidRDefault="00785F08">
                      <w:pPr>
                        <w:pStyle w:val="Textkrper"/>
                        <w:spacing w:before="34"/>
                        <w:rPr>
                          <w:rFonts w:ascii="DejaVu Sans" w:hAnsi="DejaVu Sans"/>
                        </w:rPr>
                      </w:pPr>
                      <w:r>
                        <w:rPr>
                          <w:w w:val="125"/>
                        </w:rPr>
                        <w:t>=</w:t>
                      </w:r>
                      <w:r>
                        <w:rPr>
                          <w:spacing w:val="-19"/>
                          <w:w w:val="125"/>
                        </w:rPr>
                        <w:t xml:space="preserve"> </w:t>
                      </w:r>
                      <w:r>
                        <w:rPr>
                          <w:rFonts w:ascii="DejaVu Sans" w:hAnsi="DejaVu Sans"/>
                          <w:w w:val="115"/>
                        </w:rPr>
                        <w:t>−</w:t>
                      </w:r>
                    </w:p>
                  </w:txbxContent>
                </v:textbox>
                <w10:wrap anchorx="page"/>
              </v:shape>
            </w:pict>
          </mc:Fallback>
        </mc:AlternateContent>
      </w:r>
      <w:r>
        <w:rPr>
          <w:noProof/>
          <w:lang w:val="de-DE" w:eastAsia="de-DE"/>
        </w:rPr>
        <mc:AlternateContent>
          <mc:Choice Requires="wps">
            <w:drawing>
              <wp:anchor distT="0" distB="0" distL="114300" distR="114300" simplePos="0" relativeHeight="251621376" behindDoc="0" locked="0" layoutInCell="1" allowOverlap="1" wp14:anchorId="585C1CAF" wp14:editId="60C545DB">
                <wp:simplePos x="0" y="0"/>
                <wp:positionH relativeFrom="page">
                  <wp:posOffset>2826385</wp:posOffset>
                </wp:positionH>
                <wp:positionV relativeFrom="paragraph">
                  <wp:posOffset>304165</wp:posOffset>
                </wp:positionV>
                <wp:extent cx="151765" cy="108585"/>
                <wp:effectExtent l="0" t="0" r="3175" b="0"/>
                <wp:wrapNone/>
                <wp:docPr id="9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C1CF5" w14:textId="77777777" w:rsidR="00785F08" w:rsidRDefault="00785F08">
                            <w:pPr>
                              <w:spacing w:before="22"/>
                              <w:rPr>
                                <w:sz w:val="12"/>
                              </w:rPr>
                            </w:pPr>
                            <w:proofErr w:type="spellStart"/>
                            <w:r>
                              <w:rPr>
                                <w:rFonts w:ascii="Arial"/>
                                <w:i/>
                                <w:spacing w:val="-5"/>
                                <w:w w:val="160"/>
                                <w:sz w:val="12"/>
                              </w:rPr>
                              <w:t>i</w:t>
                            </w:r>
                            <w:proofErr w:type="spellEnd"/>
                            <w:r>
                              <w:rPr>
                                <w:spacing w:val="-5"/>
                                <w:w w:val="160"/>
                                <w:sz w:val="12"/>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5C1CAF" id="Text Box 67" o:spid="_x0000_s1057" type="#_x0000_t202" style="position:absolute;left:0;text-align:left;margin-left:222.55pt;margin-top:23.95pt;width:11.95pt;height:8.55pt;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8GsAIAALI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" filled="f" stroked="f">
                <v:textbox inset="0,0,0,0">
                  <w:txbxContent>
                    <w:p w14:paraId="564C1CF5" w14:textId="77777777" w:rsidR="00785F08" w:rsidRDefault="00785F08">
                      <w:pPr>
                        <w:spacing w:before="22"/>
                        <w:rPr>
                          <w:sz w:val="12"/>
                        </w:rPr>
                      </w:pPr>
                      <w:proofErr w:type="spellStart"/>
                      <w:r>
                        <w:rPr>
                          <w:rFonts w:ascii="Arial"/>
                          <w:i/>
                          <w:spacing w:val="-5"/>
                          <w:w w:val="160"/>
                          <w:sz w:val="12"/>
                        </w:rPr>
                        <w:t>i</w:t>
                      </w:r>
                      <w:proofErr w:type="spellEnd"/>
                      <w:r>
                        <w:rPr>
                          <w:spacing w:val="-5"/>
                          <w:w w:val="160"/>
                          <w:sz w:val="12"/>
                        </w:rPr>
                        <w:t>=1</w:t>
                      </w:r>
                    </w:p>
                  </w:txbxContent>
                </v:textbox>
                <w10:wrap anchorx="page"/>
              </v:shape>
            </w:pict>
          </mc:Fallback>
        </mc:AlternateContent>
      </w:r>
      <w:r>
        <w:rPr>
          <w:noProof/>
          <w:lang w:val="de-DE" w:eastAsia="de-DE"/>
        </w:rPr>
        <mc:AlternateContent>
          <mc:Choice Requires="wps">
            <w:drawing>
              <wp:anchor distT="0" distB="0" distL="114300" distR="114300" simplePos="0" relativeHeight="251622400" behindDoc="0" locked="0" layoutInCell="1" allowOverlap="1" wp14:anchorId="0B15CC10" wp14:editId="5E422BB2">
                <wp:simplePos x="0" y="0"/>
                <wp:positionH relativeFrom="page">
                  <wp:posOffset>3013075</wp:posOffset>
                </wp:positionH>
                <wp:positionV relativeFrom="paragraph">
                  <wp:posOffset>112395</wp:posOffset>
                </wp:positionV>
                <wp:extent cx="149860" cy="161925"/>
                <wp:effectExtent l="3175" t="0" r="0" b="4445"/>
                <wp:wrapNone/>
                <wp:docPr id="95"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003E7" w14:textId="77777777" w:rsidR="00785F08" w:rsidRDefault="00785F08">
                            <w:pPr>
                              <w:pStyle w:val="Textkrper"/>
                              <w:spacing w:before="34"/>
                            </w:pPr>
                            <w:r>
                              <w:t>log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15CC10" id="Text Box 66" o:spid="_x0000_s1058" type="#_x0000_t202" style="position:absolute;left:0;text-align:left;margin-left:237.25pt;margin-top:8.85pt;width:11.8pt;height:12.75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pmbrwIAALI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" filled="f" stroked="f">
                <v:textbox inset="0,0,0,0">
                  <w:txbxContent>
                    <w:p w14:paraId="2D5003E7" w14:textId="77777777" w:rsidR="00785F08" w:rsidRDefault="00785F08">
                      <w:pPr>
                        <w:pStyle w:val="Textkrper"/>
                        <w:spacing w:before="34"/>
                      </w:pPr>
                      <w:r>
                        <w:t>log</w:t>
                      </w:r>
                    </w:p>
                  </w:txbxContent>
                </v:textbox>
                <w10:wrap anchorx="page"/>
              </v:shape>
            </w:pict>
          </mc:Fallback>
        </mc:AlternateContent>
      </w:r>
      <w:r>
        <w:rPr>
          <w:noProof/>
          <w:lang w:val="de-DE" w:eastAsia="de-DE"/>
        </w:rPr>
        <mc:AlternateContent>
          <mc:Choice Requires="wps">
            <w:drawing>
              <wp:anchor distT="0" distB="0" distL="114300" distR="114300" simplePos="0" relativeHeight="251656192" behindDoc="1" locked="0" layoutInCell="1" allowOverlap="1" wp14:anchorId="2B933A1C" wp14:editId="4A2913F8">
                <wp:simplePos x="0" y="0"/>
                <wp:positionH relativeFrom="page">
                  <wp:posOffset>3241675</wp:posOffset>
                </wp:positionH>
                <wp:positionV relativeFrom="paragraph">
                  <wp:posOffset>112395</wp:posOffset>
                </wp:positionV>
                <wp:extent cx="915670" cy="238125"/>
                <wp:effectExtent l="3175" t="0" r="0" b="4445"/>
                <wp:wrapNone/>
                <wp:docPr id="9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567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9DFA7" w14:textId="77777777" w:rsidR="00785F08" w:rsidRDefault="00785F08">
                            <w:pPr>
                              <w:spacing w:before="33"/>
                              <w:rPr>
                                <w:sz w:val="18"/>
                              </w:rPr>
                            </w:pPr>
                            <w:proofErr w:type="gramStart"/>
                            <w:r>
                              <w:rPr>
                                <w:i/>
                                <w:w w:val="130"/>
                                <w:sz w:val="18"/>
                              </w:rPr>
                              <w:t>p</w:t>
                            </w:r>
                            <w:r>
                              <w:rPr>
                                <w:w w:val="130"/>
                                <w:sz w:val="18"/>
                              </w:rPr>
                              <w:t>(</w:t>
                            </w:r>
                            <w:proofErr w:type="gramEnd"/>
                            <w:r>
                              <w:rPr>
                                <w:b/>
                                <w:i/>
                                <w:w w:val="130"/>
                                <w:sz w:val="18"/>
                              </w:rPr>
                              <w:t>θ</w:t>
                            </w:r>
                            <w:r>
                              <w:rPr>
                                <w:b/>
                                <w:i/>
                                <w:spacing w:val="-24"/>
                                <w:w w:val="130"/>
                                <w:sz w:val="18"/>
                              </w:rPr>
                              <w:t xml:space="preserve"> </w:t>
                            </w:r>
                            <w:proofErr w:type="spellStart"/>
                            <w:r>
                              <w:rPr>
                                <w:rFonts w:ascii="Arial" w:hAnsi="Arial"/>
                                <w:i/>
                                <w:w w:val="180"/>
                                <w:sz w:val="18"/>
                                <w:vertAlign w:val="superscript"/>
                              </w:rPr>
                              <w:t>i</w:t>
                            </w:r>
                            <w:proofErr w:type="spellEnd"/>
                            <w:r>
                              <w:rPr>
                                <w:rFonts w:ascii="Arial" w:hAnsi="Arial"/>
                                <w:i/>
                                <w:spacing w:val="-52"/>
                                <w:w w:val="180"/>
                                <w:sz w:val="18"/>
                              </w:rPr>
                              <w:t xml:space="preserve"> </w:t>
                            </w:r>
                            <w:r>
                              <w:rPr>
                                <w:rFonts w:ascii="DejaVu Sans" w:hAnsi="DejaVu Sans"/>
                                <w:w w:val="130"/>
                                <w:sz w:val="18"/>
                              </w:rPr>
                              <w:t>|</w:t>
                            </w:r>
                            <w:r>
                              <w:rPr>
                                <w:b/>
                                <w:i/>
                                <w:w w:val="130"/>
                                <w:sz w:val="18"/>
                              </w:rPr>
                              <w:t>x</w:t>
                            </w:r>
                            <w:r>
                              <w:rPr>
                                <w:b/>
                                <w:i/>
                                <w:spacing w:val="-27"/>
                                <w:w w:val="130"/>
                                <w:sz w:val="18"/>
                              </w:rPr>
                              <w:t xml:space="preserve"> </w:t>
                            </w:r>
                            <w:proofErr w:type="spellStart"/>
                            <w:r>
                              <w:rPr>
                                <w:rFonts w:ascii="Arial" w:hAnsi="Arial"/>
                                <w:i/>
                                <w:w w:val="180"/>
                                <w:sz w:val="18"/>
                                <w:vertAlign w:val="superscript"/>
                              </w:rPr>
                              <w:t>i</w:t>
                            </w:r>
                            <w:proofErr w:type="spellEnd"/>
                            <w:r>
                              <w:rPr>
                                <w:rFonts w:ascii="Arial" w:hAnsi="Arial"/>
                                <w:i/>
                                <w:spacing w:val="-52"/>
                                <w:w w:val="180"/>
                                <w:sz w:val="18"/>
                              </w:rPr>
                              <w:t xml:space="preserve"> </w:t>
                            </w:r>
                            <w:r>
                              <w:rPr>
                                <w:i/>
                                <w:w w:val="130"/>
                                <w:sz w:val="18"/>
                              </w:rPr>
                              <w:t>,</w:t>
                            </w:r>
                            <w:r>
                              <w:rPr>
                                <w:i/>
                                <w:spacing w:val="-42"/>
                                <w:w w:val="130"/>
                                <w:sz w:val="18"/>
                              </w:rPr>
                              <w:t xml:space="preserve"> </w:t>
                            </w:r>
                            <w:r>
                              <w:rPr>
                                <w:b/>
                                <w:i/>
                                <w:spacing w:val="-3"/>
                                <w:w w:val="130"/>
                                <w:sz w:val="18"/>
                              </w:rPr>
                              <w:t>φ</w:t>
                            </w:r>
                            <w:r>
                              <w:rPr>
                                <w:spacing w:val="-3"/>
                                <w:w w:val="130"/>
                                <w:sz w:val="18"/>
                              </w:rPr>
                              <w:t>)</w:t>
                            </w:r>
                            <w:r>
                              <w:rPr>
                                <w:i/>
                                <w:spacing w:val="-3"/>
                                <w:w w:val="130"/>
                                <w:sz w:val="18"/>
                              </w:rPr>
                              <w:t>p</w:t>
                            </w:r>
                            <w:r>
                              <w:rPr>
                                <w:spacing w:val="-3"/>
                                <w:w w:val="130"/>
                                <w:sz w:val="18"/>
                              </w:rPr>
                              <w:t>(</w:t>
                            </w:r>
                            <w:r>
                              <w:rPr>
                                <w:b/>
                                <w:i/>
                                <w:spacing w:val="-3"/>
                                <w:w w:val="130"/>
                                <w:sz w:val="18"/>
                              </w:rPr>
                              <w:t>φ</w:t>
                            </w:r>
                            <w:r>
                              <w:rPr>
                                <w:spacing w:val="-3"/>
                                <w:w w:val="13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933A1C" id="Text Box 65" o:spid="_x0000_s1059" type="#_x0000_t202" style="position:absolute;left:0;text-align:left;margin-left:255.25pt;margin-top:8.85pt;width:72.1pt;height:18.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" filled="f" stroked="f">
                <v:textbox inset="0,0,0,0">
                  <w:txbxContent>
                    <w:p w14:paraId="66D9DFA7" w14:textId="77777777" w:rsidR="00785F08" w:rsidRDefault="00785F08">
                      <w:pPr>
                        <w:spacing w:before="33"/>
                        <w:rPr>
                          <w:sz w:val="18"/>
                        </w:rPr>
                      </w:pPr>
                      <w:proofErr w:type="gramStart"/>
                      <w:r>
                        <w:rPr>
                          <w:i/>
                          <w:w w:val="130"/>
                          <w:sz w:val="18"/>
                        </w:rPr>
                        <w:t>p</w:t>
                      </w:r>
                      <w:r>
                        <w:rPr>
                          <w:w w:val="130"/>
                          <w:sz w:val="18"/>
                        </w:rPr>
                        <w:t>(</w:t>
                      </w:r>
                      <w:proofErr w:type="gramEnd"/>
                      <w:r>
                        <w:rPr>
                          <w:b/>
                          <w:i/>
                          <w:w w:val="130"/>
                          <w:sz w:val="18"/>
                        </w:rPr>
                        <w:t>θ</w:t>
                      </w:r>
                      <w:r>
                        <w:rPr>
                          <w:b/>
                          <w:i/>
                          <w:spacing w:val="-24"/>
                          <w:w w:val="130"/>
                          <w:sz w:val="18"/>
                        </w:rPr>
                        <w:t xml:space="preserve"> </w:t>
                      </w:r>
                      <w:proofErr w:type="spellStart"/>
                      <w:r>
                        <w:rPr>
                          <w:rFonts w:ascii="Arial" w:hAnsi="Arial"/>
                          <w:i/>
                          <w:w w:val="180"/>
                          <w:sz w:val="18"/>
                          <w:vertAlign w:val="superscript"/>
                        </w:rPr>
                        <w:t>i</w:t>
                      </w:r>
                      <w:proofErr w:type="spellEnd"/>
                      <w:r>
                        <w:rPr>
                          <w:rFonts w:ascii="Arial" w:hAnsi="Arial"/>
                          <w:i/>
                          <w:spacing w:val="-52"/>
                          <w:w w:val="180"/>
                          <w:sz w:val="18"/>
                        </w:rPr>
                        <w:t xml:space="preserve"> </w:t>
                      </w:r>
                      <w:r>
                        <w:rPr>
                          <w:rFonts w:ascii="DejaVu Sans" w:hAnsi="DejaVu Sans"/>
                          <w:w w:val="130"/>
                          <w:sz w:val="18"/>
                        </w:rPr>
                        <w:t>|</w:t>
                      </w:r>
                      <w:r>
                        <w:rPr>
                          <w:b/>
                          <w:i/>
                          <w:w w:val="130"/>
                          <w:sz w:val="18"/>
                        </w:rPr>
                        <w:t>x</w:t>
                      </w:r>
                      <w:r>
                        <w:rPr>
                          <w:b/>
                          <w:i/>
                          <w:spacing w:val="-27"/>
                          <w:w w:val="130"/>
                          <w:sz w:val="18"/>
                        </w:rPr>
                        <w:t xml:space="preserve"> </w:t>
                      </w:r>
                      <w:proofErr w:type="spellStart"/>
                      <w:r>
                        <w:rPr>
                          <w:rFonts w:ascii="Arial" w:hAnsi="Arial"/>
                          <w:i/>
                          <w:w w:val="180"/>
                          <w:sz w:val="18"/>
                          <w:vertAlign w:val="superscript"/>
                        </w:rPr>
                        <w:t>i</w:t>
                      </w:r>
                      <w:proofErr w:type="spellEnd"/>
                      <w:r>
                        <w:rPr>
                          <w:rFonts w:ascii="Arial" w:hAnsi="Arial"/>
                          <w:i/>
                          <w:spacing w:val="-52"/>
                          <w:w w:val="180"/>
                          <w:sz w:val="18"/>
                        </w:rPr>
                        <w:t xml:space="preserve"> </w:t>
                      </w:r>
                      <w:r>
                        <w:rPr>
                          <w:i/>
                          <w:w w:val="130"/>
                          <w:sz w:val="18"/>
                        </w:rPr>
                        <w:t>,</w:t>
                      </w:r>
                      <w:r>
                        <w:rPr>
                          <w:i/>
                          <w:spacing w:val="-42"/>
                          <w:w w:val="130"/>
                          <w:sz w:val="18"/>
                        </w:rPr>
                        <w:t xml:space="preserve"> </w:t>
                      </w:r>
                      <w:r>
                        <w:rPr>
                          <w:b/>
                          <w:i/>
                          <w:spacing w:val="-3"/>
                          <w:w w:val="130"/>
                          <w:sz w:val="18"/>
                        </w:rPr>
                        <w:t>φ</w:t>
                      </w:r>
                      <w:r>
                        <w:rPr>
                          <w:spacing w:val="-3"/>
                          <w:w w:val="130"/>
                          <w:sz w:val="18"/>
                        </w:rPr>
                        <w:t>)</w:t>
                      </w:r>
                      <w:r>
                        <w:rPr>
                          <w:i/>
                          <w:spacing w:val="-3"/>
                          <w:w w:val="130"/>
                          <w:sz w:val="18"/>
                        </w:rPr>
                        <w:t>p</w:t>
                      </w:r>
                      <w:r>
                        <w:rPr>
                          <w:spacing w:val="-3"/>
                          <w:w w:val="130"/>
                          <w:sz w:val="18"/>
                        </w:rPr>
                        <w:t>(</w:t>
                      </w:r>
                      <w:r>
                        <w:rPr>
                          <w:b/>
                          <w:i/>
                          <w:spacing w:val="-3"/>
                          <w:w w:val="130"/>
                          <w:sz w:val="18"/>
                        </w:rPr>
                        <w:t>φ</w:t>
                      </w:r>
                      <w:r>
                        <w:rPr>
                          <w:spacing w:val="-3"/>
                          <w:w w:val="130"/>
                          <w:sz w:val="18"/>
                        </w:rPr>
                        <w:t>)</w:t>
                      </w:r>
                    </w:p>
                  </w:txbxContent>
                </v:textbox>
                <w10:wrap anchorx="page"/>
              </v:shape>
            </w:pict>
          </mc:Fallback>
        </mc:AlternateContent>
      </w:r>
      <w:r>
        <w:rPr>
          <w:noProof/>
          <w:lang w:val="de-DE" w:eastAsia="de-DE"/>
        </w:rPr>
        <mc:AlternateContent>
          <mc:Choice Requires="wps">
            <w:drawing>
              <wp:anchor distT="0" distB="0" distL="114300" distR="114300" simplePos="0" relativeHeight="251623424" behindDoc="0" locked="0" layoutInCell="1" allowOverlap="1" wp14:anchorId="24EFFC18" wp14:editId="25A6E6E2">
                <wp:simplePos x="0" y="0"/>
                <wp:positionH relativeFrom="page">
                  <wp:posOffset>6875145</wp:posOffset>
                </wp:positionH>
                <wp:positionV relativeFrom="paragraph">
                  <wp:posOffset>112395</wp:posOffset>
                </wp:positionV>
                <wp:extent cx="182245" cy="161925"/>
                <wp:effectExtent l="0" t="0" r="635" b="4445"/>
                <wp:wrapNone/>
                <wp:docPr id="9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4BA97" w14:textId="77777777" w:rsidR="00785F08" w:rsidRDefault="00785F08">
                            <w:pPr>
                              <w:pStyle w:val="Textkrper"/>
                              <w:spacing w:before="34"/>
                            </w:pPr>
                            <w:r>
                              <w:rPr>
                                <w:w w:val="95"/>
                              </w:rPr>
                              <w:t>[13]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FFC18" id="Text Box 64" o:spid="_x0000_s1060" type="#_x0000_t202" style="position:absolute;left:0;text-align:left;margin-left:541.35pt;margin-top:8.85pt;width:14.35pt;height:12.75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" filled="f" stroked="f">
                <v:textbox inset="0,0,0,0">
                  <w:txbxContent>
                    <w:p w14:paraId="13A4BA97" w14:textId="77777777" w:rsidR="00785F08" w:rsidRDefault="00785F08">
                      <w:pPr>
                        <w:pStyle w:val="Textkrper"/>
                        <w:spacing w:before="34"/>
                      </w:pPr>
                      <w:r>
                        <w:rPr>
                          <w:w w:val="95"/>
                        </w:rPr>
                        <w:t>[13]</w:t>
                      </w:r>
                    </w:p>
                  </w:txbxContent>
                </v:textbox>
                <w10:wrap anchorx="page"/>
              </v:shape>
            </w:pict>
          </mc:Fallback>
        </mc:AlternateContent>
      </w:r>
      <w:r w:rsidR="00753B5A">
        <w:rPr>
          <w:spacing w:val="-10"/>
          <w:w w:val="99"/>
          <w:sz w:val="18"/>
          <w:u w:val="single"/>
        </w:rPr>
        <w:t xml:space="preserve"> </w:t>
      </w:r>
      <w:proofErr w:type="gramStart"/>
      <w:r w:rsidR="00753B5A">
        <w:rPr>
          <w:w w:val="102"/>
          <w:sz w:val="18"/>
          <w:u w:val="single"/>
        </w:rPr>
        <w:t>1</w:t>
      </w:r>
      <w:r w:rsidR="00753B5A">
        <w:rPr>
          <w:sz w:val="18"/>
        </w:rPr>
        <w:t xml:space="preserve"> </w:t>
      </w:r>
      <w:r w:rsidR="00753B5A">
        <w:rPr>
          <w:spacing w:val="-1"/>
          <w:sz w:val="18"/>
        </w:rPr>
        <w:t xml:space="preserve"> </w:t>
      </w:r>
      <w:r w:rsidR="00753B5A">
        <w:rPr>
          <w:rFonts w:ascii="Arial" w:hAnsi="Arial"/>
          <w:spacing w:val="-210"/>
          <w:w w:val="232"/>
          <w:position w:val="7"/>
          <w:sz w:val="20"/>
        </w:rPr>
        <w:t>Σ</w:t>
      </w:r>
      <w:proofErr w:type="gramEnd"/>
      <w:r w:rsidR="00753B5A">
        <w:rPr>
          <w:rFonts w:ascii="Arial" w:hAnsi="Arial"/>
          <w:i/>
          <w:w w:val="130"/>
          <w:position w:val="13"/>
          <w:sz w:val="12"/>
        </w:rPr>
        <w:t>m</w:t>
      </w:r>
    </w:p>
    <w:p w14:paraId="41C72078" w14:textId="77777777" w:rsidR="00EC0BD2" w:rsidRDefault="00EC0BD2">
      <w:pPr>
        <w:pStyle w:val="Textkrper"/>
        <w:spacing w:before="6"/>
        <w:rPr>
          <w:rFonts w:ascii="Arial"/>
          <w:i/>
          <w:sz w:val="5"/>
        </w:rPr>
      </w:pPr>
    </w:p>
    <w:p w14:paraId="0F3560C2" w14:textId="77777777" w:rsidR="00EC0BD2" w:rsidRDefault="0043734F">
      <w:pPr>
        <w:pStyle w:val="Textkrper"/>
        <w:spacing w:line="179" w:lineRule="exact"/>
        <w:ind w:left="3649"/>
        <w:rPr>
          <w:rFonts w:ascii="Arial"/>
          <w:sz w:val="17"/>
        </w:rPr>
      </w:pPr>
      <w:r>
        <w:rPr>
          <w:rFonts w:ascii="Arial"/>
          <w:noProof/>
          <w:position w:val="-3"/>
          <w:sz w:val="17"/>
          <w:lang w:val="de-DE" w:eastAsia="de-DE"/>
        </w:rPr>
        <mc:AlternateContent>
          <mc:Choice Requires="wps">
            <w:drawing>
              <wp:inline distT="0" distB="0" distL="0" distR="0" wp14:anchorId="0EF42E7E" wp14:editId="48A848B4">
                <wp:extent cx="103505" cy="114300"/>
                <wp:effectExtent l="0" t="0" r="0" b="3175"/>
                <wp:docPr id="92"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4CBBE" w14:textId="77777777" w:rsidR="00785F08" w:rsidRDefault="00785F08">
                            <w:pPr>
                              <w:spacing w:line="173" w:lineRule="exact"/>
                              <w:rPr>
                                <w:i/>
                                <w:sz w:val="18"/>
                              </w:rPr>
                            </w:pPr>
                            <w:r>
                              <w:rPr>
                                <w:i/>
                                <w:w w:val="124"/>
                                <w:sz w:val="18"/>
                              </w:rPr>
                              <w:t>m</w:t>
                            </w:r>
                          </w:p>
                        </w:txbxContent>
                      </wps:txbx>
                      <wps:bodyPr rot="0" vert="horz" wrap="square" lIns="0" tIns="0" rIns="0" bIns="0" anchor="t" anchorCtr="0" upright="1">
                        <a:noAutofit/>
                      </wps:bodyPr>
                    </wps:wsp>
                  </a:graphicData>
                </a:graphic>
              </wp:inline>
            </w:drawing>
          </mc:Choice>
          <mc:Fallback>
            <w:pict>
              <v:shape w14:anchorId="0EF42E7E" id="Text Box 63" o:spid="_x0000_s1061" type="#_x0000_t202" style="width:8.15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" filled="f" stroked="f">
                <v:textbox inset="0,0,0,0">
                  <w:txbxContent>
                    <w:p w14:paraId="0684CBBE" w14:textId="77777777" w:rsidR="00785F08" w:rsidRDefault="00785F08">
                      <w:pPr>
                        <w:spacing w:line="173" w:lineRule="exact"/>
                        <w:rPr>
                          <w:i/>
                          <w:sz w:val="18"/>
                        </w:rPr>
                      </w:pPr>
                      <w:r>
                        <w:rPr>
                          <w:i/>
                          <w:w w:val="124"/>
                          <w:sz w:val="18"/>
                        </w:rPr>
                        <w:t>m</w:t>
                      </w:r>
                    </w:p>
                  </w:txbxContent>
                </v:textbox>
                <w10:anchorlock/>
              </v:shape>
            </w:pict>
          </mc:Fallback>
        </mc:AlternateContent>
      </w:r>
    </w:p>
    <w:p w14:paraId="0DCD98B2" w14:textId="77777777" w:rsidR="00EC0BD2" w:rsidRDefault="00753B5A">
      <w:pPr>
        <w:tabs>
          <w:tab w:val="left" w:pos="699"/>
          <w:tab w:val="left" w:pos="1870"/>
        </w:tabs>
        <w:spacing w:before="35"/>
        <w:ind w:left="337"/>
        <w:rPr>
          <w:rFonts w:ascii="Arial" w:hAnsi="Arial"/>
          <w:sz w:val="20"/>
        </w:rPr>
      </w:pPr>
      <w:r>
        <w:br w:type="column"/>
      </w:r>
      <w:r>
        <w:rPr>
          <w:rFonts w:ascii="Arial" w:hAnsi="Arial"/>
          <w:w w:val="155"/>
          <w:position w:val="7"/>
          <w:sz w:val="20"/>
        </w:rPr>
        <w:lastRenderedPageBreak/>
        <w:t>.</w:t>
      </w:r>
      <w:r>
        <w:rPr>
          <w:rFonts w:ascii="Arial" w:hAnsi="Arial"/>
          <w:w w:val="155"/>
          <w:position w:val="7"/>
          <w:sz w:val="20"/>
        </w:rPr>
        <w:tab/>
      </w:r>
      <w:r>
        <w:rPr>
          <w:w w:val="135"/>
          <w:sz w:val="12"/>
        </w:rPr>
        <w:t xml:space="preserve">(  )  </w:t>
      </w:r>
      <w:r>
        <w:rPr>
          <w:spacing w:val="37"/>
          <w:w w:val="135"/>
          <w:sz w:val="12"/>
        </w:rPr>
        <w:t xml:space="preserve"> </w:t>
      </w:r>
      <w:r>
        <w:rPr>
          <w:w w:val="135"/>
          <w:sz w:val="12"/>
        </w:rPr>
        <w:t>(</w:t>
      </w:r>
      <w:r>
        <w:rPr>
          <w:spacing w:val="14"/>
          <w:w w:val="135"/>
          <w:sz w:val="12"/>
        </w:rPr>
        <w:t xml:space="preserve"> </w:t>
      </w:r>
      <w:r>
        <w:rPr>
          <w:w w:val="135"/>
          <w:sz w:val="12"/>
        </w:rPr>
        <w:t>)</w:t>
      </w:r>
      <w:r>
        <w:rPr>
          <w:w w:val="135"/>
          <w:sz w:val="12"/>
        </w:rPr>
        <w:tab/>
      </w:r>
      <w:r>
        <w:rPr>
          <w:rFonts w:ascii="Arial" w:hAnsi="Arial"/>
          <w:position w:val="7"/>
          <w:sz w:val="20"/>
        </w:rPr>
        <w:t>Σ</w:t>
      </w:r>
    </w:p>
    <w:p w14:paraId="23678A35" w14:textId="77777777" w:rsidR="00EC0BD2" w:rsidRDefault="00EC0BD2">
      <w:pPr>
        <w:rPr>
          <w:rFonts w:ascii="Arial" w:hAnsi="Arial"/>
          <w:sz w:val="20"/>
        </w:rPr>
        <w:sectPr w:rsidR="00EC0BD2">
          <w:type w:val="continuous"/>
          <w:pgSz w:w="12240" w:h="15840"/>
          <w:pgMar w:top="880" w:right="0" w:bottom="280" w:left="560" w:header="720" w:footer="720" w:gutter="0"/>
          <w:cols w:num="2" w:space="720" w:equalWidth="0">
            <w:col w:w="4076" w:space="40"/>
            <w:col w:w="7564"/>
          </w:cols>
        </w:sectPr>
      </w:pPr>
    </w:p>
    <w:p w14:paraId="562DC6CE" w14:textId="77777777" w:rsidR="00EC0BD2" w:rsidRDefault="00EC0BD2">
      <w:pPr>
        <w:pStyle w:val="Textkrper"/>
        <w:spacing w:before="2"/>
        <w:rPr>
          <w:rFonts w:ascii="Arial"/>
          <w:sz w:val="4"/>
        </w:rPr>
      </w:pPr>
    </w:p>
    <w:p w14:paraId="3530A57A" w14:textId="77777777" w:rsidR="00EC0BD2" w:rsidRDefault="0043734F">
      <w:pPr>
        <w:pStyle w:val="Textkrper"/>
        <w:spacing w:line="179" w:lineRule="exact"/>
        <w:ind w:left="3649"/>
        <w:rPr>
          <w:rFonts w:ascii="Arial"/>
          <w:sz w:val="17"/>
        </w:rPr>
      </w:pPr>
      <w:r>
        <w:rPr>
          <w:rFonts w:ascii="Arial"/>
          <w:noProof/>
          <w:position w:val="-3"/>
          <w:sz w:val="17"/>
          <w:lang w:val="de-DE" w:eastAsia="de-DE"/>
        </w:rPr>
        <mc:AlternateContent>
          <mc:Choice Requires="wps">
            <w:drawing>
              <wp:inline distT="0" distB="0" distL="0" distR="0" wp14:anchorId="7AF9EC51" wp14:editId="60EBD1D7">
                <wp:extent cx="103505" cy="114300"/>
                <wp:effectExtent l="0" t="0" r="0" b="1905"/>
                <wp:docPr id="91"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E1DD9F" w14:textId="77777777" w:rsidR="00785F08" w:rsidRDefault="00785F08">
                            <w:pPr>
                              <w:spacing w:line="173" w:lineRule="exact"/>
                              <w:rPr>
                                <w:i/>
                                <w:sz w:val="18"/>
                              </w:rPr>
                            </w:pPr>
                            <w:r>
                              <w:rPr>
                                <w:i/>
                                <w:w w:val="124"/>
                                <w:sz w:val="18"/>
                              </w:rPr>
                              <w:t>m</w:t>
                            </w:r>
                          </w:p>
                        </w:txbxContent>
                      </wps:txbx>
                      <wps:bodyPr rot="0" vert="horz" wrap="square" lIns="0" tIns="0" rIns="0" bIns="0" anchor="t" anchorCtr="0" upright="1">
                        <a:noAutofit/>
                      </wps:bodyPr>
                    </wps:wsp>
                  </a:graphicData>
                </a:graphic>
              </wp:inline>
            </w:drawing>
          </mc:Choice>
          <mc:Fallback>
            <w:pict>
              <v:shape w14:anchorId="7AF9EC51" id="Text Box 62" o:spid="_x0000_s1062" type="#_x0000_t202" style="width:8.15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" filled="f" stroked="f">
                <v:textbox inset="0,0,0,0">
                  <w:txbxContent>
                    <w:p w14:paraId="32E1DD9F" w14:textId="77777777" w:rsidR="00785F08" w:rsidRDefault="00785F08">
                      <w:pPr>
                        <w:spacing w:line="173" w:lineRule="exact"/>
                        <w:rPr>
                          <w:i/>
                          <w:sz w:val="18"/>
                        </w:rPr>
                      </w:pPr>
                      <w:r>
                        <w:rPr>
                          <w:i/>
                          <w:w w:val="124"/>
                          <w:sz w:val="18"/>
                        </w:rPr>
                        <w:t>m</w:t>
                      </w:r>
                    </w:p>
                  </w:txbxContent>
                </v:textbox>
                <w10:anchorlock/>
              </v:shape>
            </w:pict>
          </mc:Fallback>
        </mc:AlternateContent>
      </w:r>
    </w:p>
    <w:p w14:paraId="26490E97" w14:textId="77777777" w:rsidR="00EC0BD2" w:rsidRDefault="00EC0BD2">
      <w:pPr>
        <w:spacing w:line="179" w:lineRule="exact"/>
        <w:rPr>
          <w:rFonts w:ascii="Arial"/>
          <w:sz w:val="17"/>
        </w:rPr>
        <w:sectPr w:rsidR="00EC0BD2">
          <w:type w:val="continuous"/>
          <w:pgSz w:w="12240" w:h="15840"/>
          <w:pgMar w:top="880" w:right="0" w:bottom="280" w:left="560" w:header="720" w:footer="720" w:gutter="0"/>
          <w:cols w:space="720"/>
        </w:sectPr>
      </w:pPr>
    </w:p>
    <w:p w14:paraId="5BC18574" w14:textId="77777777" w:rsidR="00EC0BD2" w:rsidRDefault="0043734F">
      <w:pPr>
        <w:spacing w:before="145" w:line="147" w:lineRule="exact"/>
        <w:jc w:val="right"/>
        <w:rPr>
          <w:rFonts w:ascii="Arial" w:hAnsi="Arial"/>
          <w:i/>
          <w:sz w:val="12"/>
        </w:rPr>
      </w:pPr>
      <w:r>
        <w:rPr>
          <w:noProof/>
          <w:lang w:val="de-DE" w:eastAsia="de-DE"/>
        </w:rPr>
        <w:lastRenderedPageBreak/>
        <mc:AlternateContent>
          <mc:Choice Requires="wps">
            <w:drawing>
              <wp:anchor distT="0" distB="0" distL="114300" distR="114300" simplePos="0" relativeHeight="251649024" behindDoc="1" locked="0" layoutInCell="1" allowOverlap="1" wp14:anchorId="51DE0D08" wp14:editId="4EA6C346">
                <wp:simplePos x="0" y="0"/>
                <wp:positionH relativeFrom="page">
                  <wp:posOffset>4364990</wp:posOffset>
                </wp:positionH>
                <wp:positionV relativeFrom="paragraph">
                  <wp:posOffset>241300</wp:posOffset>
                </wp:positionV>
                <wp:extent cx="42545" cy="472440"/>
                <wp:effectExtent l="2540" t="0" r="2540" b="0"/>
                <wp:wrapNone/>
                <wp:docPr id="90"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99788" w14:textId="77777777" w:rsidR="00785F08" w:rsidRDefault="00785F08">
                            <w:pPr>
                              <w:spacing w:line="196" w:lineRule="exact"/>
                              <w:rPr>
                                <w:rFonts w:ascii="Arial"/>
                                <w:sz w:val="20"/>
                              </w:rPr>
                            </w:pPr>
                            <w:r>
                              <w:rPr>
                                <w:rFonts w:ascii="Arial"/>
                                <w:w w:val="119"/>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DE0D08" id="Text Box 61" o:spid="_x0000_s1063" type="#_x0000_t202" style="position:absolute;left:0;text-align:left;margin-left:343.7pt;margin-top:19pt;width:3.35pt;height:37.2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" filled="f" stroked="f">
                <v:textbox inset="0,0,0,0">
                  <w:txbxContent>
                    <w:p w14:paraId="7DE99788" w14:textId="77777777" w:rsidR="00785F08" w:rsidRDefault="00785F08">
                      <w:pPr>
                        <w:spacing w:line="196" w:lineRule="exact"/>
                        <w:rPr>
                          <w:rFonts w:ascii="Arial"/>
                          <w:sz w:val="20"/>
                        </w:rPr>
                      </w:pPr>
                      <w:r>
                        <w:rPr>
                          <w:rFonts w:ascii="Arial"/>
                          <w:w w:val="119"/>
                          <w:sz w:val="20"/>
                        </w:rPr>
                        <w:t>.</w:t>
                      </w:r>
                    </w:p>
                  </w:txbxContent>
                </v:textbox>
                <w10:wrap anchorx="page"/>
              </v:shape>
            </w:pict>
          </mc:Fallback>
        </mc:AlternateContent>
      </w:r>
      <w:r w:rsidR="00753B5A">
        <w:rPr>
          <w:spacing w:val="-10"/>
          <w:w w:val="99"/>
          <w:sz w:val="18"/>
          <w:u w:val="single"/>
        </w:rPr>
        <w:t xml:space="preserve"> </w:t>
      </w:r>
      <w:proofErr w:type="gramStart"/>
      <w:r w:rsidR="00753B5A">
        <w:rPr>
          <w:w w:val="102"/>
          <w:sz w:val="18"/>
          <w:u w:val="single"/>
        </w:rPr>
        <w:t>1</w:t>
      </w:r>
      <w:r w:rsidR="00753B5A">
        <w:rPr>
          <w:sz w:val="18"/>
        </w:rPr>
        <w:t xml:space="preserve"> </w:t>
      </w:r>
      <w:r w:rsidR="00753B5A">
        <w:rPr>
          <w:spacing w:val="-1"/>
          <w:sz w:val="18"/>
        </w:rPr>
        <w:t xml:space="preserve"> </w:t>
      </w:r>
      <w:r w:rsidR="00753B5A">
        <w:rPr>
          <w:rFonts w:ascii="Arial" w:hAnsi="Arial"/>
          <w:spacing w:val="-210"/>
          <w:w w:val="232"/>
          <w:position w:val="7"/>
          <w:sz w:val="20"/>
        </w:rPr>
        <w:t>Σ</w:t>
      </w:r>
      <w:proofErr w:type="gramEnd"/>
      <w:r w:rsidR="00753B5A">
        <w:rPr>
          <w:rFonts w:ascii="Arial" w:hAnsi="Arial"/>
          <w:i/>
          <w:w w:val="130"/>
          <w:position w:val="13"/>
          <w:sz w:val="12"/>
        </w:rPr>
        <w:t>m</w:t>
      </w:r>
    </w:p>
    <w:p w14:paraId="2A29A1BD" w14:textId="77777777" w:rsidR="00EC0BD2" w:rsidRDefault="00EC0BD2">
      <w:pPr>
        <w:pStyle w:val="Textkrper"/>
        <w:spacing w:before="6"/>
        <w:rPr>
          <w:rFonts w:ascii="Arial"/>
          <w:i/>
          <w:sz w:val="7"/>
        </w:rPr>
      </w:pPr>
    </w:p>
    <w:p w14:paraId="1A2E8709" w14:textId="77777777" w:rsidR="00EC0BD2" w:rsidRDefault="0043734F">
      <w:pPr>
        <w:pStyle w:val="Textkrper"/>
        <w:ind w:left="3482"/>
        <w:rPr>
          <w:rFonts w:ascii="Arial"/>
          <w:sz w:val="20"/>
        </w:rPr>
      </w:pPr>
      <w:r>
        <w:rPr>
          <w:rFonts w:ascii="Arial"/>
          <w:noProof/>
          <w:sz w:val="20"/>
          <w:lang w:val="de-DE" w:eastAsia="de-DE"/>
        </w:rPr>
        <mc:AlternateContent>
          <mc:Choice Requires="wps">
            <w:drawing>
              <wp:inline distT="0" distB="0" distL="0" distR="0" wp14:anchorId="6E9E2653" wp14:editId="44312C72">
                <wp:extent cx="91440" cy="198120"/>
                <wp:effectExtent l="4445" t="4445" r="0" b="0"/>
                <wp:docPr id="89"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B1D75" w14:textId="77777777" w:rsidR="00785F08" w:rsidRDefault="00785F08">
                            <w:pPr>
                              <w:pStyle w:val="Textkrper"/>
                              <w:spacing w:line="182" w:lineRule="exact"/>
                              <w:rPr>
                                <w:rFonts w:ascii="DejaVu Sans" w:hAnsi="DejaVu Sans"/>
                              </w:rPr>
                            </w:pPr>
                            <w:r>
                              <w:rPr>
                                <w:rFonts w:ascii="DejaVu Sans" w:hAnsi="DejaVu Sans"/>
                                <w:w w:val="95"/>
                              </w:rPr>
                              <w:t>−</w:t>
                            </w:r>
                          </w:p>
                        </w:txbxContent>
                      </wps:txbx>
                      <wps:bodyPr rot="0" vert="horz" wrap="square" lIns="0" tIns="0" rIns="0" bIns="0" anchor="t" anchorCtr="0" upright="1">
                        <a:noAutofit/>
                      </wps:bodyPr>
                    </wps:wsp>
                  </a:graphicData>
                </a:graphic>
              </wp:inline>
            </w:drawing>
          </mc:Choice>
          <mc:Fallback>
            <w:pict>
              <v:shape w14:anchorId="6E9E2653" id="Text Box 60" o:spid="_x0000_s1064" type="#_x0000_t202" style="width:7.2pt;height: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" filled="f" stroked="f">
                <v:textbox inset="0,0,0,0">
                  <w:txbxContent>
                    <w:p w14:paraId="61DB1D75" w14:textId="77777777" w:rsidR="00785F08" w:rsidRDefault="00785F08">
                      <w:pPr>
                        <w:pStyle w:val="Textkrper"/>
                        <w:spacing w:line="182" w:lineRule="exact"/>
                        <w:rPr>
                          <w:rFonts w:ascii="DejaVu Sans" w:hAnsi="DejaVu Sans"/>
                        </w:rPr>
                      </w:pPr>
                      <w:r>
                        <w:rPr>
                          <w:rFonts w:ascii="DejaVu Sans" w:hAnsi="DejaVu Sans"/>
                          <w:w w:val="95"/>
                        </w:rPr>
                        <w:t>−</w:t>
                      </w:r>
                    </w:p>
                  </w:txbxContent>
                </v:textbox>
                <w10:anchorlock/>
              </v:shape>
            </w:pict>
          </mc:Fallback>
        </mc:AlternateContent>
      </w:r>
    </w:p>
    <w:p w14:paraId="05FF20AA" w14:textId="77777777" w:rsidR="00EC0BD2" w:rsidRDefault="00753B5A">
      <w:pPr>
        <w:spacing w:line="293" w:lineRule="exact"/>
        <w:ind w:left="69"/>
        <w:rPr>
          <w:sz w:val="12"/>
        </w:rPr>
      </w:pPr>
      <w:r>
        <w:br w:type="column"/>
      </w:r>
      <w:r>
        <w:rPr>
          <w:rFonts w:ascii="Arial" w:hAnsi="Arial"/>
          <w:w w:val="283"/>
          <w:position w:val="18"/>
          <w:sz w:val="20"/>
        </w:rPr>
        <w:lastRenderedPageBreak/>
        <w:t>.</w:t>
      </w:r>
      <w:r>
        <w:rPr>
          <w:rFonts w:ascii="Arial" w:hAnsi="Arial"/>
          <w:spacing w:val="-32"/>
          <w:position w:val="18"/>
          <w:sz w:val="20"/>
        </w:rPr>
        <w:t xml:space="preserve"> </w:t>
      </w:r>
      <w:r>
        <w:rPr>
          <w:rFonts w:ascii="Arial" w:hAnsi="Arial"/>
          <w:spacing w:val="-1"/>
          <w:w w:val="199"/>
          <w:position w:val="4"/>
          <w:sz w:val="20"/>
        </w:rPr>
        <w:t xml:space="preserve"> </w:t>
      </w:r>
      <w:r>
        <w:rPr>
          <w:i/>
          <w:w w:val="178"/>
          <w:sz w:val="18"/>
        </w:rPr>
        <w:t>f</w:t>
      </w:r>
      <w:r>
        <w:rPr>
          <w:i/>
          <w:spacing w:val="-26"/>
          <w:sz w:val="18"/>
        </w:rPr>
        <w:t xml:space="preserve"> </w:t>
      </w:r>
      <w:r>
        <w:rPr>
          <w:spacing w:val="-1"/>
          <w:w w:val="119"/>
          <w:sz w:val="18"/>
        </w:rPr>
        <w:t>(</w:t>
      </w:r>
      <w:r>
        <w:rPr>
          <w:b/>
          <w:i/>
          <w:spacing w:val="5"/>
          <w:w w:val="107"/>
          <w:sz w:val="18"/>
        </w:rPr>
        <w:t>θ</w:t>
      </w:r>
      <w:r>
        <w:rPr>
          <w:w w:val="140"/>
          <w:sz w:val="18"/>
          <w:vertAlign w:val="superscript"/>
        </w:rPr>
        <w:t>(</w:t>
      </w:r>
      <w:proofErr w:type="spellStart"/>
      <w:r>
        <w:rPr>
          <w:rFonts w:ascii="Arial" w:hAnsi="Arial"/>
          <w:i/>
          <w:spacing w:val="-1"/>
          <w:w w:val="208"/>
          <w:sz w:val="18"/>
          <w:vertAlign w:val="superscript"/>
        </w:rPr>
        <w:t>i</w:t>
      </w:r>
      <w:proofErr w:type="spellEnd"/>
      <w:r>
        <w:rPr>
          <w:spacing w:val="10"/>
          <w:w w:val="140"/>
          <w:sz w:val="18"/>
          <w:vertAlign w:val="superscript"/>
        </w:rPr>
        <w:t>)</w:t>
      </w:r>
      <w:r>
        <w:rPr>
          <w:w w:val="102"/>
          <w:sz w:val="18"/>
        </w:rPr>
        <w:t>;</w:t>
      </w:r>
      <w:r>
        <w:rPr>
          <w:spacing w:val="-15"/>
          <w:sz w:val="18"/>
        </w:rPr>
        <w:t xml:space="preserve"> </w:t>
      </w:r>
      <w:r>
        <w:rPr>
          <w:b/>
          <w:i/>
          <w:w w:val="131"/>
          <w:sz w:val="18"/>
        </w:rPr>
        <w:t>x</w:t>
      </w:r>
      <w:r>
        <w:rPr>
          <w:w w:val="140"/>
          <w:sz w:val="18"/>
          <w:vertAlign w:val="superscript"/>
        </w:rPr>
        <w:t>(</w:t>
      </w:r>
      <w:proofErr w:type="spellStart"/>
      <w:r>
        <w:rPr>
          <w:rFonts w:ascii="Arial" w:hAnsi="Arial"/>
          <w:i/>
          <w:spacing w:val="-1"/>
          <w:w w:val="208"/>
          <w:sz w:val="18"/>
          <w:vertAlign w:val="superscript"/>
        </w:rPr>
        <w:t>i</w:t>
      </w:r>
      <w:proofErr w:type="spellEnd"/>
      <w:r>
        <w:rPr>
          <w:spacing w:val="10"/>
          <w:w w:val="140"/>
          <w:sz w:val="18"/>
          <w:vertAlign w:val="superscript"/>
        </w:rPr>
        <w:t>)</w:t>
      </w:r>
      <w:r>
        <w:rPr>
          <w:i/>
          <w:w w:val="113"/>
          <w:sz w:val="18"/>
        </w:rPr>
        <w:t>,</w:t>
      </w:r>
      <w:r>
        <w:rPr>
          <w:i/>
          <w:spacing w:val="-15"/>
          <w:sz w:val="18"/>
        </w:rPr>
        <w:t xml:space="preserve"> </w:t>
      </w:r>
      <w:r>
        <w:rPr>
          <w:b/>
          <w:i/>
          <w:spacing w:val="-1"/>
          <w:w w:val="121"/>
          <w:sz w:val="18"/>
        </w:rPr>
        <w:t>φ</w:t>
      </w:r>
      <w:r>
        <w:rPr>
          <w:spacing w:val="-1"/>
          <w:w w:val="119"/>
          <w:sz w:val="18"/>
        </w:rPr>
        <w:t>)</w:t>
      </w:r>
      <w:r>
        <w:rPr>
          <w:rFonts w:ascii="Arial" w:hAnsi="Arial"/>
          <w:spacing w:val="-1"/>
          <w:w w:val="199"/>
          <w:position w:val="4"/>
          <w:sz w:val="20"/>
        </w:rPr>
        <w:t xml:space="preserve"> </w:t>
      </w:r>
      <w:r>
        <w:rPr>
          <w:w w:val="121"/>
          <w:position w:val="12"/>
          <w:sz w:val="12"/>
        </w:rPr>
        <w:t>2</w:t>
      </w:r>
    </w:p>
    <w:p w14:paraId="2794DCAC" w14:textId="77777777" w:rsidR="00EC0BD2" w:rsidRDefault="00EC0BD2">
      <w:pPr>
        <w:pStyle w:val="Textkrper"/>
        <w:spacing w:before="4" w:after="1"/>
        <w:rPr>
          <w:sz w:val="15"/>
        </w:rPr>
      </w:pPr>
    </w:p>
    <w:p w14:paraId="14E26DD5" w14:textId="77777777" w:rsidR="00EC0BD2" w:rsidRDefault="0043734F">
      <w:pPr>
        <w:pStyle w:val="Textkrper"/>
        <w:spacing w:line="20" w:lineRule="exact"/>
        <w:ind w:left="246" w:right="-69"/>
        <w:rPr>
          <w:sz w:val="2"/>
        </w:rPr>
      </w:pPr>
      <w:r>
        <w:rPr>
          <w:noProof/>
          <w:sz w:val="2"/>
          <w:lang w:val="de-DE" w:eastAsia="de-DE"/>
        </w:rPr>
        <mc:AlternateContent>
          <mc:Choice Requires="wpg">
            <w:drawing>
              <wp:inline distT="0" distB="0" distL="0" distR="0" wp14:anchorId="2D82F9A4" wp14:editId="14AFD575">
                <wp:extent cx="908050" cy="5080"/>
                <wp:effectExtent l="10795" t="6350" r="5080" b="7620"/>
                <wp:docPr id="87"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8050" cy="5080"/>
                          <a:chOff x="0" y="0"/>
                          <a:chExt cx="1430" cy="8"/>
                        </a:xfrm>
                      </wpg:grpSpPr>
                      <wps:wsp>
                        <wps:cNvPr id="88" name="Line 59"/>
                        <wps:cNvCnPr>
                          <a:cxnSpLocks noChangeShapeType="1"/>
                        </wps:cNvCnPr>
                        <wps:spPr bwMode="auto">
                          <a:xfrm>
                            <a:off x="0" y="4"/>
                            <a:ext cx="143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1="http://schemas.microsoft.com/office/drawing/2015/9/8/chartex">
            <w:pict>
              <v:group w14:anchorId="729BFFCB" id="Group 58" o:spid="_x0000_s1026" style="width:71.5pt;height:.4pt;mso-position-horizontal-relative:char;mso-position-vertical-relative:line" coordsize="14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">
                <v:line id="Line 59" o:spid="_x0000_s1027" style="position:absolute;visibility:visible;mso-wrap-style:square" from="0,4" to="14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" strokeweight=".14042mm"/>
                <w10:anchorlock/>
              </v:group>
            </w:pict>
          </mc:Fallback>
        </mc:AlternateContent>
      </w:r>
    </w:p>
    <w:p w14:paraId="4D9C3276" w14:textId="77777777" w:rsidR="00EC0BD2" w:rsidRDefault="00753B5A">
      <w:pPr>
        <w:pStyle w:val="berschrift1"/>
        <w:tabs>
          <w:tab w:val="left" w:pos="840"/>
          <w:tab w:val="left" w:pos="1269"/>
        </w:tabs>
        <w:spacing w:line="293" w:lineRule="exact"/>
        <w:ind w:left="487"/>
      </w:pPr>
      <w:r>
        <w:br w:type="column"/>
      </w:r>
      <w:r>
        <w:rPr>
          <w:w w:val="125"/>
          <w:position w:val="-10"/>
        </w:rPr>
        <w:lastRenderedPageBreak/>
        <w:t>.</w:t>
      </w:r>
      <w:r>
        <w:rPr>
          <w:w w:val="125"/>
          <w:position w:val="-10"/>
        </w:rPr>
        <w:tab/>
      </w:r>
      <w:r>
        <w:rPr>
          <w:w w:val="185"/>
        </w:rPr>
        <w:t>.</w:t>
      </w:r>
      <w:r>
        <w:rPr>
          <w:w w:val="185"/>
        </w:rPr>
        <w:tab/>
      </w:r>
      <w:r>
        <w:rPr>
          <w:w w:val="125"/>
        </w:rPr>
        <w:t>Σ</w:t>
      </w:r>
      <w:r>
        <w:rPr>
          <w:w w:val="125"/>
          <w:position w:val="-10"/>
        </w:rPr>
        <w:t>.</w:t>
      </w:r>
      <w:r>
        <w:rPr>
          <w:w w:val="125"/>
          <w:position w:val="12"/>
        </w:rPr>
        <w:t>Σ</w:t>
      </w:r>
    </w:p>
    <w:p w14:paraId="7C48A78A" w14:textId="77777777" w:rsidR="00EC0BD2" w:rsidRDefault="00EC0BD2">
      <w:pPr>
        <w:pStyle w:val="Textkrper"/>
        <w:spacing w:before="11"/>
        <w:rPr>
          <w:rFonts w:ascii="Arial"/>
          <w:sz w:val="7"/>
        </w:rPr>
      </w:pPr>
    </w:p>
    <w:p w14:paraId="0A504EB3" w14:textId="77777777" w:rsidR="00EC0BD2" w:rsidRDefault="0043734F">
      <w:pPr>
        <w:tabs>
          <w:tab w:val="left" w:pos="2282"/>
        </w:tabs>
        <w:spacing w:line="224" w:lineRule="exact"/>
        <w:ind w:left="959"/>
        <w:rPr>
          <w:rFonts w:ascii="Arial"/>
          <w:sz w:val="17"/>
        </w:rPr>
      </w:pPr>
      <w:r>
        <w:rPr>
          <w:rFonts w:ascii="Arial"/>
          <w:noProof/>
          <w:sz w:val="17"/>
          <w:lang w:val="de-DE" w:eastAsia="de-DE"/>
        </w:rPr>
        <mc:AlternateContent>
          <mc:Choice Requires="wps">
            <w:drawing>
              <wp:inline distT="0" distB="0" distL="0" distR="0" wp14:anchorId="389CAAEB" wp14:editId="6D55C2CC">
                <wp:extent cx="72390" cy="114300"/>
                <wp:effectExtent l="0" t="0" r="0" b="1905"/>
                <wp:docPr id="86"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A83E0" w14:textId="77777777" w:rsidR="00785F08" w:rsidRDefault="00785F08">
                            <w:pPr>
                              <w:spacing w:line="173" w:lineRule="exact"/>
                              <w:rPr>
                                <w:b/>
                                <w:i/>
                                <w:sz w:val="18"/>
                              </w:rPr>
                            </w:pPr>
                            <w:r>
                              <w:rPr>
                                <w:b/>
                                <w:i/>
                                <w:w w:val="125"/>
                                <w:sz w:val="18"/>
                              </w:rPr>
                              <w:t>J</w:t>
                            </w:r>
                          </w:p>
                        </w:txbxContent>
                      </wps:txbx>
                      <wps:bodyPr rot="0" vert="horz" wrap="square" lIns="0" tIns="0" rIns="0" bIns="0" anchor="t" anchorCtr="0" upright="1">
                        <a:noAutofit/>
                      </wps:bodyPr>
                    </wps:wsp>
                  </a:graphicData>
                </a:graphic>
              </wp:inline>
            </w:drawing>
          </mc:Choice>
          <mc:Fallback>
            <w:pict>
              <v:shape w14:anchorId="389CAAEB" id="Text Box 57" o:spid="_x0000_s1065" type="#_x0000_t202" style="width:5.7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" filled="f" stroked="f">
                <v:textbox inset="0,0,0,0">
                  <w:txbxContent>
                    <w:p w14:paraId="33DA83E0" w14:textId="77777777" w:rsidR="00785F08" w:rsidRDefault="00785F08">
                      <w:pPr>
                        <w:spacing w:line="173" w:lineRule="exact"/>
                        <w:rPr>
                          <w:b/>
                          <w:i/>
                          <w:sz w:val="18"/>
                        </w:rPr>
                      </w:pPr>
                      <w:r>
                        <w:rPr>
                          <w:b/>
                          <w:i/>
                          <w:w w:val="125"/>
                          <w:sz w:val="18"/>
                        </w:rPr>
                        <w:t>J</w:t>
                      </w:r>
                    </w:p>
                  </w:txbxContent>
                </v:textbox>
                <w10:anchorlock/>
              </v:shape>
            </w:pict>
          </mc:Fallback>
        </mc:AlternateContent>
      </w:r>
      <w:r w:rsidR="00753B5A">
        <w:rPr>
          <w:rFonts w:ascii="Arial"/>
          <w:sz w:val="17"/>
        </w:rPr>
        <w:tab/>
      </w:r>
      <w:r>
        <w:rPr>
          <w:rFonts w:ascii="Arial"/>
          <w:noProof/>
          <w:position w:val="-3"/>
          <w:sz w:val="17"/>
          <w:lang w:val="de-DE" w:eastAsia="de-DE"/>
        </w:rPr>
        <mc:AlternateContent>
          <mc:Choice Requires="wps">
            <w:drawing>
              <wp:inline distT="0" distB="0" distL="0" distR="0" wp14:anchorId="0E1F0C9D" wp14:editId="5833AA4A">
                <wp:extent cx="46990" cy="108585"/>
                <wp:effectExtent l="0" t="3810" r="1905" b="1905"/>
                <wp:docPr id="8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BBF40" w14:textId="77777777" w:rsidR="00785F08" w:rsidRDefault="00785F08">
                            <w:pPr>
                              <w:spacing w:before="22"/>
                              <w:rPr>
                                <w:sz w:val="12"/>
                              </w:rPr>
                            </w:pPr>
                            <w:r>
                              <w:rPr>
                                <w:w w:val="121"/>
                                <w:sz w:val="12"/>
                              </w:rPr>
                              <w:t>2</w:t>
                            </w:r>
                          </w:p>
                        </w:txbxContent>
                      </wps:txbx>
                      <wps:bodyPr rot="0" vert="horz" wrap="square" lIns="0" tIns="0" rIns="0" bIns="0" anchor="t" anchorCtr="0" upright="1">
                        <a:noAutofit/>
                      </wps:bodyPr>
                    </wps:wsp>
                  </a:graphicData>
                </a:graphic>
              </wp:inline>
            </w:drawing>
          </mc:Choice>
          <mc:Fallback>
            <w:pict>
              <v:shape w14:anchorId="0E1F0C9D" id="Text Box 56" o:spid="_x0000_s1066" type="#_x0000_t202" style="width:3.7pt;height: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" filled="f" stroked="f">
                <v:textbox inset="0,0,0,0">
                  <w:txbxContent>
                    <w:p w14:paraId="233BBF40" w14:textId="77777777" w:rsidR="00785F08" w:rsidRDefault="00785F08">
                      <w:pPr>
                        <w:spacing w:before="22"/>
                        <w:rPr>
                          <w:sz w:val="12"/>
                        </w:rPr>
                      </w:pPr>
                      <w:r>
                        <w:rPr>
                          <w:w w:val="121"/>
                          <w:sz w:val="12"/>
                        </w:rPr>
                        <w:t>2</w:t>
                      </w:r>
                    </w:p>
                  </w:txbxContent>
                </v:textbox>
                <w10:anchorlock/>
              </v:shape>
            </w:pict>
          </mc:Fallback>
        </mc:AlternateContent>
      </w:r>
    </w:p>
    <w:p w14:paraId="45E7DC5A" w14:textId="77777777" w:rsidR="00EC0BD2" w:rsidRDefault="00EC0BD2">
      <w:pPr>
        <w:spacing w:line="224" w:lineRule="exact"/>
        <w:rPr>
          <w:rFonts w:ascii="Arial"/>
          <w:sz w:val="17"/>
        </w:rPr>
        <w:sectPr w:rsidR="00EC0BD2">
          <w:type w:val="continuous"/>
          <w:pgSz w:w="12240" w:h="15840"/>
          <w:pgMar w:top="880" w:right="0" w:bottom="280" w:left="560" w:header="720" w:footer="720" w:gutter="0"/>
          <w:cols w:num="3" w:space="720" w:equalWidth="0">
            <w:col w:w="4076" w:space="40"/>
            <w:col w:w="1671" w:space="39"/>
            <w:col w:w="5854"/>
          </w:cols>
        </w:sectPr>
      </w:pPr>
    </w:p>
    <w:p w14:paraId="6AFD52CB" w14:textId="77777777" w:rsidR="00EC0BD2" w:rsidRDefault="00753B5A">
      <w:pPr>
        <w:pStyle w:val="Textkrper"/>
        <w:spacing w:before="58" w:line="166" w:lineRule="exact"/>
        <w:ind w:right="696"/>
        <w:jc w:val="right"/>
      </w:pPr>
      <w:r>
        <w:rPr>
          <w:w w:val="141"/>
        </w:rPr>
        <w:lastRenderedPageBreak/>
        <w:t>=</w:t>
      </w:r>
    </w:p>
    <w:p w14:paraId="135E1761" w14:textId="77777777" w:rsidR="00EC0BD2" w:rsidRDefault="00753B5A">
      <w:pPr>
        <w:spacing w:line="263" w:lineRule="exact"/>
        <w:jc w:val="right"/>
        <w:rPr>
          <w:sz w:val="12"/>
        </w:rPr>
      </w:pPr>
      <w:r>
        <w:rPr>
          <w:i/>
          <w:w w:val="145"/>
          <w:position w:val="11"/>
          <w:sz w:val="18"/>
        </w:rPr>
        <w:t xml:space="preserve">m </w:t>
      </w:r>
      <w:proofErr w:type="spellStart"/>
      <w:r>
        <w:rPr>
          <w:rFonts w:ascii="Arial"/>
          <w:i/>
          <w:w w:val="145"/>
          <w:sz w:val="12"/>
        </w:rPr>
        <w:t>i</w:t>
      </w:r>
      <w:proofErr w:type="spellEnd"/>
      <w:r>
        <w:rPr>
          <w:w w:val="145"/>
          <w:sz w:val="12"/>
        </w:rPr>
        <w:t>=1</w:t>
      </w:r>
    </w:p>
    <w:p w14:paraId="1BB3B1CB" w14:textId="77777777" w:rsidR="00EC0BD2" w:rsidRDefault="00753B5A">
      <w:pPr>
        <w:tabs>
          <w:tab w:val="left" w:pos="1543"/>
        </w:tabs>
        <w:spacing w:before="44"/>
        <w:ind w:left="865"/>
        <w:rPr>
          <w:sz w:val="18"/>
        </w:rPr>
      </w:pPr>
      <w:r>
        <w:br w:type="column"/>
      </w:r>
      <w:r>
        <w:rPr>
          <w:w w:val="115"/>
          <w:position w:val="-11"/>
          <w:sz w:val="18"/>
        </w:rPr>
        <w:lastRenderedPageBreak/>
        <w:t>2</w:t>
      </w:r>
      <w:r>
        <w:rPr>
          <w:w w:val="115"/>
          <w:position w:val="-11"/>
          <w:sz w:val="18"/>
        </w:rPr>
        <w:tab/>
      </w:r>
      <w:r>
        <w:rPr>
          <w:w w:val="115"/>
          <w:position w:val="7"/>
          <w:sz w:val="12"/>
        </w:rPr>
        <w:t xml:space="preserve">2 </w:t>
      </w:r>
      <w:r>
        <w:rPr>
          <w:w w:val="120"/>
          <w:sz w:val="18"/>
        </w:rPr>
        <w:t xml:space="preserve">+ </w:t>
      </w:r>
      <w:r>
        <w:rPr>
          <w:w w:val="115"/>
          <w:sz w:val="18"/>
        </w:rPr>
        <w:t>log</w:t>
      </w:r>
      <w:r>
        <w:rPr>
          <w:spacing w:val="36"/>
          <w:w w:val="115"/>
          <w:sz w:val="18"/>
        </w:rPr>
        <w:t xml:space="preserve"> </w:t>
      </w:r>
      <w:proofErr w:type="spellStart"/>
      <w:r>
        <w:rPr>
          <w:w w:val="115"/>
          <w:sz w:val="18"/>
        </w:rPr>
        <w:t>det</w:t>
      </w:r>
      <w:proofErr w:type="spellEnd"/>
    </w:p>
    <w:p w14:paraId="57B86C25" w14:textId="77777777" w:rsidR="00EC0BD2" w:rsidRDefault="00753B5A">
      <w:pPr>
        <w:spacing w:before="22" w:line="85" w:lineRule="exact"/>
        <w:ind w:left="240"/>
        <w:rPr>
          <w:sz w:val="12"/>
        </w:rPr>
      </w:pPr>
      <w:r>
        <w:br w:type="column"/>
      </w:r>
      <w:r>
        <w:rPr>
          <w:w w:val="165"/>
          <w:sz w:val="12"/>
        </w:rPr>
        <w:lastRenderedPageBreak/>
        <w:t>(</w:t>
      </w:r>
      <w:proofErr w:type="spellStart"/>
      <w:r>
        <w:rPr>
          <w:rFonts w:ascii="Arial"/>
          <w:i/>
          <w:w w:val="165"/>
          <w:sz w:val="12"/>
        </w:rPr>
        <w:t>i</w:t>
      </w:r>
      <w:proofErr w:type="spellEnd"/>
      <w:r>
        <w:rPr>
          <w:w w:val="165"/>
          <w:sz w:val="12"/>
        </w:rPr>
        <w:t>)</w:t>
      </w:r>
    </w:p>
    <w:p w14:paraId="5919B882" w14:textId="77777777" w:rsidR="00EC0BD2" w:rsidRDefault="00753B5A">
      <w:pPr>
        <w:tabs>
          <w:tab w:val="left" w:pos="538"/>
        </w:tabs>
        <w:spacing w:line="200" w:lineRule="exact"/>
        <w:ind w:left="240"/>
        <w:rPr>
          <w:rFonts w:ascii="Arial"/>
          <w:sz w:val="20"/>
        </w:rPr>
      </w:pPr>
      <w:r>
        <w:rPr>
          <w:rFonts w:ascii="Arial"/>
          <w:i/>
          <w:w w:val="195"/>
          <w:position w:val="-3"/>
          <w:sz w:val="12"/>
        </w:rPr>
        <w:t>f</w:t>
      </w:r>
      <w:r>
        <w:rPr>
          <w:rFonts w:ascii="Arial"/>
          <w:i/>
          <w:w w:val="195"/>
          <w:position w:val="-3"/>
          <w:sz w:val="12"/>
        </w:rPr>
        <w:tab/>
      </w:r>
      <w:r>
        <w:rPr>
          <w:rFonts w:ascii="Arial"/>
          <w:w w:val="120"/>
          <w:sz w:val="20"/>
        </w:rPr>
        <w:t>.</w:t>
      </w:r>
    </w:p>
    <w:p w14:paraId="4AC830BD" w14:textId="77777777" w:rsidR="00EC0BD2" w:rsidRDefault="00753B5A">
      <w:pPr>
        <w:spacing w:before="24"/>
        <w:ind w:left="158"/>
        <w:rPr>
          <w:sz w:val="12"/>
        </w:rPr>
      </w:pPr>
      <w:r>
        <w:br w:type="column"/>
      </w:r>
      <w:r>
        <w:rPr>
          <w:w w:val="130"/>
          <w:sz w:val="18"/>
        </w:rPr>
        <w:lastRenderedPageBreak/>
        <w:t>+</w:t>
      </w:r>
      <w:r>
        <w:rPr>
          <w:spacing w:val="-35"/>
          <w:w w:val="130"/>
          <w:sz w:val="18"/>
        </w:rPr>
        <w:t xml:space="preserve"> </w:t>
      </w:r>
      <w:r>
        <w:rPr>
          <w:i/>
          <w:w w:val="130"/>
          <w:sz w:val="18"/>
        </w:rPr>
        <w:t>τ</w:t>
      </w:r>
      <w:r>
        <w:rPr>
          <w:i/>
          <w:spacing w:val="-28"/>
          <w:w w:val="130"/>
          <w:sz w:val="18"/>
        </w:rPr>
        <w:t xml:space="preserve"> </w:t>
      </w:r>
      <w:r>
        <w:rPr>
          <w:rFonts w:ascii="DejaVu Sans" w:hAnsi="DejaVu Sans"/>
          <w:w w:val="130"/>
          <w:sz w:val="18"/>
        </w:rPr>
        <w:t>"</w:t>
      </w:r>
      <w:r>
        <w:rPr>
          <w:b/>
          <w:i/>
          <w:w w:val="130"/>
          <w:sz w:val="18"/>
        </w:rPr>
        <w:t>φ</w:t>
      </w:r>
      <w:r>
        <w:rPr>
          <w:rFonts w:ascii="DejaVu Sans" w:hAnsi="DejaVu Sans"/>
          <w:w w:val="130"/>
          <w:sz w:val="18"/>
        </w:rPr>
        <w:t>"</w:t>
      </w:r>
      <w:r>
        <w:rPr>
          <w:w w:val="130"/>
          <w:position w:val="9"/>
          <w:sz w:val="12"/>
        </w:rPr>
        <w:t>2</w:t>
      </w:r>
    </w:p>
    <w:p w14:paraId="7D029082" w14:textId="77777777" w:rsidR="00EC0BD2" w:rsidRDefault="00EC0BD2">
      <w:pPr>
        <w:pStyle w:val="Textkrper"/>
        <w:spacing w:before="7"/>
        <w:rPr>
          <w:sz w:val="31"/>
        </w:rPr>
      </w:pPr>
    </w:p>
    <w:p w14:paraId="666EC0DD" w14:textId="77777777" w:rsidR="00EC0BD2" w:rsidRDefault="0043734F">
      <w:pPr>
        <w:spacing w:line="14" w:lineRule="exact"/>
        <w:ind w:left="285"/>
        <w:rPr>
          <w:sz w:val="12"/>
        </w:rPr>
      </w:pPr>
      <w:r>
        <w:rPr>
          <w:noProof/>
          <w:lang w:val="de-DE" w:eastAsia="de-DE"/>
        </w:rPr>
        <mc:AlternateContent>
          <mc:Choice Requires="wps">
            <w:drawing>
              <wp:anchor distT="0" distB="0" distL="114300" distR="114300" simplePos="0" relativeHeight="251650048" behindDoc="1" locked="0" layoutInCell="1" allowOverlap="1" wp14:anchorId="5118CF1E" wp14:editId="3FCEA3DD">
                <wp:simplePos x="0" y="0"/>
                <wp:positionH relativeFrom="page">
                  <wp:posOffset>4848225</wp:posOffset>
                </wp:positionH>
                <wp:positionV relativeFrom="paragraph">
                  <wp:posOffset>40005</wp:posOffset>
                </wp:positionV>
                <wp:extent cx="91440" cy="198120"/>
                <wp:effectExtent l="0" t="0" r="3810" b="4445"/>
                <wp:wrapNone/>
                <wp:docPr id="8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7EECD1" w14:textId="77777777" w:rsidR="00785F08" w:rsidRDefault="00785F08">
                            <w:pPr>
                              <w:pStyle w:val="Textkrper"/>
                              <w:spacing w:line="182" w:lineRule="exact"/>
                              <w:rPr>
                                <w:rFonts w:ascii="DejaVu Sans" w:hAnsi="DejaVu Sans"/>
                              </w:rPr>
                            </w:pPr>
                            <w:r>
                              <w:rPr>
                                <w:rFonts w:ascii="DejaVu Sans" w:hAnsi="DejaVu Sans"/>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18CF1E" id="Text Box 55" o:spid="_x0000_s1067" type="#_x0000_t202" style="position:absolute;left:0;text-align:left;margin-left:381.75pt;margin-top:3.15pt;width:7.2pt;height:15.6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hrLsAIAALE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" filled="f" stroked="f">
                <v:textbox inset="0,0,0,0">
                  <w:txbxContent>
                    <w:p w14:paraId="0D7EECD1" w14:textId="77777777" w:rsidR="00785F08" w:rsidRDefault="00785F08">
                      <w:pPr>
                        <w:pStyle w:val="Textkrper"/>
                        <w:spacing w:line="182" w:lineRule="exact"/>
                        <w:rPr>
                          <w:rFonts w:ascii="DejaVu Sans" w:hAnsi="DejaVu Sans"/>
                        </w:rPr>
                      </w:pPr>
                      <w:r>
                        <w:rPr>
                          <w:rFonts w:ascii="DejaVu Sans" w:hAnsi="DejaVu Sans"/>
                          <w:w w:val="95"/>
                        </w:rPr>
                        <w:t>≡</w:t>
                      </w:r>
                    </w:p>
                  </w:txbxContent>
                </v:textbox>
                <w10:wrap anchorx="page"/>
              </v:shape>
            </w:pict>
          </mc:Fallback>
        </mc:AlternateContent>
      </w:r>
      <w:r w:rsidR="00753B5A">
        <w:rPr>
          <w:w w:val="121"/>
          <w:sz w:val="12"/>
        </w:rPr>
        <w:t>2</w:t>
      </w:r>
    </w:p>
    <w:p w14:paraId="41E9BF05" w14:textId="77777777" w:rsidR="00EC0BD2" w:rsidRDefault="00753B5A">
      <w:pPr>
        <w:pStyle w:val="Textkrper"/>
        <w:spacing w:before="58"/>
        <w:ind w:left="2044"/>
      </w:pPr>
      <w:r>
        <w:br w:type="column"/>
      </w:r>
      <w:bookmarkStart w:id="146" w:name="_bookmark7"/>
      <w:bookmarkEnd w:id="146"/>
      <w:r>
        <w:lastRenderedPageBreak/>
        <w:t>[14]</w:t>
      </w:r>
    </w:p>
    <w:p w14:paraId="3F51E966" w14:textId="77777777" w:rsidR="00EC0BD2" w:rsidRDefault="00EC0BD2">
      <w:pPr>
        <w:sectPr w:rsidR="00EC0BD2">
          <w:type w:val="continuous"/>
          <w:pgSz w:w="12240" w:h="15840"/>
          <w:pgMar w:top="880" w:right="0" w:bottom="280" w:left="560" w:header="720" w:footer="720" w:gutter="0"/>
          <w:cols w:num="5" w:space="720" w:equalWidth="0">
            <w:col w:w="4130" w:space="40"/>
            <w:col w:w="2468" w:space="39"/>
            <w:col w:w="605" w:space="39"/>
            <w:col w:w="861" w:space="40"/>
            <w:col w:w="3458"/>
          </w:cols>
        </w:sectPr>
      </w:pPr>
    </w:p>
    <w:p w14:paraId="4473CBF1" w14:textId="77777777" w:rsidR="00EC0BD2" w:rsidRDefault="00753B5A">
      <w:pPr>
        <w:spacing w:before="104"/>
        <w:ind w:left="120"/>
        <w:rPr>
          <w:rFonts w:ascii="Arial"/>
          <w:sz w:val="9"/>
        </w:rPr>
      </w:pPr>
      <w:r>
        <w:rPr>
          <w:rFonts w:ascii="Arial"/>
          <w:w w:val="105"/>
          <w:sz w:val="9"/>
        </w:rPr>
        <w:lastRenderedPageBreak/>
        <w:t>124</w:t>
      </w:r>
    </w:p>
    <w:p w14:paraId="2963A6E2" w14:textId="77777777" w:rsidR="00EC0BD2" w:rsidRDefault="00EC0BD2">
      <w:pPr>
        <w:pStyle w:val="Textkrper"/>
        <w:rPr>
          <w:rFonts w:ascii="Arial"/>
          <w:sz w:val="10"/>
        </w:rPr>
      </w:pPr>
    </w:p>
    <w:p w14:paraId="6F05E6C5" w14:textId="77777777" w:rsidR="00EC0BD2" w:rsidRDefault="00753B5A">
      <w:pPr>
        <w:ind w:left="120"/>
        <w:rPr>
          <w:rFonts w:ascii="Arial"/>
          <w:sz w:val="9"/>
        </w:rPr>
      </w:pPr>
      <w:r>
        <w:rPr>
          <w:rFonts w:ascii="Arial"/>
          <w:w w:val="105"/>
          <w:sz w:val="9"/>
        </w:rPr>
        <w:t>125</w:t>
      </w:r>
    </w:p>
    <w:p w14:paraId="5072F606" w14:textId="77777777" w:rsidR="00EC0BD2" w:rsidRDefault="00EC0BD2">
      <w:pPr>
        <w:pStyle w:val="Textkrper"/>
        <w:spacing w:before="5"/>
        <w:rPr>
          <w:rFonts w:ascii="Arial"/>
          <w:sz w:val="10"/>
        </w:rPr>
      </w:pPr>
    </w:p>
    <w:p w14:paraId="655511BB" w14:textId="77777777" w:rsidR="00EC0BD2" w:rsidRDefault="00753B5A">
      <w:pPr>
        <w:ind w:left="120"/>
        <w:rPr>
          <w:rFonts w:ascii="Arial"/>
          <w:sz w:val="9"/>
        </w:rPr>
      </w:pPr>
      <w:r>
        <w:rPr>
          <w:rFonts w:ascii="Arial"/>
          <w:w w:val="105"/>
          <w:sz w:val="9"/>
        </w:rPr>
        <w:t>126</w:t>
      </w:r>
    </w:p>
    <w:p w14:paraId="0B960CB4" w14:textId="77777777" w:rsidR="00EC0BD2" w:rsidRDefault="00EC0BD2">
      <w:pPr>
        <w:pStyle w:val="Textkrper"/>
        <w:rPr>
          <w:rFonts w:ascii="Arial"/>
          <w:sz w:val="10"/>
        </w:rPr>
      </w:pPr>
    </w:p>
    <w:p w14:paraId="1671F9BC" w14:textId="77777777" w:rsidR="00EC0BD2" w:rsidRDefault="00753B5A">
      <w:pPr>
        <w:ind w:left="120"/>
        <w:rPr>
          <w:rFonts w:ascii="Arial"/>
          <w:sz w:val="9"/>
        </w:rPr>
      </w:pPr>
      <w:r>
        <w:rPr>
          <w:rFonts w:ascii="Arial"/>
          <w:w w:val="105"/>
          <w:sz w:val="9"/>
        </w:rPr>
        <w:t>127</w:t>
      </w:r>
    </w:p>
    <w:p w14:paraId="2D865872" w14:textId="77777777" w:rsidR="00EC0BD2" w:rsidRDefault="00EC0BD2">
      <w:pPr>
        <w:pStyle w:val="Textkrper"/>
        <w:spacing w:before="11"/>
        <w:rPr>
          <w:rFonts w:ascii="Arial"/>
          <w:sz w:val="9"/>
        </w:rPr>
      </w:pPr>
    </w:p>
    <w:p w14:paraId="15FBDB44" w14:textId="77777777" w:rsidR="00EC0BD2" w:rsidRDefault="00753B5A">
      <w:pPr>
        <w:ind w:left="120"/>
        <w:rPr>
          <w:rFonts w:ascii="Arial"/>
          <w:sz w:val="9"/>
        </w:rPr>
      </w:pPr>
      <w:r>
        <w:rPr>
          <w:rFonts w:ascii="Arial"/>
          <w:w w:val="105"/>
          <w:sz w:val="9"/>
        </w:rPr>
        <w:t>128</w:t>
      </w:r>
    </w:p>
    <w:p w14:paraId="7A178EF9" w14:textId="77777777" w:rsidR="00EC0BD2" w:rsidRDefault="00EC0BD2">
      <w:pPr>
        <w:pStyle w:val="Textkrper"/>
        <w:spacing w:before="11"/>
        <w:rPr>
          <w:rFonts w:ascii="Arial"/>
          <w:sz w:val="9"/>
        </w:rPr>
      </w:pPr>
    </w:p>
    <w:p w14:paraId="74D4ED66" w14:textId="77777777" w:rsidR="00EC0BD2" w:rsidRDefault="00753B5A">
      <w:pPr>
        <w:ind w:left="120"/>
        <w:rPr>
          <w:rFonts w:ascii="Arial"/>
          <w:sz w:val="9"/>
        </w:rPr>
      </w:pPr>
      <w:r>
        <w:rPr>
          <w:rFonts w:ascii="Arial"/>
          <w:w w:val="105"/>
          <w:sz w:val="9"/>
        </w:rPr>
        <w:t>129</w:t>
      </w:r>
    </w:p>
    <w:p w14:paraId="27A46781" w14:textId="77777777" w:rsidR="00EC0BD2" w:rsidRDefault="00EC0BD2">
      <w:pPr>
        <w:pStyle w:val="Textkrper"/>
        <w:rPr>
          <w:rFonts w:ascii="Arial"/>
          <w:sz w:val="10"/>
        </w:rPr>
      </w:pPr>
    </w:p>
    <w:p w14:paraId="692386AB" w14:textId="77777777" w:rsidR="00EC0BD2" w:rsidRDefault="00753B5A">
      <w:pPr>
        <w:ind w:left="120"/>
        <w:rPr>
          <w:rFonts w:ascii="Arial"/>
          <w:sz w:val="9"/>
        </w:rPr>
      </w:pPr>
      <w:r>
        <w:rPr>
          <w:rFonts w:ascii="Arial"/>
          <w:w w:val="105"/>
          <w:sz w:val="9"/>
        </w:rPr>
        <w:t>130</w:t>
      </w:r>
    </w:p>
    <w:p w14:paraId="12F240EA" w14:textId="77777777" w:rsidR="00EC0BD2" w:rsidRDefault="00EC0BD2">
      <w:pPr>
        <w:pStyle w:val="Textkrper"/>
        <w:spacing w:before="11"/>
        <w:rPr>
          <w:rFonts w:ascii="Arial"/>
          <w:sz w:val="9"/>
        </w:rPr>
      </w:pPr>
    </w:p>
    <w:p w14:paraId="72B10EF9" w14:textId="77777777" w:rsidR="00EC0BD2" w:rsidRDefault="00753B5A">
      <w:pPr>
        <w:ind w:left="120"/>
        <w:rPr>
          <w:rFonts w:ascii="Arial"/>
          <w:sz w:val="9"/>
        </w:rPr>
      </w:pPr>
      <w:r>
        <w:rPr>
          <w:rFonts w:ascii="Arial"/>
          <w:w w:val="105"/>
          <w:sz w:val="9"/>
        </w:rPr>
        <w:t>131</w:t>
      </w:r>
    </w:p>
    <w:p w14:paraId="0D98489E" w14:textId="77777777" w:rsidR="00EC0BD2" w:rsidRDefault="00EC0BD2">
      <w:pPr>
        <w:pStyle w:val="Textkrper"/>
        <w:rPr>
          <w:rFonts w:ascii="Arial"/>
          <w:sz w:val="10"/>
        </w:rPr>
      </w:pPr>
    </w:p>
    <w:p w14:paraId="26268714" w14:textId="77777777" w:rsidR="00EC0BD2" w:rsidRDefault="00753B5A">
      <w:pPr>
        <w:ind w:left="120"/>
        <w:rPr>
          <w:rFonts w:ascii="Arial"/>
          <w:sz w:val="9"/>
        </w:rPr>
      </w:pPr>
      <w:r>
        <w:rPr>
          <w:rFonts w:ascii="Arial"/>
          <w:w w:val="105"/>
          <w:sz w:val="9"/>
        </w:rPr>
        <w:t>132</w:t>
      </w:r>
    </w:p>
    <w:p w14:paraId="2F18CE27" w14:textId="77777777" w:rsidR="00EC0BD2" w:rsidRDefault="00EC0BD2">
      <w:pPr>
        <w:pStyle w:val="Textkrper"/>
        <w:spacing w:before="11"/>
        <w:rPr>
          <w:rFonts w:ascii="Arial"/>
          <w:sz w:val="9"/>
        </w:rPr>
      </w:pPr>
    </w:p>
    <w:p w14:paraId="65A9775F" w14:textId="77777777" w:rsidR="00EC0BD2" w:rsidRDefault="00753B5A">
      <w:pPr>
        <w:ind w:left="120"/>
        <w:rPr>
          <w:rFonts w:ascii="Arial"/>
          <w:sz w:val="9"/>
        </w:rPr>
      </w:pPr>
      <w:r>
        <w:rPr>
          <w:rFonts w:ascii="Arial"/>
          <w:w w:val="105"/>
          <w:sz w:val="9"/>
        </w:rPr>
        <w:t>133</w:t>
      </w:r>
    </w:p>
    <w:p w14:paraId="3155631C" w14:textId="77777777" w:rsidR="00EC0BD2" w:rsidRDefault="00EC0BD2">
      <w:pPr>
        <w:pStyle w:val="Textkrper"/>
        <w:spacing w:before="11"/>
        <w:rPr>
          <w:rFonts w:ascii="Arial"/>
          <w:sz w:val="9"/>
        </w:rPr>
      </w:pPr>
    </w:p>
    <w:p w14:paraId="33C7FCB8" w14:textId="77777777" w:rsidR="00EC0BD2" w:rsidRDefault="00753B5A">
      <w:pPr>
        <w:ind w:left="120"/>
        <w:rPr>
          <w:rFonts w:ascii="Arial"/>
          <w:sz w:val="9"/>
        </w:rPr>
      </w:pPr>
      <w:r>
        <w:rPr>
          <w:rFonts w:ascii="Arial"/>
          <w:w w:val="105"/>
          <w:sz w:val="9"/>
        </w:rPr>
        <w:t>134</w:t>
      </w:r>
    </w:p>
    <w:p w14:paraId="1A36E6A1" w14:textId="77777777" w:rsidR="00EC0BD2" w:rsidRDefault="00EC0BD2">
      <w:pPr>
        <w:pStyle w:val="Textkrper"/>
        <w:rPr>
          <w:rFonts w:ascii="Arial"/>
          <w:sz w:val="12"/>
        </w:rPr>
      </w:pPr>
    </w:p>
    <w:p w14:paraId="473A626A" w14:textId="77777777" w:rsidR="00EC0BD2" w:rsidRDefault="00EC0BD2">
      <w:pPr>
        <w:pStyle w:val="Textkrper"/>
        <w:spacing w:before="8"/>
        <w:rPr>
          <w:rFonts w:ascii="Arial"/>
          <w:sz w:val="16"/>
        </w:rPr>
      </w:pPr>
    </w:p>
    <w:p w14:paraId="25DE51A1" w14:textId="77777777" w:rsidR="00EC0BD2" w:rsidRDefault="00753B5A">
      <w:pPr>
        <w:ind w:left="120"/>
        <w:rPr>
          <w:rFonts w:ascii="Arial"/>
          <w:sz w:val="9"/>
        </w:rPr>
      </w:pPr>
      <w:r>
        <w:rPr>
          <w:rFonts w:ascii="Arial"/>
          <w:w w:val="105"/>
          <w:sz w:val="9"/>
        </w:rPr>
        <w:t>135</w:t>
      </w:r>
    </w:p>
    <w:p w14:paraId="5CEE4E26" w14:textId="77777777" w:rsidR="00EC0BD2" w:rsidRDefault="00EC0BD2">
      <w:pPr>
        <w:pStyle w:val="Textkrper"/>
        <w:rPr>
          <w:rFonts w:ascii="Arial"/>
          <w:sz w:val="10"/>
        </w:rPr>
      </w:pPr>
    </w:p>
    <w:p w14:paraId="3D38FEA4" w14:textId="77777777" w:rsidR="00EC0BD2" w:rsidRDefault="00753B5A">
      <w:pPr>
        <w:ind w:left="120"/>
        <w:rPr>
          <w:rFonts w:ascii="Arial"/>
          <w:sz w:val="9"/>
        </w:rPr>
      </w:pPr>
      <w:r>
        <w:rPr>
          <w:rFonts w:ascii="Arial"/>
          <w:w w:val="105"/>
          <w:sz w:val="9"/>
        </w:rPr>
        <w:t>136</w:t>
      </w:r>
    </w:p>
    <w:p w14:paraId="4E8DB690" w14:textId="77777777" w:rsidR="00EC0BD2" w:rsidRDefault="00EC0BD2">
      <w:pPr>
        <w:pStyle w:val="Textkrper"/>
        <w:spacing w:before="11"/>
        <w:rPr>
          <w:rFonts w:ascii="Arial"/>
          <w:sz w:val="9"/>
        </w:rPr>
      </w:pPr>
    </w:p>
    <w:p w14:paraId="2DA19C1D" w14:textId="77777777" w:rsidR="00EC0BD2" w:rsidRDefault="00753B5A">
      <w:pPr>
        <w:ind w:left="120"/>
        <w:rPr>
          <w:rFonts w:ascii="Arial"/>
          <w:sz w:val="9"/>
        </w:rPr>
      </w:pPr>
      <w:r>
        <w:rPr>
          <w:rFonts w:ascii="Arial"/>
          <w:w w:val="105"/>
          <w:sz w:val="9"/>
        </w:rPr>
        <w:t>137</w:t>
      </w:r>
    </w:p>
    <w:p w14:paraId="2BEECA4C" w14:textId="77777777" w:rsidR="00EC0BD2" w:rsidRDefault="00EC0BD2">
      <w:pPr>
        <w:pStyle w:val="Textkrper"/>
        <w:spacing w:before="11"/>
        <w:rPr>
          <w:rFonts w:ascii="Arial"/>
          <w:sz w:val="9"/>
        </w:rPr>
      </w:pPr>
    </w:p>
    <w:p w14:paraId="02D37D36" w14:textId="77777777" w:rsidR="00EC0BD2" w:rsidRDefault="00753B5A">
      <w:pPr>
        <w:ind w:left="120"/>
        <w:rPr>
          <w:rFonts w:ascii="Arial"/>
          <w:sz w:val="9"/>
        </w:rPr>
      </w:pPr>
      <w:r>
        <w:rPr>
          <w:rFonts w:ascii="Arial"/>
          <w:w w:val="105"/>
          <w:sz w:val="9"/>
        </w:rPr>
        <w:t>138</w:t>
      </w:r>
    </w:p>
    <w:p w14:paraId="06772B8E" w14:textId="77777777" w:rsidR="00EC0BD2" w:rsidRDefault="00EC0BD2">
      <w:pPr>
        <w:pStyle w:val="Textkrper"/>
        <w:rPr>
          <w:rFonts w:ascii="Arial"/>
          <w:sz w:val="10"/>
        </w:rPr>
      </w:pPr>
    </w:p>
    <w:p w14:paraId="24CE9D23" w14:textId="77777777" w:rsidR="00EC0BD2" w:rsidRDefault="00753B5A">
      <w:pPr>
        <w:spacing w:line="100" w:lineRule="exact"/>
        <w:ind w:left="120"/>
        <w:rPr>
          <w:rFonts w:ascii="Arial"/>
          <w:sz w:val="9"/>
        </w:rPr>
      </w:pPr>
      <w:r>
        <w:rPr>
          <w:rFonts w:ascii="Arial"/>
          <w:w w:val="105"/>
          <w:sz w:val="9"/>
        </w:rPr>
        <w:t>139</w:t>
      </w:r>
    </w:p>
    <w:p w14:paraId="256F1B2D" w14:textId="77777777" w:rsidR="00EC0BD2" w:rsidRDefault="00753B5A">
      <w:pPr>
        <w:pStyle w:val="Textkrper"/>
        <w:spacing w:before="21" w:line="252" w:lineRule="auto"/>
        <w:ind w:left="126" w:right="1093" w:hanging="7"/>
        <w:jc w:val="both"/>
      </w:pPr>
      <w:r>
        <w:br w:type="column"/>
      </w:r>
      <w:r>
        <w:rPr>
          <w:w w:val="110"/>
        </w:rPr>
        <w:lastRenderedPageBreak/>
        <w:t xml:space="preserve">where </w:t>
      </w:r>
      <w:r>
        <w:rPr>
          <w:spacing w:val="-3"/>
          <w:w w:val="110"/>
        </w:rPr>
        <w:t xml:space="preserve">we </w:t>
      </w:r>
      <w:r>
        <w:rPr>
          <w:w w:val="110"/>
        </w:rPr>
        <w:t xml:space="preserve">place a Gaussian prior </w:t>
      </w:r>
      <w:r>
        <w:rPr>
          <w:spacing w:val="-3"/>
          <w:w w:val="110"/>
        </w:rPr>
        <w:t xml:space="preserve">over </w:t>
      </w:r>
      <w:r>
        <w:rPr>
          <w:w w:val="110"/>
        </w:rPr>
        <w:t xml:space="preserve">the neural network parameters with </w:t>
      </w:r>
      <w:proofErr w:type="gramStart"/>
      <w:r>
        <w:rPr>
          <w:i/>
          <w:w w:val="110"/>
        </w:rPr>
        <w:t xml:space="preserve">τ  </w:t>
      </w:r>
      <w:r>
        <w:rPr>
          <w:w w:val="110"/>
        </w:rPr>
        <w:t>1</w:t>
      </w:r>
      <w:proofErr w:type="gramEnd"/>
      <w:r>
        <w:rPr>
          <w:i/>
          <w:w w:val="110"/>
        </w:rPr>
        <w:t xml:space="preserve">/σ </w:t>
      </w:r>
      <w:r>
        <w:rPr>
          <w:w w:val="110"/>
        </w:rPr>
        <w:t xml:space="preserve">, corresponding to a standard </w:t>
      </w:r>
      <w:r>
        <w:rPr>
          <w:i/>
          <w:w w:val="110"/>
        </w:rPr>
        <w:t>L</w:t>
      </w:r>
      <w:r>
        <w:rPr>
          <w:w w:val="110"/>
        </w:rPr>
        <w:t>2- regularization.</w:t>
      </w:r>
    </w:p>
    <w:p w14:paraId="32726547" w14:textId="45E4E807" w:rsidR="00EC0BD2" w:rsidRDefault="0043734F">
      <w:pPr>
        <w:pStyle w:val="Textkrper"/>
        <w:spacing w:before="7" w:line="252" w:lineRule="auto"/>
        <w:ind w:left="126" w:right="1089" w:firstLine="239"/>
        <w:jc w:val="both"/>
      </w:pPr>
      <w:r>
        <w:rPr>
          <w:noProof/>
          <w:lang w:val="de-DE" w:eastAsia="de-DE"/>
        </w:rPr>
        <mc:AlternateContent>
          <mc:Choice Requires="wps">
            <w:drawing>
              <wp:anchor distT="0" distB="0" distL="114300" distR="114300" simplePos="0" relativeHeight="251643904" behindDoc="1" locked="0" layoutInCell="1" allowOverlap="1" wp14:anchorId="757139B0" wp14:editId="13BEFE11">
                <wp:simplePos x="0" y="0"/>
                <wp:positionH relativeFrom="page">
                  <wp:posOffset>2156460</wp:posOffset>
                </wp:positionH>
                <wp:positionV relativeFrom="paragraph">
                  <wp:posOffset>278130</wp:posOffset>
                </wp:positionV>
                <wp:extent cx="3448685" cy="1080135"/>
                <wp:effectExtent l="0" t="991235" r="0" b="871855"/>
                <wp:wrapNone/>
                <wp:docPr id="83" name="WordArt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448685" cy="10801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E9AAB39"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57139B0" id="WordArt 54" o:spid="_x0000_s1068" type="#_x0000_t202" style="position:absolute;left:0;text-align:left;margin-left:169.8pt;margin-top:21.9pt;width:271.55pt;height:85.05pt;rotation:-45;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" filled="f" stroked="f">
                <v:stroke joinstyle="round"/>
                <o:lock v:ext="edit" shapetype="t"/>
                <v:textbox style="mso-fit-shape-to-text:t">
                  <w:txbxContent>
                    <w:p w14:paraId="2E9AAB39"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DRAFT</w:t>
                      </w:r>
                    </w:p>
                  </w:txbxContent>
                </v:textbox>
                <w10:wrap anchorx="page"/>
              </v:shape>
            </w:pict>
          </mc:Fallback>
        </mc:AlternateContent>
      </w:r>
      <w:r>
        <w:rPr>
          <w:noProof/>
          <w:lang w:val="de-DE" w:eastAsia="de-DE"/>
        </w:rPr>
        <mc:AlternateContent>
          <mc:Choice Requires="wps">
            <w:drawing>
              <wp:anchor distT="0" distB="0" distL="114300" distR="114300" simplePos="0" relativeHeight="251651072" behindDoc="1" locked="0" layoutInCell="1" allowOverlap="1" wp14:anchorId="21257FA9" wp14:editId="369F33B0">
                <wp:simplePos x="0" y="0"/>
                <wp:positionH relativeFrom="page">
                  <wp:posOffset>1913255</wp:posOffset>
                </wp:positionH>
                <wp:positionV relativeFrom="paragraph">
                  <wp:posOffset>715645</wp:posOffset>
                </wp:positionV>
                <wp:extent cx="219710" cy="198120"/>
                <wp:effectExtent l="0" t="0" r="635" b="1905"/>
                <wp:wrapNone/>
                <wp:docPr id="82"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4C08C" w14:textId="77777777" w:rsidR="00785F08" w:rsidRDefault="00785F08">
                            <w:pPr>
                              <w:pStyle w:val="Textkrper"/>
                              <w:spacing w:line="182" w:lineRule="exact"/>
                              <w:rPr>
                                <w:rFonts w:ascii="DejaVu Sans" w:hAnsi="DejaVu Sans"/>
                              </w:rPr>
                            </w:pPr>
                            <w:r>
                              <w:rPr>
                                <w:rFonts w:ascii="DejaVu Sans" w:hAnsi="DejaVu Sans"/>
                                <w:w w:val="105"/>
                              </w:rPr>
                              <w:t>∼</w:t>
                            </w:r>
                            <w:r>
                              <w:rPr>
                                <w:rFonts w:ascii="DejaVu Sans" w:hAnsi="DejaVu Sans"/>
                                <w:spacing w:val="-15"/>
                                <w:w w:val="105"/>
                              </w:rPr>
                              <w:t xml:space="preserve"> </w:t>
                            </w:r>
                            <w:r>
                              <w:rPr>
                                <w:rFonts w:ascii="DejaVu Sans" w:hAnsi="DejaVu Sans"/>
                                <w:w w:val="105"/>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257FA9" id="Text Box 53" o:spid="_x0000_s1069" type="#_x0000_t202" style="position:absolute;left:0;text-align:left;margin-left:150.65pt;margin-top:56.35pt;width:17.3pt;height:15.6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fTFsgIAALI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" filled="f" stroked="f">
                <v:textbox inset="0,0,0,0">
                  <w:txbxContent>
                    <w:p w14:paraId="6384C08C" w14:textId="77777777" w:rsidR="00785F08" w:rsidRDefault="00785F08">
                      <w:pPr>
                        <w:pStyle w:val="Textkrper"/>
                        <w:spacing w:line="182" w:lineRule="exact"/>
                        <w:rPr>
                          <w:rFonts w:ascii="DejaVu Sans" w:hAnsi="DejaVu Sans"/>
                        </w:rPr>
                      </w:pPr>
                      <w:r>
                        <w:rPr>
                          <w:rFonts w:ascii="DejaVu Sans" w:hAnsi="DejaVu Sans"/>
                          <w:w w:val="105"/>
                        </w:rPr>
                        <w:t>∼</w:t>
                      </w:r>
                      <w:r>
                        <w:rPr>
                          <w:rFonts w:ascii="DejaVu Sans" w:hAnsi="DejaVu Sans"/>
                          <w:spacing w:val="-15"/>
                          <w:w w:val="105"/>
                        </w:rPr>
                        <w:t xml:space="preserve"> </w:t>
                      </w:r>
                      <w:r>
                        <w:rPr>
                          <w:rFonts w:ascii="DejaVu Sans" w:hAnsi="DejaVu Sans"/>
                          <w:w w:val="105"/>
                        </w:rPr>
                        <w:t>N</w:t>
                      </w:r>
                    </w:p>
                  </w:txbxContent>
                </v:textbox>
                <w10:wrap anchorx="page"/>
              </v:shape>
            </w:pict>
          </mc:Fallback>
        </mc:AlternateContent>
      </w:r>
      <w:r>
        <w:rPr>
          <w:noProof/>
          <w:lang w:val="de-DE" w:eastAsia="de-DE"/>
        </w:rPr>
        <mc:AlternateContent>
          <mc:Choice Requires="wps">
            <w:drawing>
              <wp:anchor distT="0" distB="0" distL="114300" distR="114300" simplePos="0" relativeHeight="251652096" behindDoc="1" locked="0" layoutInCell="1" allowOverlap="1" wp14:anchorId="148EB0BF" wp14:editId="411F3FA4">
                <wp:simplePos x="0" y="0"/>
                <wp:positionH relativeFrom="page">
                  <wp:posOffset>4164330</wp:posOffset>
                </wp:positionH>
                <wp:positionV relativeFrom="paragraph">
                  <wp:posOffset>576580</wp:posOffset>
                </wp:positionV>
                <wp:extent cx="33020" cy="198120"/>
                <wp:effectExtent l="1905" t="3810" r="3175" b="0"/>
                <wp:wrapNone/>
                <wp:docPr id="81"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F86C2" w14:textId="77777777" w:rsidR="00785F08" w:rsidRDefault="00785F08">
                            <w:pPr>
                              <w:pStyle w:val="Textkrper"/>
                              <w:spacing w:line="182" w:lineRule="exact"/>
                              <w:rPr>
                                <w:rFonts w:ascii="DejaVu Sans"/>
                              </w:rPr>
                            </w:pPr>
                            <w:r>
                              <w:rPr>
                                <w:rFonts w:ascii="DejaVu Sans"/>
                                <w:w w:val="8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EB0BF" id="Text Box 52" o:spid="_x0000_s1070" type="#_x0000_t202" style="position:absolute;left:0;text-align:left;margin-left:327.9pt;margin-top:45.4pt;width:2.6pt;height:15.6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" filled="f" stroked="f">
                <v:textbox inset="0,0,0,0">
                  <w:txbxContent>
                    <w:p w14:paraId="610F86C2" w14:textId="77777777" w:rsidR="00785F08" w:rsidRDefault="00785F08">
                      <w:pPr>
                        <w:pStyle w:val="Textkrper"/>
                        <w:spacing w:line="182" w:lineRule="exact"/>
                        <w:rPr>
                          <w:rFonts w:ascii="DejaVu Sans"/>
                        </w:rPr>
                      </w:pPr>
                      <w:r>
                        <w:rPr>
                          <w:rFonts w:ascii="DejaVu Sans"/>
                          <w:w w:val="84"/>
                        </w:rPr>
                        <w:t>|</w:t>
                      </w:r>
                    </w:p>
                  </w:txbxContent>
                </v:textbox>
                <w10:wrap anchorx="page"/>
              </v:shape>
            </w:pict>
          </mc:Fallback>
        </mc:AlternateContent>
      </w:r>
      <w:r w:rsidR="00753B5A">
        <w:rPr>
          <w:w w:val="115"/>
        </w:rPr>
        <w:t>Minimizing Eq.</w:t>
      </w:r>
      <w:hyperlink w:anchor="_bookmark7" w:history="1">
        <w:r w:rsidR="00753B5A">
          <w:rPr>
            <w:color w:val="0000FF"/>
            <w:w w:val="115"/>
          </w:rPr>
          <w:t>14</w:t>
        </w:r>
      </w:hyperlink>
      <w:ins w:id="147" w:author="andreas.voss" w:date="2019-07-09T14:07:00Z">
        <w:r w:rsidR="00F932C5">
          <w:rPr>
            <w:color w:val="0000FF"/>
            <w:w w:val="115"/>
          </w:rPr>
          <w:t xml:space="preserve"> </w:t>
        </w:r>
      </w:ins>
      <w:r w:rsidR="00753B5A">
        <w:rPr>
          <w:w w:val="115"/>
        </w:rPr>
        <w:t xml:space="preserve">can </w:t>
      </w:r>
      <w:r w:rsidR="00753B5A">
        <w:rPr>
          <w:spacing w:val="2"/>
          <w:w w:val="115"/>
        </w:rPr>
        <w:t xml:space="preserve">be </w:t>
      </w:r>
      <w:r w:rsidR="00753B5A">
        <w:rPr>
          <w:w w:val="115"/>
        </w:rPr>
        <w:t xml:space="preserve">interpreted as searching for the optimal neural network parameters </w:t>
      </w:r>
      <w:r w:rsidR="00753B5A">
        <w:rPr>
          <w:b/>
          <w:i/>
          <w:w w:val="115"/>
        </w:rPr>
        <w:t>φ</w:t>
      </w:r>
      <w:r w:rsidR="00753B5A">
        <w:rPr>
          <w:rFonts w:ascii="DejaVu Sans" w:hAnsi="DejaVu Sans"/>
          <w:w w:val="115"/>
          <w:vertAlign w:val="superscript"/>
        </w:rPr>
        <w:t>∗</w:t>
      </w:r>
      <w:r w:rsidR="00753B5A">
        <w:rPr>
          <w:rFonts w:ascii="DejaVu Sans" w:hAnsi="DejaVu Sans"/>
          <w:w w:val="115"/>
        </w:rPr>
        <w:t xml:space="preserve"> </w:t>
      </w:r>
      <w:r w:rsidR="00753B5A">
        <w:rPr>
          <w:w w:val="115"/>
        </w:rPr>
        <w:t>which maximize the probability</w:t>
      </w:r>
      <w:r w:rsidR="00753B5A">
        <w:rPr>
          <w:spacing w:val="-11"/>
          <w:w w:val="115"/>
        </w:rPr>
        <w:t xml:space="preserve"> </w:t>
      </w:r>
      <w:r w:rsidR="00753B5A">
        <w:rPr>
          <w:w w:val="115"/>
        </w:rPr>
        <w:t>of</w:t>
      </w:r>
      <w:r w:rsidR="00753B5A">
        <w:rPr>
          <w:spacing w:val="-10"/>
          <w:w w:val="115"/>
        </w:rPr>
        <w:t xml:space="preserve"> </w:t>
      </w:r>
      <w:r w:rsidR="00753B5A">
        <w:rPr>
          <w:w w:val="115"/>
        </w:rPr>
        <w:t>model</w:t>
      </w:r>
      <w:r w:rsidR="00753B5A">
        <w:rPr>
          <w:spacing w:val="-11"/>
          <w:w w:val="115"/>
        </w:rPr>
        <w:t xml:space="preserve"> </w:t>
      </w:r>
      <w:r w:rsidR="00753B5A">
        <w:rPr>
          <w:w w:val="115"/>
        </w:rPr>
        <w:t>parameters</w:t>
      </w:r>
      <w:r w:rsidR="00753B5A">
        <w:rPr>
          <w:spacing w:val="-10"/>
          <w:w w:val="115"/>
        </w:rPr>
        <w:t xml:space="preserve"> </w:t>
      </w:r>
      <w:r w:rsidR="00753B5A">
        <w:rPr>
          <w:b/>
          <w:i/>
          <w:w w:val="115"/>
        </w:rPr>
        <w:t>θ</w:t>
      </w:r>
      <w:r w:rsidR="00753B5A">
        <w:rPr>
          <w:b/>
          <w:i/>
          <w:spacing w:val="-8"/>
          <w:w w:val="115"/>
        </w:rPr>
        <w:t xml:space="preserve"> </w:t>
      </w:r>
      <w:r w:rsidR="00753B5A">
        <w:rPr>
          <w:w w:val="115"/>
        </w:rPr>
        <w:t>given</w:t>
      </w:r>
      <w:r w:rsidR="00753B5A">
        <w:rPr>
          <w:spacing w:val="-10"/>
          <w:w w:val="115"/>
        </w:rPr>
        <w:t xml:space="preserve"> </w:t>
      </w:r>
      <w:r w:rsidR="00753B5A">
        <w:rPr>
          <w:w w:val="115"/>
        </w:rPr>
        <w:t>data</w:t>
      </w:r>
      <w:r w:rsidR="00753B5A">
        <w:rPr>
          <w:spacing w:val="-11"/>
          <w:w w:val="115"/>
        </w:rPr>
        <w:t xml:space="preserve"> </w:t>
      </w:r>
      <w:r w:rsidR="00753B5A">
        <w:rPr>
          <w:b/>
          <w:i/>
          <w:w w:val="115"/>
        </w:rPr>
        <w:t>x</w:t>
      </w:r>
      <w:r w:rsidR="00753B5A">
        <w:rPr>
          <w:w w:val="115"/>
        </w:rPr>
        <w:t>.</w:t>
      </w:r>
      <w:r w:rsidR="00753B5A">
        <w:rPr>
          <w:spacing w:val="3"/>
          <w:w w:val="115"/>
        </w:rPr>
        <w:t xml:space="preserve"> </w:t>
      </w:r>
      <w:r w:rsidR="00753B5A">
        <w:rPr>
          <w:w w:val="115"/>
        </w:rPr>
        <w:t>This</w:t>
      </w:r>
      <w:r w:rsidR="00753B5A">
        <w:rPr>
          <w:spacing w:val="-10"/>
          <w:w w:val="115"/>
        </w:rPr>
        <w:t xml:space="preserve"> </w:t>
      </w:r>
      <w:r w:rsidR="00753B5A">
        <w:rPr>
          <w:w w:val="115"/>
        </w:rPr>
        <w:t>is</w:t>
      </w:r>
      <w:r w:rsidR="00753B5A">
        <w:rPr>
          <w:spacing w:val="-11"/>
          <w:w w:val="115"/>
        </w:rPr>
        <w:t xml:space="preserve"> </w:t>
      </w:r>
      <w:r w:rsidR="00753B5A">
        <w:rPr>
          <w:w w:val="115"/>
        </w:rPr>
        <w:t>exactly</w:t>
      </w:r>
      <w:r w:rsidR="00753B5A">
        <w:rPr>
          <w:spacing w:val="-10"/>
          <w:w w:val="115"/>
        </w:rPr>
        <w:t xml:space="preserve"> </w:t>
      </w:r>
      <w:r w:rsidR="00753B5A">
        <w:rPr>
          <w:w w:val="115"/>
        </w:rPr>
        <w:t>the</w:t>
      </w:r>
      <w:r w:rsidR="00753B5A">
        <w:rPr>
          <w:spacing w:val="-11"/>
          <w:w w:val="115"/>
        </w:rPr>
        <w:t xml:space="preserve"> </w:t>
      </w:r>
      <w:r w:rsidR="00753B5A">
        <w:rPr>
          <w:w w:val="115"/>
        </w:rPr>
        <w:t>probability</w:t>
      </w:r>
      <w:r w:rsidR="00753B5A">
        <w:rPr>
          <w:spacing w:val="-10"/>
          <w:w w:val="115"/>
        </w:rPr>
        <w:t xml:space="preserve"> </w:t>
      </w:r>
      <w:r w:rsidR="00753B5A">
        <w:rPr>
          <w:spacing w:val="-3"/>
          <w:w w:val="115"/>
        </w:rPr>
        <w:t>we</w:t>
      </w:r>
      <w:r w:rsidR="00753B5A">
        <w:rPr>
          <w:spacing w:val="-11"/>
          <w:w w:val="115"/>
        </w:rPr>
        <w:t xml:space="preserve"> </w:t>
      </w:r>
      <w:r w:rsidR="00753B5A">
        <w:rPr>
          <w:w w:val="115"/>
        </w:rPr>
        <w:t>are</w:t>
      </w:r>
      <w:r w:rsidR="00753B5A">
        <w:rPr>
          <w:spacing w:val="-10"/>
          <w:w w:val="115"/>
        </w:rPr>
        <w:t xml:space="preserve"> </w:t>
      </w:r>
      <w:r w:rsidR="00753B5A">
        <w:rPr>
          <w:w w:val="115"/>
        </w:rPr>
        <w:t>concerned</w:t>
      </w:r>
      <w:r w:rsidR="00753B5A">
        <w:rPr>
          <w:spacing w:val="-11"/>
          <w:w w:val="115"/>
        </w:rPr>
        <w:t xml:space="preserve"> </w:t>
      </w:r>
      <w:r w:rsidR="00753B5A">
        <w:rPr>
          <w:w w:val="115"/>
        </w:rPr>
        <w:t>with</w:t>
      </w:r>
      <w:r w:rsidR="00753B5A">
        <w:rPr>
          <w:spacing w:val="-10"/>
          <w:w w:val="115"/>
        </w:rPr>
        <w:t xml:space="preserve"> </w:t>
      </w:r>
      <w:r w:rsidR="00753B5A">
        <w:rPr>
          <w:w w:val="115"/>
        </w:rPr>
        <w:t>in</w:t>
      </w:r>
      <w:r w:rsidR="00753B5A">
        <w:rPr>
          <w:spacing w:val="-11"/>
          <w:w w:val="115"/>
        </w:rPr>
        <w:t xml:space="preserve"> </w:t>
      </w:r>
      <w:r w:rsidR="00753B5A">
        <w:rPr>
          <w:w w:val="115"/>
        </w:rPr>
        <w:t>Bayesian</w:t>
      </w:r>
      <w:r w:rsidR="00753B5A">
        <w:rPr>
          <w:spacing w:val="-10"/>
          <w:w w:val="115"/>
        </w:rPr>
        <w:t xml:space="preserve"> </w:t>
      </w:r>
      <w:r w:rsidR="00753B5A">
        <w:rPr>
          <w:w w:val="115"/>
        </w:rPr>
        <w:t>inference. Note that our formulation maximizes the posterior of model parameters directly, in contrast to variational methods which optimize</w:t>
      </w:r>
      <w:r w:rsidR="00753B5A">
        <w:rPr>
          <w:spacing w:val="-27"/>
          <w:w w:val="115"/>
        </w:rPr>
        <w:t xml:space="preserve"> </w:t>
      </w:r>
      <w:r w:rsidR="00753B5A">
        <w:rPr>
          <w:w w:val="115"/>
        </w:rPr>
        <w:t>a</w:t>
      </w:r>
      <w:r w:rsidR="00753B5A">
        <w:rPr>
          <w:spacing w:val="-27"/>
          <w:w w:val="115"/>
        </w:rPr>
        <w:t xml:space="preserve"> </w:t>
      </w:r>
      <w:r w:rsidR="00753B5A">
        <w:rPr>
          <w:spacing w:val="-3"/>
          <w:w w:val="115"/>
        </w:rPr>
        <w:t>lower</w:t>
      </w:r>
      <w:r w:rsidR="00753B5A">
        <w:rPr>
          <w:spacing w:val="-27"/>
          <w:w w:val="115"/>
        </w:rPr>
        <w:t xml:space="preserve"> </w:t>
      </w:r>
      <w:r w:rsidR="00753B5A">
        <w:rPr>
          <w:w w:val="115"/>
        </w:rPr>
        <w:t>bound</w:t>
      </w:r>
      <w:r w:rsidR="00753B5A">
        <w:rPr>
          <w:spacing w:val="-27"/>
          <w:w w:val="115"/>
        </w:rPr>
        <w:t xml:space="preserve"> </w:t>
      </w:r>
      <w:r w:rsidR="00753B5A">
        <w:rPr>
          <w:w w:val="115"/>
        </w:rPr>
        <w:t>on</w:t>
      </w:r>
      <w:r w:rsidR="00753B5A">
        <w:rPr>
          <w:spacing w:val="-26"/>
          <w:w w:val="115"/>
        </w:rPr>
        <w:t xml:space="preserve"> </w:t>
      </w:r>
      <w:r w:rsidR="00753B5A">
        <w:rPr>
          <w:w w:val="115"/>
        </w:rPr>
        <w:t>the</w:t>
      </w:r>
      <w:r w:rsidR="00753B5A">
        <w:rPr>
          <w:spacing w:val="-27"/>
          <w:w w:val="115"/>
        </w:rPr>
        <w:t xml:space="preserve"> </w:t>
      </w:r>
      <w:r w:rsidR="00753B5A">
        <w:rPr>
          <w:w w:val="115"/>
        </w:rPr>
        <w:t>posterior</w:t>
      </w:r>
      <w:r w:rsidR="00753B5A">
        <w:rPr>
          <w:spacing w:val="-27"/>
          <w:w w:val="115"/>
        </w:rPr>
        <w:t xml:space="preserve"> </w:t>
      </w:r>
      <w:r w:rsidR="00753B5A">
        <w:rPr>
          <w:w w:val="115"/>
        </w:rPr>
        <w:t>(</w:t>
      </w:r>
      <w:hyperlink w:anchor="_bookmark35" w:history="1">
        <w:r w:rsidR="00753B5A">
          <w:rPr>
            <w:color w:val="0000FF"/>
            <w:w w:val="115"/>
          </w:rPr>
          <w:t>22</w:t>
        </w:r>
      </w:hyperlink>
      <w:r w:rsidR="00753B5A">
        <w:rPr>
          <w:w w:val="115"/>
        </w:rPr>
        <w:t>,</w:t>
      </w:r>
      <w:r w:rsidR="00753B5A">
        <w:rPr>
          <w:spacing w:val="-27"/>
          <w:w w:val="115"/>
        </w:rPr>
        <w:t xml:space="preserve"> </w:t>
      </w:r>
      <w:hyperlink w:anchor="_bookmark44" w:history="1">
        <w:r w:rsidR="00753B5A">
          <w:rPr>
            <w:color w:val="0000FF"/>
            <w:w w:val="115"/>
          </w:rPr>
          <w:t>32</w:t>
        </w:r>
      </w:hyperlink>
      <w:r w:rsidR="00753B5A">
        <w:rPr>
          <w:w w:val="115"/>
        </w:rPr>
        <w:t>).</w:t>
      </w:r>
      <w:r w:rsidR="00753B5A">
        <w:rPr>
          <w:spacing w:val="-14"/>
          <w:w w:val="115"/>
        </w:rPr>
        <w:t xml:space="preserve"> </w:t>
      </w:r>
      <w:r w:rsidR="00753B5A">
        <w:rPr>
          <w:w w:val="115"/>
        </w:rPr>
        <w:t>Once</w:t>
      </w:r>
      <w:r w:rsidR="00753B5A">
        <w:rPr>
          <w:spacing w:val="-26"/>
          <w:w w:val="115"/>
        </w:rPr>
        <w:t xml:space="preserve"> </w:t>
      </w:r>
      <w:r w:rsidR="00753B5A">
        <w:rPr>
          <w:w w:val="115"/>
        </w:rPr>
        <w:t>the</w:t>
      </w:r>
      <w:r w:rsidR="00753B5A">
        <w:rPr>
          <w:spacing w:val="-27"/>
          <w:w w:val="115"/>
        </w:rPr>
        <w:t xml:space="preserve"> </w:t>
      </w:r>
      <w:r w:rsidR="00753B5A">
        <w:rPr>
          <w:w w:val="115"/>
        </w:rPr>
        <w:t>backpropagation</w:t>
      </w:r>
      <w:r w:rsidR="00753B5A">
        <w:rPr>
          <w:spacing w:val="-27"/>
          <w:w w:val="115"/>
        </w:rPr>
        <w:t xml:space="preserve"> </w:t>
      </w:r>
      <w:r w:rsidR="00753B5A">
        <w:rPr>
          <w:w w:val="115"/>
        </w:rPr>
        <w:t>algorithm</w:t>
      </w:r>
      <w:r w:rsidR="00753B5A">
        <w:rPr>
          <w:spacing w:val="-27"/>
          <w:w w:val="115"/>
        </w:rPr>
        <w:t xml:space="preserve"> </w:t>
      </w:r>
      <w:r w:rsidR="00753B5A">
        <w:rPr>
          <w:w w:val="115"/>
        </w:rPr>
        <w:t>has</w:t>
      </w:r>
      <w:r w:rsidR="00753B5A">
        <w:rPr>
          <w:spacing w:val="-26"/>
          <w:w w:val="115"/>
        </w:rPr>
        <w:t xml:space="preserve"> </w:t>
      </w:r>
      <w:r w:rsidR="00753B5A">
        <w:rPr>
          <w:w w:val="115"/>
        </w:rPr>
        <w:t>settled</w:t>
      </w:r>
      <w:r w:rsidR="00753B5A">
        <w:rPr>
          <w:spacing w:val="-27"/>
          <w:w w:val="115"/>
        </w:rPr>
        <w:t xml:space="preserve"> </w:t>
      </w:r>
      <w:r w:rsidR="00753B5A">
        <w:rPr>
          <w:w w:val="115"/>
        </w:rPr>
        <w:t>to</w:t>
      </w:r>
      <w:r w:rsidR="00753B5A">
        <w:rPr>
          <w:spacing w:val="-27"/>
          <w:w w:val="115"/>
        </w:rPr>
        <w:t xml:space="preserve"> </w:t>
      </w:r>
      <w:r w:rsidR="00753B5A">
        <w:rPr>
          <w:w w:val="115"/>
        </w:rPr>
        <w:t>a</w:t>
      </w:r>
      <w:r w:rsidR="00753B5A">
        <w:rPr>
          <w:spacing w:val="-27"/>
          <w:w w:val="115"/>
        </w:rPr>
        <w:t xml:space="preserve"> </w:t>
      </w:r>
      <w:r w:rsidR="00753B5A">
        <w:rPr>
          <w:w w:val="115"/>
        </w:rPr>
        <w:t>local</w:t>
      </w:r>
      <w:r w:rsidR="00753B5A">
        <w:rPr>
          <w:spacing w:val="-26"/>
          <w:w w:val="115"/>
        </w:rPr>
        <w:t xml:space="preserve"> </w:t>
      </w:r>
      <w:r w:rsidR="00753B5A">
        <w:rPr>
          <w:w w:val="115"/>
        </w:rPr>
        <w:t>minimum</w:t>
      </w:r>
      <w:r w:rsidR="00753B5A">
        <w:rPr>
          <w:spacing w:val="-27"/>
          <w:w w:val="115"/>
        </w:rPr>
        <w:t xml:space="preserve"> </w:t>
      </w:r>
      <w:r w:rsidR="00753B5A">
        <w:rPr>
          <w:w w:val="115"/>
        </w:rPr>
        <w:t>of</w:t>
      </w:r>
      <w:r w:rsidR="00753B5A">
        <w:rPr>
          <w:spacing w:val="-27"/>
          <w:w w:val="115"/>
        </w:rPr>
        <w:t xml:space="preserve"> </w:t>
      </w:r>
      <w:r w:rsidR="00753B5A">
        <w:rPr>
          <w:w w:val="115"/>
        </w:rPr>
        <w:t>the</w:t>
      </w:r>
      <w:r w:rsidR="00753B5A">
        <w:rPr>
          <w:spacing w:val="-27"/>
          <w:w w:val="115"/>
        </w:rPr>
        <w:t xml:space="preserve"> </w:t>
      </w:r>
      <w:r w:rsidR="00753B5A">
        <w:rPr>
          <w:w w:val="115"/>
        </w:rPr>
        <w:t>ML loss,</w:t>
      </w:r>
      <w:r w:rsidR="00753B5A">
        <w:rPr>
          <w:spacing w:val="-18"/>
          <w:w w:val="115"/>
        </w:rPr>
        <w:t xml:space="preserve"> </w:t>
      </w:r>
      <w:r w:rsidR="00753B5A">
        <w:rPr>
          <w:w w:val="115"/>
        </w:rPr>
        <w:t>one</w:t>
      </w:r>
      <w:r w:rsidR="00753B5A">
        <w:rPr>
          <w:spacing w:val="-18"/>
          <w:w w:val="115"/>
        </w:rPr>
        <w:t xml:space="preserve"> </w:t>
      </w:r>
      <w:r w:rsidR="00753B5A">
        <w:rPr>
          <w:w w:val="115"/>
        </w:rPr>
        <w:t>can</w:t>
      </w:r>
      <w:r w:rsidR="00753B5A">
        <w:rPr>
          <w:spacing w:val="-19"/>
          <w:w w:val="115"/>
        </w:rPr>
        <w:t xml:space="preserve"> </w:t>
      </w:r>
      <w:r w:rsidR="00753B5A">
        <w:rPr>
          <w:w w:val="115"/>
        </w:rPr>
        <w:t>easily</w:t>
      </w:r>
      <w:r w:rsidR="00753B5A">
        <w:rPr>
          <w:spacing w:val="-18"/>
          <w:w w:val="115"/>
        </w:rPr>
        <w:t xml:space="preserve"> </w:t>
      </w:r>
      <w:r w:rsidR="00753B5A">
        <w:rPr>
          <w:w w:val="115"/>
        </w:rPr>
        <w:t>obtain</w:t>
      </w:r>
      <w:r w:rsidR="00753B5A">
        <w:rPr>
          <w:spacing w:val="-18"/>
          <w:w w:val="115"/>
        </w:rPr>
        <w:t xml:space="preserve"> </w:t>
      </w:r>
      <w:r w:rsidR="00753B5A">
        <w:rPr>
          <w:w w:val="115"/>
        </w:rPr>
        <w:t>samples</w:t>
      </w:r>
      <w:r w:rsidR="00753B5A">
        <w:rPr>
          <w:spacing w:val="-18"/>
          <w:w w:val="115"/>
        </w:rPr>
        <w:t xml:space="preserve"> </w:t>
      </w:r>
      <w:r w:rsidR="00753B5A">
        <w:rPr>
          <w:w w:val="115"/>
        </w:rPr>
        <w:t>from</w:t>
      </w:r>
      <w:r w:rsidR="00753B5A">
        <w:rPr>
          <w:spacing w:val="-18"/>
          <w:w w:val="115"/>
        </w:rPr>
        <w:t xml:space="preserve"> </w:t>
      </w:r>
      <w:r w:rsidR="00753B5A">
        <w:rPr>
          <w:w w:val="115"/>
        </w:rPr>
        <w:t>the</w:t>
      </w:r>
      <w:r w:rsidR="00753B5A">
        <w:rPr>
          <w:spacing w:val="-19"/>
          <w:w w:val="115"/>
        </w:rPr>
        <w:t xml:space="preserve"> </w:t>
      </w:r>
      <w:r w:rsidR="00753B5A">
        <w:rPr>
          <w:w w:val="115"/>
        </w:rPr>
        <w:t>approximate</w:t>
      </w:r>
      <w:r w:rsidR="00753B5A">
        <w:rPr>
          <w:spacing w:val="-18"/>
          <w:w w:val="115"/>
        </w:rPr>
        <w:t xml:space="preserve"> </w:t>
      </w:r>
      <w:r w:rsidR="00753B5A">
        <w:rPr>
          <w:w w:val="115"/>
        </w:rPr>
        <w:t>posterior</w:t>
      </w:r>
      <w:r w:rsidR="00753B5A">
        <w:rPr>
          <w:spacing w:val="-19"/>
          <w:w w:val="115"/>
        </w:rPr>
        <w:t xml:space="preserve"> </w:t>
      </w:r>
      <w:proofErr w:type="gramStart"/>
      <w:r w:rsidR="00753B5A">
        <w:rPr>
          <w:i/>
          <w:w w:val="115"/>
        </w:rPr>
        <w:t>p</w:t>
      </w:r>
      <w:r w:rsidR="00753B5A">
        <w:rPr>
          <w:w w:val="115"/>
        </w:rPr>
        <w:t>(</w:t>
      </w:r>
      <w:proofErr w:type="gramEnd"/>
      <w:r w:rsidR="00753B5A">
        <w:rPr>
          <w:b/>
          <w:i/>
          <w:w w:val="115"/>
        </w:rPr>
        <w:t>θ</w:t>
      </w:r>
      <w:r w:rsidR="00753B5A">
        <w:rPr>
          <w:b/>
          <w:i/>
          <w:spacing w:val="-16"/>
          <w:w w:val="115"/>
        </w:rPr>
        <w:t xml:space="preserve"> </w:t>
      </w:r>
      <w:r w:rsidR="00753B5A">
        <w:rPr>
          <w:b/>
          <w:i/>
          <w:w w:val="115"/>
        </w:rPr>
        <w:t>x</w:t>
      </w:r>
      <w:r w:rsidR="00753B5A">
        <w:rPr>
          <w:b/>
          <w:i/>
          <w:spacing w:val="-19"/>
          <w:w w:val="115"/>
        </w:rPr>
        <w:t xml:space="preserve"> </w:t>
      </w:r>
      <w:r w:rsidR="00753B5A">
        <w:rPr>
          <w:w w:val="115"/>
        </w:rPr>
        <w:t>=</w:t>
      </w:r>
      <w:r w:rsidR="00753B5A">
        <w:rPr>
          <w:spacing w:val="-19"/>
          <w:w w:val="115"/>
        </w:rPr>
        <w:t xml:space="preserve"> </w:t>
      </w:r>
      <w:proofErr w:type="spellStart"/>
      <w:r w:rsidR="00753B5A">
        <w:rPr>
          <w:b/>
          <w:i/>
          <w:w w:val="115"/>
        </w:rPr>
        <w:t>x</w:t>
      </w:r>
      <w:r w:rsidR="00753B5A">
        <w:rPr>
          <w:rFonts w:ascii="Arial" w:hAnsi="Arial"/>
          <w:i/>
          <w:w w:val="115"/>
          <w:vertAlign w:val="subscript"/>
        </w:rPr>
        <w:t>obs</w:t>
      </w:r>
      <w:proofErr w:type="spellEnd"/>
      <w:r w:rsidR="00753B5A">
        <w:rPr>
          <w:i/>
          <w:w w:val="115"/>
        </w:rPr>
        <w:t>,</w:t>
      </w:r>
      <w:r w:rsidR="00753B5A">
        <w:rPr>
          <w:i/>
          <w:spacing w:val="-32"/>
          <w:w w:val="115"/>
        </w:rPr>
        <w:t xml:space="preserve"> </w:t>
      </w:r>
      <w:r w:rsidR="00753B5A">
        <w:rPr>
          <w:b/>
          <w:i/>
          <w:w w:val="115"/>
        </w:rPr>
        <w:t>φ</w:t>
      </w:r>
      <w:r w:rsidR="00753B5A">
        <w:rPr>
          <w:b/>
          <w:i/>
          <w:spacing w:val="-19"/>
          <w:w w:val="115"/>
        </w:rPr>
        <w:t xml:space="preserve"> </w:t>
      </w:r>
      <w:r w:rsidR="00753B5A">
        <w:rPr>
          <w:w w:val="115"/>
        </w:rPr>
        <w:t>=</w:t>
      </w:r>
      <w:r w:rsidR="00753B5A">
        <w:rPr>
          <w:spacing w:val="-19"/>
          <w:w w:val="115"/>
        </w:rPr>
        <w:t xml:space="preserve"> </w:t>
      </w:r>
      <w:r w:rsidR="00753B5A">
        <w:rPr>
          <w:b/>
          <w:i/>
          <w:w w:val="115"/>
        </w:rPr>
        <w:t>φ</w:t>
      </w:r>
      <w:r w:rsidR="00753B5A">
        <w:rPr>
          <w:rFonts w:ascii="DejaVu Sans" w:hAnsi="DejaVu Sans"/>
          <w:w w:val="115"/>
          <w:vertAlign w:val="superscript"/>
        </w:rPr>
        <w:t>∗</w:t>
      </w:r>
      <w:r w:rsidR="00753B5A">
        <w:rPr>
          <w:w w:val="115"/>
        </w:rPr>
        <w:t>),</w:t>
      </w:r>
      <w:r w:rsidR="00753B5A">
        <w:rPr>
          <w:spacing w:val="-18"/>
          <w:w w:val="115"/>
        </w:rPr>
        <w:t xml:space="preserve"> </w:t>
      </w:r>
      <w:r w:rsidR="00753B5A">
        <w:rPr>
          <w:w w:val="115"/>
        </w:rPr>
        <w:t>based</w:t>
      </w:r>
      <w:r w:rsidR="00753B5A">
        <w:rPr>
          <w:spacing w:val="-18"/>
          <w:w w:val="115"/>
        </w:rPr>
        <w:t xml:space="preserve"> </w:t>
      </w:r>
      <w:r w:rsidR="00753B5A">
        <w:rPr>
          <w:w w:val="115"/>
        </w:rPr>
        <w:t>on</w:t>
      </w:r>
      <w:r w:rsidR="00753B5A">
        <w:rPr>
          <w:spacing w:val="-18"/>
          <w:w w:val="115"/>
        </w:rPr>
        <w:t xml:space="preserve"> </w:t>
      </w:r>
      <w:r w:rsidR="00753B5A">
        <w:rPr>
          <w:w w:val="115"/>
        </w:rPr>
        <w:t>an</w:t>
      </w:r>
      <w:r w:rsidR="00753B5A">
        <w:rPr>
          <w:spacing w:val="-18"/>
          <w:w w:val="115"/>
        </w:rPr>
        <w:t xml:space="preserve"> </w:t>
      </w:r>
      <w:r w:rsidR="00753B5A">
        <w:rPr>
          <w:w w:val="115"/>
        </w:rPr>
        <w:t>observed</w:t>
      </w:r>
      <w:r w:rsidR="00753B5A">
        <w:rPr>
          <w:spacing w:val="-18"/>
          <w:w w:val="115"/>
        </w:rPr>
        <w:t xml:space="preserve"> </w:t>
      </w:r>
      <w:r w:rsidR="00753B5A">
        <w:rPr>
          <w:w w:val="115"/>
        </w:rPr>
        <w:t>dataset</w:t>
      </w:r>
      <w:r w:rsidR="00753B5A">
        <w:rPr>
          <w:spacing w:val="-19"/>
          <w:w w:val="115"/>
        </w:rPr>
        <w:t xml:space="preserve"> </w:t>
      </w:r>
      <w:proofErr w:type="spellStart"/>
      <w:r w:rsidR="00753B5A">
        <w:rPr>
          <w:b/>
          <w:i/>
          <w:w w:val="115"/>
        </w:rPr>
        <w:t>x</w:t>
      </w:r>
      <w:r w:rsidR="00753B5A">
        <w:rPr>
          <w:rFonts w:ascii="Arial" w:hAnsi="Arial"/>
          <w:i/>
          <w:w w:val="115"/>
          <w:vertAlign w:val="subscript"/>
        </w:rPr>
        <w:t>obs</w:t>
      </w:r>
      <w:proofErr w:type="spellEnd"/>
      <w:r w:rsidR="00753B5A">
        <w:rPr>
          <w:w w:val="115"/>
        </w:rPr>
        <w:t>,</w:t>
      </w:r>
      <w:r w:rsidR="00753B5A">
        <w:rPr>
          <w:spacing w:val="-17"/>
          <w:w w:val="115"/>
        </w:rPr>
        <w:t xml:space="preserve"> </w:t>
      </w:r>
      <w:r w:rsidR="00753B5A">
        <w:rPr>
          <w:spacing w:val="-3"/>
          <w:w w:val="115"/>
        </w:rPr>
        <w:t xml:space="preserve">by </w:t>
      </w:r>
      <w:r w:rsidR="00753B5A">
        <w:rPr>
          <w:w w:val="115"/>
        </w:rPr>
        <w:t>repeatedly</w:t>
      </w:r>
      <w:r w:rsidR="00753B5A">
        <w:rPr>
          <w:spacing w:val="-4"/>
          <w:w w:val="115"/>
        </w:rPr>
        <w:t xml:space="preserve"> </w:t>
      </w:r>
      <w:r w:rsidR="00753B5A">
        <w:rPr>
          <w:w w:val="115"/>
        </w:rPr>
        <w:t>sampling</w:t>
      </w:r>
      <w:r w:rsidR="00753B5A">
        <w:rPr>
          <w:spacing w:val="-5"/>
          <w:w w:val="115"/>
        </w:rPr>
        <w:t xml:space="preserve"> </w:t>
      </w:r>
      <w:r w:rsidR="00753B5A">
        <w:rPr>
          <w:b/>
          <w:i/>
          <w:w w:val="150"/>
        </w:rPr>
        <w:t>z</w:t>
      </w:r>
      <w:r w:rsidR="00753B5A">
        <w:rPr>
          <w:w w:val="150"/>
          <w:vertAlign w:val="superscript"/>
        </w:rPr>
        <w:t>(</w:t>
      </w:r>
      <w:r w:rsidR="00753B5A">
        <w:rPr>
          <w:rFonts w:ascii="Arial" w:hAnsi="Arial"/>
          <w:i/>
          <w:w w:val="150"/>
          <w:vertAlign w:val="superscript"/>
        </w:rPr>
        <w:t>l</w:t>
      </w:r>
      <w:r w:rsidR="00753B5A">
        <w:rPr>
          <w:w w:val="150"/>
          <w:vertAlign w:val="superscript"/>
        </w:rPr>
        <w:t>)</w:t>
      </w:r>
      <w:r w:rsidR="00753B5A">
        <w:rPr>
          <w:spacing w:val="62"/>
          <w:w w:val="150"/>
        </w:rPr>
        <w:t xml:space="preserve"> </w:t>
      </w:r>
      <w:r w:rsidR="00753B5A">
        <w:rPr>
          <w:rFonts w:ascii="Arial" w:hAnsi="Arial"/>
          <w:i/>
          <w:w w:val="115"/>
          <w:vertAlign w:val="subscript"/>
        </w:rPr>
        <w:t>d</w:t>
      </w:r>
      <w:r w:rsidR="00753B5A">
        <w:rPr>
          <w:w w:val="115"/>
        </w:rPr>
        <w:t>(</w:t>
      </w:r>
      <w:r w:rsidR="00753B5A">
        <w:rPr>
          <w:rFonts w:ascii="Arial" w:hAnsi="Arial"/>
          <w:b/>
          <w:w w:val="115"/>
        </w:rPr>
        <w:t>0</w:t>
      </w:r>
      <w:r w:rsidR="00753B5A">
        <w:rPr>
          <w:i/>
          <w:w w:val="115"/>
        </w:rPr>
        <w:t>,</w:t>
      </w:r>
      <w:r w:rsidR="00753B5A">
        <w:rPr>
          <w:i/>
          <w:spacing w:val="-27"/>
          <w:w w:val="115"/>
        </w:rPr>
        <w:t xml:space="preserve"> </w:t>
      </w:r>
      <w:r w:rsidR="00753B5A">
        <w:rPr>
          <w:b/>
          <w:i/>
          <w:spacing w:val="4"/>
          <w:w w:val="115"/>
        </w:rPr>
        <w:t>I</w:t>
      </w:r>
      <w:r w:rsidR="00753B5A">
        <w:rPr>
          <w:spacing w:val="4"/>
          <w:w w:val="115"/>
        </w:rPr>
        <w:t>),</w:t>
      </w:r>
      <w:r w:rsidR="00753B5A">
        <w:rPr>
          <w:spacing w:val="-3"/>
          <w:w w:val="115"/>
        </w:rPr>
        <w:t xml:space="preserve"> </w:t>
      </w:r>
      <w:r w:rsidR="00753B5A">
        <w:rPr>
          <w:w w:val="115"/>
        </w:rPr>
        <w:t>and</w:t>
      </w:r>
      <w:r w:rsidR="00753B5A">
        <w:rPr>
          <w:spacing w:val="-4"/>
          <w:w w:val="115"/>
        </w:rPr>
        <w:t xml:space="preserve"> </w:t>
      </w:r>
      <w:r w:rsidR="00753B5A">
        <w:rPr>
          <w:w w:val="115"/>
        </w:rPr>
        <w:t>then</w:t>
      </w:r>
      <w:r w:rsidR="00753B5A">
        <w:rPr>
          <w:spacing w:val="-3"/>
          <w:w w:val="115"/>
        </w:rPr>
        <w:t xml:space="preserve"> </w:t>
      </w:r>
      <w:r w:rsidR="00753B5A">
        <w:rPr>
          <w:w w:val="115"/>
        </w:rPr>
        <w:t>passing</w:t>
      </w:r>
      <w:r w:rsidR="00753B5A">
        <w:rPr>
          <w:spacing w:val="-5"/>
          <w:w w:val="115"/>
        </w:rPr>
        <w:t xml:space="preserve"> </w:t>
      </w:r>
      <w:r w:rsidR="00753B5A">
        <w:rPr>
          <w:b/>
          <w:i/>
          <w:w w:val="150"/>
        </w:rPr>
        <w:t>z</w:t>
      </w:r>
      <w:r w:rsidR="00753B5A">
        <w:rPr>
          <w:w w:val="150"/>
          <w:vertAlign w:val="superscript"/>
        </w:rPr>
        <w:t>(</w:t>
      </w:r>
      <w:r w:rsidR="00753B5A">
        <w:rPr>
          <w:rFonts w:ascii="Arial" w:hAnsi="Arial"/>
          <w:i/>
          <w:w w:val="150"/>
          <w:vertAlign w:val="superscript"/>
        </w:rPr>
        <w:t>l</w:t>
      </w:r>
      <w:r w:rsidR="00753B5A">
        <w:rPr>
          <w:w w:val="150"/>
          <w:vertAlign w:val="superscript"/>
        </w:rPr>
        <w:t>)</w:t>
      </w:r>
      <w:r w:rsidR="00753B5A">
        <w:rPr>
          <w:spacing w:val="-11"/>
          <w:w w:val="150"/>
        </w:rPr>
        <w:t xml:space="preserve"> </w:t>
      </w:r>
      <w:r w:rsidR="00753B5A">
        <w:rPr>
          <w:w w:val="115"/>
        </w:rPr>
        <w:t>in</w:t>
      </w:r>
      <w:r w:rsidR="00753B5A">
        <w:rPr>
          <w:spacing w:val="-4"/>
          <w:w w:val="115"/>
        </w:rPr>
        <w:t xml:space="preserve"> </w:t>
      </w:r>
      <w:r w:rsidR="00753B5A">
        <w:rPr>
          <w:w w:val="115"/>
        </w:rPr>
        <w:t>reverse</w:t>
      </w:r>
      <w:r w:rsidR="00753B5A">
        <w:rPr>
          <w:spacing w:val="-4"/>
          <w:w w:val="115"/>
        </w:rPr>
        <w:t xml:space="preserve"> </w:t>
      </w:r>
      <w:r w:rsidR="00753B5A">
        <w:rPr>
          <w:w w:val="115"/>
        </w:rPr>
        <w:t>to</w:t>
      </w:r>
      <w:r w:rsidR="00753B5A">
        <w:rPr>
          <w:spacing w:val="-4"/>
          <w:w w:val="115"/>
        </w:rPr>
        <w:t xml:space="preserve"> </w:t>
      </w:r>
      <w:r w:rsidR="00753B5A">
        <w:rPr>
          <w:w w:val="115"/>
        </w:rPr>
        <w:t>the</w:t>
      </w:r>
      <w:r w:rsidR="00753B5A">
        <w:rPr>
          <w:spacing w:val="-4"/>
          <w:w w:val="115"/>
        </w:rPr>
        <w:t xml:space="preserve"> </w:t>
      </w:r>
      <w:proofErr w:type="spellStart"/>
      <w:r w:rsidR="00753B5A">
        <w:rPr>
          <w:w w:val="115"/>
        </w:rPr>
        <w:t>cINN</w:t>
      </w:r>
      <w:proofErr w:type="spellEnd"/>
      <w:r w:rsidR="00753B5A">
        <w:rPr>
          <w:spacing w:val="-3"/>
          <w:w w:val="115"/>
        </w:rPr>
        <w:t xml:space="preserve"> </w:t>
      </w:r>
      <w:r w:rsidR="00753B5A">
        <w:rPr>
          <w:w w:val="115"/>
        </w:rPr>
        <w:t>in</w:t>
      </w:r>
      <w:r w:rsidR="00753B5A">
        <w:rPr>
          <w:spacing w:val="-5"/>
          <w:w w:val="115"/>
        </w:rPr>
        <w:t xml:space="preserve"> </w:t>
      </w:r>
      <w:r w:rsidR="00753B5A">
        <w:rPr>
          <w:w w:val="115"/>
        </w:rPr>
        <w:t>order</w:t>
      </w:r>
      <w:r w:rsidR="00753B5A">
        <w:rPr>
          <w:spacing w:val="-4"/>
          <w:w w:val="115"/>
        </w:rPr>
        <w:t xml:space="preserve"> </w:t>
      </w:r>
      <w:r w:rsidR="00753B5A">
        <w:rPr>
          <w:w w:val="115"/>
        </w:rPr>
        <w:t>to</w:t>
      </w:r>
      <w:r w:rsidR="00753B5A">
        <w:rPr>
          <w:spacing w:val="-3"/>
          <w:w w:val="115"/>
        </w:rPr>
        <w:t xml:space="preserve"> </w:t>
      </w:r>
      <w:r w:rsidR="00753B5A">
        <w:rPr>
          <w:w w:val="115"/>
        </w:rPr>
        <w:t>compute</w:t>
      </w:r>
      <w:r w:rsidR="00753B5A">
        <w:rPr>
          <w:spacing w:val="-5"/>
          <w:w w:val="115"/>
        </w:rPr>
        <w:t xml:space="preserve"> </w:t>
      </w:r>
      <w:r w:rsidR="00753B5A">
        <w:rPr>
          <w:b/>
          <w:i/>
          <w:w w:val="150"/>
        </w:rPr>
        <w:t>θ</w:t>
      </w:r>
      <w:r w:rsidR="00753B5A">
        <w:rPr>
          <w:w w:val="150"/>
          <w:vertAlign w:val="superscript"/>
        </w:rPr>
        <w:t>(</w:t>
      </w:r>
      <w:r w:rsidR="00753B5A">
        <w:rPr>
          <w:rFonts w:ascii="Arial" w:hAnsi="Arial"/>
          <w:i/>
          <w:w w:val="150"/>
          <w:vertAlign w:val="superscript"/>
        </w:rPr>
        <w:t>l</w:t>
      </w:r>
      <w:r w:rsidR="00753B5A">
        <w:rPr>
          <w:w w:val="150"/>
          <w:vertAlign w:val="superscript"/>
        </w:rPr>
        <w:t>)</w:t>
      </w:r>
      <w:r w:rsidR="00753B5A">
        <w:rPr>
          <w:spacing w:val="-17"/>
          <w:w w:val="150"/>
        </w:rPr>
        <w:t xml:space="preserve"> </w:t>
      </w:r>
      <w:r w:rsidR="00753B5A">
        <w:rPr>
          <w:w w:val="115"/>
        </w:rPr>
        <w:t>=</w:t>
      </w:r>
      <w:r w:rsidR="00753B5A">
        <w:rPr>
          <w:spacing w:val="-11"/>
          <w:w w:val="115"/>
        </w:rPr>
        <w:t xml:space="preserve"> </w:t>
      </w:r>
      <w:r w:rsidR="00753B5A">
        <w:rPr>
          <w:i/>
          <w:w w:val="150"/>
        </w:rPr>
        <w:t>f</w:t>
      </w:r>
      <w:r w:rsidR="00753B5A">
        <w:rPr>
          <w:i/>
          <w:spacing w:val="-52"/>
          <w:w w:val="150"/>
        </w:rPr>
        <w:t xml:space="preserve"> </w:t>
      </w:r>
      <w:r w:rsidR="00753B5A">
        <w:rPr>
          <w:rFonts w:ascii="DejaVu Sans" w:hAnsi="DejaVu Sans"/>
          <w:spacing w:val="3"/>
          <w:w w:val="115"/>
          <w:vertAlign w:val="superscript"/>
        </w:rPr>
        <w:t>−</w:t>
      </w:r>
      <w:r w:rsidR="00753B5A">
        <w:rPr>
          <w:spacing w:val="3"/>
          <w:w w:val="115"/>
          <w:vertAlign w:val="superscript"/>
        </w:rPr>
        <w:t>1</w:t>
      </w:r>
      <w:r w:rsidR="00753B5A">
        <w:rPr>
          <w:spacing w:val="3"/>
          <w:w w:val="115"/>
        </w:rPr>
        <w:t>(</w:t>
      </w:r>
      <w:r w:rsidR="00753B5A">
        <w:rPr>
          <w:b/>
          <w:i/>
          <w:spacing w:val="3"/>
          <w:w w:val="115"/>
        </w:rPr>
        <w:t>z</w:t>
      </w:r>
      <w:r w:rsidR="00753B5A">
        <w:rPr>
          <w:spacing w:val="3"/>
          <w:w w:val="115"/>
          <w:vertAlign w:val="superscript"/>
        </w:rPr>
        <w:t>(</w:t>
      </w:r>
      <w:r w:rsidR="00753B5A">
        <w:rPr>
          <w:rFonts w:ascii="Arial" w:hAnsi="Arial"/>
          <w:i/>
          <w:spacing w:val="3"/>
          <w:w w:val="115"/>
          <w:vertAlign w:val="superscript"/>
        </w:rPr>
        <w:t>l</w:t>
      </w:r>
      <w:r w:rsidR="00753B5A">
        <w:rPr>
          <w:spacing w:val="3"/>
          <w:w w:val="115"/>
          <w:vertAlign w:val="superscript"/>
        </w:rPr>
        <w:t>)</w:t>
      </w:r>
      <w:r w:rsidR="00753B5A">
        <w:rPr>
          <w:spacing w:val="3"/>
          <w:w w:val="115"/>
        </w:rPr>
        <w:t>;</w:t>
      </w:r>
      <w:r w:rsidR="00753B5A">
        <w:rPr>
          <w:spacing w:val="-27"/>
          <w:w w:val="115"/>
        </w:rPr>
        <w:t xml:space="preserve"> </w:t>
      </w:r>
      <w:proofErr w:type="spellStart"/>
      <w:r w:rsidR="00753B5A">
        <w:rPr>
          <w:b/>
          <w:i/>
          <w:w w:val="115"/>
        </w:rPr>
        <w:t>x</w:t>
      </w:r>
      <w:r w:rsidR="00753B5A">
        <w:rPr>
          <w:rFonts w:ascii="Arial" w:hAnsi="Arial"/>
          <w:i/>
          <w:w w:val="115"/>
          <w:vertAlign w:val="subscript"/>
        </w:rPr>
        <w:t>obs</w:t>
      </w:r>
      <w:proofErr w:type="spellEnd"/>
      <w:r w:rsidR="00753B5A">
        <w:rPr>
          <w:i/>
          <w:w w:val="115"/>
        </w:rPr>
        <w:t>,</w:t>
      </w:r>
      <w:r w:rsidR="00753B5A">
        <w:rPr>
          <w:i/>
          <w:spacing w:val="-27"/>
          <w:w w:val="115"/>
        </w:rPr>
        <w:t xml:space="preserve"> </w:t>
      </w:r>
      <w:r w:rsidR="00753B5A">
        <w:rPr>
          <w:b/>
          <w:i/>
          <w:spacing w:val="2"/>
          <w:w w:val="115"/>
        </w:rPr>
        <w:t>φ</w:t>
      </w:r>
      <w:r w:rsidR="00753B5A">
        <w:rPr>
          <w:rFonts w:ascii="DejaVu Sans" w:hAnsi="DejaVu Sans"/>
          <w:spacing w:val="2"/>
          <w:w w:val="115"/>
          <w:vertAlign w:val="superscript"/>
        </w:rPr>
        <w:t>∗</w:t>
      </w:r>
      <w:r w:rsidR="00753B5A">
        <w:rPr>
          <w:spacing w:val="2"/>
          <w:w w:val="115"/>
        </w:rPr>
        <w:t xml:space="preserve">) </w:t>
      </w:r>
      <w:r w:rsidR="00753B5A">
        <w:rPr>
          <w:w w:val="115"/>
        </w:rPr>
        <w:t xml:space="preserve">for </w:t>
      </w:r>
      <w:r w:rsidR="00753B5A">
        <w:rPr>
          <w:i/>
          <w:w w:val="115"/>
        </w:rPr>
        <w:t xml:space="preserve">l </w:t>
      </w:r>
      <w:r w:rsidR="00753B5A">
        <w:rPr>
          <w:w w:val="150"/>
        </w:rPr>
        <w:t xml:space="preserve">= </w:t>
      </w:r>
      <w:r w:rsidR="00753B5A">
        <w:rPr>
          <w:w w:val="115"/>
        </w:rPr>
        <w:t>1</w:t>
      </w:r>
      <w:r w:rsidR="00753B5A">
        <w:rPr>
          <w:i/>
          <w:w w:val="115"/>
        </w:rPr>
        <w:t>, ..., L</w:t>
      </w:r>
      <w:r w:rsidR="00753B5A">
        <w:rPr>
          <w:w w:val="115"/>
        </w:rPr>
        <w:t>. Figure 1b illustrates the inference phase of the method. It is worth noting that sampling a large number of parameter</w:t>
      </w:r>
      <w:r w:rsidR="00753B5A">
        <w:rPr>
          <w:spacing w:val="-21"/>
          <w:w w:val="115"/>
        </w:rPr>
        <w:t xml:space="preserve"> </w:t>
      </w:r>
      <w:r w:rsidR="00753B5A">
        <w:rPr>
          <w:spacing w:val="-3"/>
          <w:w w:val="115"/>
        </w:rPr>
        <w:t>values</w:t>
      </w:r>
      <w:r w:rsidR="00753B5A">
        <w:rPr>
          <w:spacing w:val="-21"/>
          <w:w w:val="115"/>
        </w:rPr>
        <w:t xml:space="preserve"> </w:t>
      </w:r>
      <w:r w:rsidR="00753B5A">
        <w:rPr>
          <w:w w:val="115"/>
        </w:rPr>
        <w:t>from</w:t>
      </w:r>
      <w:r w:rsidR="00753B5A">
        <w:rPr>
          <w:spacing w:val="-21"/>
          <w:w w:val="115"/>
        </w:rPr>
        <w:t xml:space="preserve"> </w:t>
      </w:r>
      <w:r w:rsidR="00753B5A">
        <w:rPr>
          <w:w w:val="115"/>
        </w:rPr>
        <w:t>the</w:t>
      </w:r>
      <w:r w:rsidR="00753B5A">
        <w:rPr>
          <w:spacing w:val="-21"/>
          <w:w w:val="115"/>
        </w:rPr>
        <w:t xml:space="preserve"> </w:t>
      </w:r>
      <w:r w:rsidR="00753B5A">
        <w:rPr>
          <w:w w:val="115"/>
        </w:rPr>
        <w:t>approximate</w:t>
      </w:r>
      <w:r w:rsidR="00753B5A">
        <w:rPr>
          <w:spacing w:val="-21"/>
          <w:w w:val="115"/>
        </w:rPr>
        <w:t xml:space="preserve"> </w:t>
      </w:r>
      <w:r w:rsidR="00753B5A">
        <w:rPr>
          <w:w w:val="115"/>
        </w:rPr>
        <w:t>posterior</w:t>
      </w:r>
      <w:r w:rsidR="00753B5A">
        <w:rPr>
          <w:spacing w:val="-21"/>
          <w:w w:val="115"/>
        </w:rPr>
        <w:t xml:space="preserve"> </w:t>
      </w:r>
      <w:r w:rsidR="00753B5A">
        <w:rPr>
          <w:w w:val="115"/>
        </w:rPr>
        <w:t>takes</w:t>
      </w:r>
      <w:r w:rsidR="00753B5A">
        <w:rPr>
          <w:spacing w:val="-21"/>
          <w:w w:val="115"/>
        </w:rPr>
        <w:t xml:space="preserve"> </w:t>
      </w:r>
      <w:r w:rsidR="00753B5A">
        <w:rPr>
          <w:w w:val="115"/>
        </w:rPr>
        <w:t>a</w:t>
      </w:r>
      <w:r w:rsidR="00753B5A">
        <w:rPr>
          <w:spacing w:val="-21"/>
          <w:w w:val="115"/>
        </w:rPr>
        <w:t xml:space="preserve"> </w:t>
      </w:r>
      <w:r w:rsidR="00753B5A">
        <w:rPr>
          <w:w w:val="115"/>
        </w:rPr>
        <w:t>negligible</w:t>
      </w:r>
      <w:r w:rsidR="00753B5A">
        <w:rPr>
          <w:spacing w:val="-21"/>
          <w:w w:val="115"/>
        </w:rPr>
        <w:t xml:space="preserve"> </w:t>
      </w:r>
      <w:r w:rsidR="00753B5A">
        <w:rPr>
          <w:w w:val="115"/>
        </w:rPr>
        <w:t>amount</w:t>
      </w:r>
      <w:r w:rsidR="00753B5A">
        <w:rPr>
          <w:spacing w:val="-21"/>
          <w:w w:val="115"/>
        </w:rPr>
        <w:t xml:space="preserve"> </w:t>
      </w:r>
      <w:r w:rsidR="00753B5A">
        <w:rPr>
          <w:w w:val="115"/>
        </w:rPr>
        <w:t>of</w:t>
      </w:r>
      <w:r w:rsidR="00753B5A">
        <w:rPr>
          <w:spacing w:val="-21"/>
          <w:w w:val="115"/>
        </w:rPr>
        <w:t xml:space="preserve"> </w:t>
      </w:r>
      <w:r w:rsidR="00753B5A">
        <w:rPr>
          <w:w w:val="115"/>
        </w:rPr>
        <w:t>time,</w:t>
      </w:r>
      <w:r w:rsidR="00753B5A">
        <w:rPr>
          <w:spacing w:val="-21"/>
          <w:w w:val="115"/>
        </w:rPr>
        <w:t xml:space="preserve"> </w:t>
      </w:r>
      <w:r w:rsidR="00753B5A">
        <w:rPr>
          <w:w w:val="115"/>
        </w:rPr>
        <w:t>since</w:t>
      </w:r>
      <w:r w:rsidR="00753B5A">
        <w:rPr>
          <w:spacing w:val="-20"/>
          <w:w w:val="115"/>
        </w:rPr>
        <w:t xml:space="preserve"> </w:t>
      </w:r>
      <w:r w:rsidR="00753B5A">
        <w:rPr>
          <w:w w:val="115"/>
        </w:rPr>
        <w:t>it</w:t>
      </w:r>
      <w:r w:rsidR="00753B5A">
        <w:rPr>
          <w:spacing w:val="-21"/>
          <w:w w:val="115"/>
        </w:rPr>
        <w:t xml:space="preserve"> </w:t>
      </w:r>
      <w:r w:rsidR="00753B5A">
        <w:rPr>
          <w:w w:val="115"/>
        </w:rPr>
        <w:t>only</w:t>
      </w:r>
      <w:r w:rsidR="00753B5A">
        <w:rPr>
          <w:spacing w:val="-21"/>
          <w:w w:val="115"/>
        </w:rPr>
        <w:t xml:space="preserve"> </w:t>
      </w:r>
      <w:r w:rsidR="00753B5A">
        <w:rPr>
          <w:w w:val="115"/>
        </w:rPr>
        <w:t>requires</w:t>
      </w:r>
      <w:r w:rsidR="00753B5A">
        <w:rPr>
          <w:spacing w:val="-21"/>
          <w:w w:val="115"/>
        </w:rPr>
        <w:t xml:space="preserve"> </w:t>
      </w:r>
      <w:r w:rsidR="00753B5A">
        <w:rPr>
          <w:w w:val="115"/>
        </w:rPr>
        <w:t>a</w:t>
      </w:r>
      <w:r w:rsidR="00753B5A">
        <w:rPr>
          <w:spacing w:val="-21"/>
          <w:w w:val="115"/>
        </w:rPr>
        <w:t xml:space="preserve"> </w:t>
      </w:r>
      <w:r w:rsidR="00753B5A">
        <w:rPr>
          <w:w w:val="115"/>
        </w:rPr>
        <w:t>single</w:t>
      </w:r>
      <w:r w:rsidR="00753B5A">
        <w:rPr>
          <w:spacing w:val="-21"/>
          <w:w w:val="115"/>
        </w:rPr>
        <w:t xml:space="preserve"> </w:t>
      </w:r>
      <w:r w:rsidR="00753B5A">
        <w:rPr>
          <w:w w:val="115"/>
        </w:rPr>
        <w:t>pass</w:t>
      </w:r>
      <w:r w:rsidR="00753B5A">
        <w:rPr>
          <w:spacing w:val="-21"/>
          <w:w w:val="115"/>
        </w:rPr>
        <w:t xml:space="preserve"> </w:t>
      </w:r>
      <w:r w:rsidR="00753B5A">
        <w:rPr>
          <w:w w:val="115"/>
        </w:rPr>
        <w:t xml:space="preserve">through the </w:t>
      </w:r>
      <w:proofErr w:type="spellStart"/>
      <w:r w:rsidR="00753B5A">
        <w:rPr>
          <w:w w:val="115"/>
        </w:rPr>
        <w:t>cINN</w:t>
      </w:r>
      <w:proofErr w:type="spellEnd"/>
      <w:r w:rsidR="00753B5A">
        <w:rPr>
          <w:w w:val="115"/>
        </w:rPr>
        <w:t xml:space="preserve"> in</w:t>
      </w:r>
      <w:r w:rsidR="00753B5A">
        <w:rPr>
          <w:spacing w:val="25"/>
          <w:w w:val="115"/>
        </w:rPr>
        <w:t xml:space="preserve"> </w:t>
      </w:r>
      <w:r w:rsidR="00753B5A">
        <w:rPr>
          <w:w w:val="115"/>
        </w:rPr>
        <w:t>reverse.</w:t>
      </w:r>
    </w:p>
    <w:p w14:paraId="69A42168" w14:textId="2D2070EB" w:rsidR="00EC0BD2" w:rsidRDefault="00753B5A">
      <w:pPr>
        <w:pStyle w:val="Textkrper"/>
        <w:spacing w:before="210"/>
        <w:ind w:left="126" w:right="1121"/>
        <w:jc w:val="both"/>
      </w:pPr>
      <w:r>
        <w:rPr>
          <w:rFonts w:ascii="Arial" w:hAnsi="Arial"/>
          <w:b/>
          <w:w w:val="110"/>
          <w:sz w:val="17"/>
        </w:rPr>
        <w:t>Training</w:t>
      </w:r>
      <w:r>
        <w:rPr>
          <w:rFonts w:ascii="Arial" w:hAnsi="Arial"/>
          <w:b/>
          <w:spacing w:val="-16"/>
          <w:w w:val="110"/>
          <w:sz w:val="17"/>
        </w:rPr>
        <w:t xml:space="preserve"> </w:t>
      </w:r>
      <w:r>
        <w:rPr>
          <w:rFonts w:ascii="Arial" w:hAnsi="Arial"/>
          <w:b/>
          <w:w w:val="110"/>
          <w:sz w:val="17"/>
        </w:rPr>
        <w:t>the</w:t>
      </w:r>
      <w:r>
        <w:rPr>
          <w:rFonts w:ascii="Arial" w:hAnsi="Arial"/>
          <w:b/>
          <w:spacing w:val="-16"/>
          <w:w w:val="110"/>
          <w:sz w:val="17"/>
        </w:rPr>
        <w:t xml:space="preserve"> </w:t>
      </w:r>
      <w:r>
        <w:rPr>
          <w:rFonts w:ascii="Arial" w:hAnsi="Arial"/>
          <w:b/>
          <w:w w:val="110"/>
          <w:sz w:val="17"/>
        </w:rPr>
        <w:t>Networks.</w:t>
      </w:r>
      <w:r>
        <w:rPr>
          <w:rFonts w:ascii="Arial" w:hAnsi="Arial"/>
          <w:b/>
          <w:spacing w:val="-21"/>
          <w:w w:val="110"/>
          <w:sz w:val="17"/>
        </w:rPr>
        <w:t xml:space="preserve"> </w:t>
      </w:r>
      <w:r>
        <w:rPr>
          <w:spacing w:val="-8"/>
          <w:w w:val="110"/>
        </w:rPr>
        <w:t>We</w:t>
      </w:r>
      <w:r>
        <w:rPr>
          <w:spacing w:val="-2"/>
          <w:w w:val="110"/>
        </w:rPr>
        <w:t xml:space="preserve"> </w:t>
      </w:r>
      <w:r>
        <w:rPr>
          <w:w w:val="110"/>
        </w:rPr>
        <w:t>train</w:t>
      </w:r>
      <w:r>
        <w:rPr>
          <w:spacing w:val="-2"/>
          <w:w w:val="110"/>
        </w:rPr>
        <w:t xml:space="preserve"> </w:t>
      </w:r>
      <w:r>
        <w:rPr>
          <w:w w:val="110"/>
        </w:rPr>
        <w:t>all</w:t>
      </w:r>
      <w:r>
        <w:rPr>
          <w:spacing w:val="-2"/>
          <w:w w:val="110"/>
        </w:rPr>
        <w:t xml:space="preserve"> </w:t>
      </w:r>
      <w:proofErr w:type="spellStart"/>
      <w:r>
        <w:rPr>
          <w:w w:val="110"/>
        </w:rPr>
        <w:t>cINNs</w:t>
      </w:r>
      <w:proofErr w:type="spellEnd"/>
      <w:r>
        <w:rPr>
          <w:spacing w:val="-2"/>
          <w:w w:val="110"/>
        </w:rPr>
        <w:t xml:space="preserve"> </w:t>
      </w:r>
      <w:r>
        <w:rPr>
          <w:w w:val="110"/>
        </w:rPr>
        <w:t>and</w:t>
      </w:r>
      <w:r>
        <w:rPr>
          <w:spacing w:val="-2"/>
          <w:w w:val="110"/>
        </w:rPr>
        <w:t xml:space="preserve"> </w:t>
      </w:r>
      <w:r>
        <w:rPr>
          <w:w w:val="110"/>
        </w:rPr>
        <w:t>summary</w:t>
      </w:r>
      <w:r>
        <w:rPr>
          <w:spacing w:val="-3"/>
          <w:w w:val="110"/>
        </w:rPr>
        <w:t xml:space="preserve"> </w:t>
      </w:r>
      <w:r>
        <w:rPr>
          <w:w w:val="110"/>
        </w:rPr>
        <w:t>networks</w:t>
      </w:r>
      <w:r>
        <w:rPr>
          <w:spacing w:val="-2"/>
          <w:w w:val="110"/>
        </w:rPr>
        <w:t xml:space="preserve"> </w:t>
      </w:r>
      <w:r>
        <w:rPr>
          <w:w w:val="110"/>
        </w:rPr>
        <w:t>described</w:t>
      </w:r>
      <w:r>
        <w:rPr>
          <w:spacing w:val="-2"/>
          <w:w w:val="110"/>
        </w:rPr>
        <w:t xml:space="preserve"> </w:t>
      </w:r>
      <w:r>
        <w:rPr>
          <w:w w:val="110"/>
        </w:rPr>
        <w:t>in</w:t>
      </w:r>
      <w:r>
        <w:rPr>
          <w:spacing w:val="-2"/>
          <w:w w:val="110"/>
        </w:rPr>
        <w:t xml:space="preserve"> </w:t>
      </w:r>
      <w:r>
        <w:rPr>
          <w:w w:val="110"/>
        </w:rPr>
        <w:t>this</w:t>
      </w:r>
      <w:r>
        <w:rPr>
          <w:spacing w:val="-2"/>
          <w:w w:val="110"/>
        </w:rPr>
        <w:t xml:space="preserve"> </w:t>
      </w:r>
      <w:r>
        <w:rPr>
          <w:w w:val="110"/>
        </w:rPr>
        <w:t>paper</w:t>
      </w:r>
      <w:r>
        <w:rPr>
          <w:spacing w:val="-2"/>
          <w:w w:val="110"/>
        </w:rPr>
        <w:t xml:space="preserve"> </w:t>
      </w:r>
      <w:r>
        <w:rPr>
          <w:w w:val="110"/>
        </w:rPr>
        <w:t>jointly</w:t>
      </w:r>
      <w:r>
        <w:rPr>
          <w:spacing w:val="-2"/>
          <w:w w:val="110"/>
        </w:rPr>
        <w:t xml:space="preserve"> </w:t>
      </w:r>
      <w:r>
        <w:rPr>
          <w:w w:val="110"/>
        </w:rPr>
        <w:t>via</w:t>
      </w:r>
      <w:r>
        <w:rPr>
          <w:spacing w:val="-2"/>
          <w:w w:val="110"/>
        </w:rPr>
        <w:t xml:space="preserve"> </w:t>
      </w:r>
      <w:r>
        <w:rPr>
          <w:w w:val="110"/>
        </w:rPr>
        <w:t>backpropagation.</w:t>
      </w:r>
      <w:r>
        <w:rPr>
          <w:spacing w:val="14"/>
          <w:w w:val="110"/>
        </w:rPr>
        <w:t xml:space="preserve"> </w:t>
      </w:r>
      <w:r>
        <w:rPr>
          <w:spacing w:val="-6"/>
          <w:w w:val="110"/>
        </w:rPr>
        <w:t>For</w:t>
      </w:r>
      <w:r>
        <w:rPr>
          <w:spacing w:val="-2"/>
          <w:w w:val="110"/>
        </w:rPr>
        <w:t xml:space="preserve"> </w:t>
      </w:r>
      <w:r>
        <w:rPr>
          <w:w w:val="110"/>
        </w:rPr>
        <w:t xml:space="preserve">all following experiments, </w:t>
      </w:r>
      <w:r>
        <w:rPr>
          <w:spacing w:val="-3"/>
          <w:w w:val="110"/>
        </w:rPr>
        <w:t xml:space="preserve">we </w:t>
      </w:r>
      <w:r>
        <w:rPr>
          <w:w w:val="110"/>
        </w:rPr>
        <w:t>use the Adam optimizer with a starter learning rate of 10</w:t>
      </w:r>
      <w:r>
        <w:rPr>
          <w:rFonts w:ascii="DejaVu Sans" w:hAnsi="DejaVu Sans"/>
          <w:w w:val="110"/>
          <w:position w:val="8"/>
          <w:sz w:val="12"/>
        </w:rPr>
        <w:t>−</w:t>
      </w:r>
      <w:r>
        <w:rPr>
          <w:w w:val="110"/>
          <w:position w:val="8"/>
          <w:sz w:val="12"/>
        </w:rPr>
        <w:t xml:space="preserve">3 </w:t>
      </w:r>
      <w:r>
        <w:rPr>
          <w:w w:val="110"/>
        </w:rPr>
        <w:t xml:space="preserve">and an exponential decay rate of </w:t>
      </w:r>
      <w:r>
        <w:rPr>
          <w:i/>
          <w:w w:val="110"/>
        </w:rPr>
        <w:t>.</w:t>
      </w:r>
      <w:r>
        <w:rPr>
          <w:w w:val="110"/>
        </w:rPr>
        <w:t xml:space="preserve">95. </w:t>
      </w:r>
      <w:r>
        <w:rPr>
          <w:spacing w:val="-8"/>
          <w:w w:val="110"/>
        </w:rPr>
        <w:t xml:space="preserve">We </w:t>
      </w:r>
      <w:r>
        <w:rPr>
          <w:w w:val="110"/>
        </w:rPr>
        <w:t xml:space="preserve">set the weight regularization parameter </w:t>
      </w:r>
      <w:r>
        <w:rPr>
          <w:i/>
          <w:w w:val="110"/>
        </w:rPr>
        <w:t xml:space="preserve">τ </w:t>
      </w:r>
      <w:r>
        <w:rPr>
          <w:w w:val="110"/>
        </w:rPr>
        <w:t xml:space="preserve">to a </w:t>
      </w:r>
      <w:r>
        <w:rPr>
          <w:spacing w:val="-3"/>
          <w:w w:val="110"/>
        </w:rPr>
        <w:t xml:space="preserve">value </w:t>
      </w:r>
      <w:r>
        <w:rPr>
          <w:w w:val="110"/>
        </w:rPr>
        <w:t>of 10</w:t>
      </w:r>
      <w:r>
        <w:rPr>
          <w:rFonts w:ascii="DejaVu Sans" w:hAnsi="DejaVu Sans"/>
          <w:w w:val="110"/>
          <w:position w:val="8"/>
          <w:sz w:val="12"/>
        </w:rPr>
        <w:t>−</w:t>
      </w:r>
      <w:r>
        <w:rPr>
          <w:w w:val="110"/>
          <w:position w:val="8"/>
          <w:sz w:val="12"/>
        </w:rPr>
        <w:t>5</w:t>
      </w:r>
      <w:r>
        <w:rPr>
          <w:w w:val="110"/>
        </w:rPr>
        <w:t xml:space="preserve">. </w:t>
      </w:r>
      <w:ins w:id="148" w:author="andreas.voss" w:date="2019-07-09T14:08:00Z">
        <w:r w:rsidR="00F932C5">
          <w:rPr>
            <w:w w:val="110"/>
          </w:rPr>
          <w:t xml:space="preserve">With this settings, </w:t>
        </w:r>
      </w:ins>
      <w:del w:id="149" w:author="andreas.voss" w:date="2019-07-09T14:08:00Z">
        <w:r w:rsidDel="00F932C5">
          <w:rPr>
            <w:spacing w:val="-8"/>
            <w:w w:val="110"/>
          </w:rPr>
          <w:delText>W</w:delText>
        </w:r>
      </w:del>
      <w:ins w:id="150" w:author="andreas.voss" w:date="2019-07-09T14:08:00Z">
        <w:r w:rsidR="00F932C5">
          <w:rPr>
            <w:spacing w:val="-8"/>
            <w:w w:val="110"/>
          </w:rPr>
          <w:t>w</w:t>
        </w:r>
      </w:ins>
      <w:r>
        <w:rPr>
          <w:spacing w:val="-8"/>
          <w:w w:val="110"/>
        </w:rPr>
        <w:t xml:space="preserve">e </w:t>
      </w:r>
      <w:r>
        <w:rPr>
          <w:w w:val="110"/>
        </w:rPr>
        <w:t xml:space="preserve">perform 50 000 to 100 000 iterations </w:t>
      </w:r>
      <w:r>
        <w:rPr>
          <w:spacing w:val="-3"/>
          <w:w w:val="110"/>
        </w:rPr>
        <w:t xml:space="preserve">(network </w:t>
      </w:r>
      <w:r>
        <w:rPr>
          <w:w w:val="110"/>
        </w:rPr>
        <w:t xml:space="preserve">updates) for each of the examples in this paper, and report the results on the trained network. Note, that </w:t>
      </w:r>
      <w:r>
        <w:rPr>
          <w:spacing w:val="-3"/>
          <w:w w:val="110"/>
        </w:rPr>
        <w:t xml:space="preserve">we </w:t>
      </w:r>
      <w:r>
        <w:rPr>
          <w:w w:val="110"/>
        </w:rPr>
        <w:t>did not perform an extensive search</w:t>
      </w:r>
      <w:r>
        <w:rPr>
          <w:spacing w:val="14"/>
          <w:w w:val="110"/>
        </w:rPr>
        <w:t xml:space="preserve"> </w:t>
      </w:r>
      <w:r>
        <w:rPr>
          <w:w w:val="110"/>
        </w:rPr>
        <w:t>for</w:t>
      </w:r>
      <w:r>
        <w:rPr>
          <w:spacing w:val="14"/>
          <w:w w:val="110"/>
        </w:rPr>
        <w:t xml:space="preserve"> </w:t>
      </w:r>
      <w:r>
        <w:rPr>
          <w:w w:val="110"/>
        </w:rPr>
        <w:t>optimal</w:t>
      </w:r>
      <w:r>
        <w:rPr>
          <w:spacing w:val="14"/>
          <w:w w:val="110"/>
        </w:rPr>
        <w:t xml:space="preserve"> </w:t>
      </w:r>
      <w:r>
        <w:rPr>
          <w:spacing w:val="-3"/>
          <w:w w:val="110"/>
        </w:rPr>
        <w:t>values</w:t>
      </w:r>
      <w:r>
        <w:rPr>
          <w:spacing w:val="14"/>
          <w:w w:val="110"/>
        </w:rPr>
        <w:t xml:space="preserve"> </w:t>
      </w:r>
      <w:r>
        <w:rPr>
          <w:w w:val="110"/>
        </w:rPr>
        <w:t>of</w:t>
      </w:r>
      <w:r>
        <w:rPr>
          <w:spacing w:val="14"/>
          <w:w w:val="110"/>
        </w:rPr>
        <w:t xml:space="preserve"> </w:t>
      </w:r>
      <w:r>
        <w:rPr>
          <w:w w:val="110"/>
        </w:rPr>
        <w:t>the</w:t>
      </w:r>
      <w:r>
        <w:rPr>
          <w:spacing w:val="14"/>
          <w:w w:val="110"/>
        </w:rPr>
        <w:t xml:space="preserve"> </w:t>
      </w:r>
      <w:proofErr w:type="spellStart"/>
      <w:r>
        <w:rPr>
          <w:w w:val="110"/>
        </w:rPr>
        <w:t>cINN</w:t>
      </w:r>
      <w:proofErr w:type="spellEnd"/>
      <w:r>
        <w:rPr>
          <w:spacing w:val="14"/>
          <w:w w:val="110"/>
        </w:rPr>
        <w:t xml:space="preserve"> </w:t>
      </w:r>
      <w:proofErr w:type="spellStart"/>
      <w:r>
        <w:rPr>
          <w:w w:val="110"/>
        </w:rPr>
        <w:t>hyperparameter</w:t>
      </w:r>
      <w:proofErr w:type="spellEnd"/>
      <w:r>
        <w:rPr>
          <w:w w:val="110"/>
        </w:rPr>
        <w:t>,</w:t>
      </w:r>
      <w:r>
        <w:rPr>
          <w:spacing w:val="14"/>
          <w:w w:val="110"/>
        </w:rPr>
        <w:t xml:space="preserve"> </w:t>
      </w:r>
      <w:r>
        <w:rPr>
          <w:w w:val="110"/>
        </w:rPr>
        <w:t>but</w:t>
      </w:r>
      <w:r>
        <w:rPr>
          <w:spacing w:val="14"/>
          <w:w w:val="110"/>
        </w:rPr>
        <w:t xml:space="preserve"> </w:t>
      </w:r>
      <w:r>
        <w:rPr>
          <w:w w:val="110"/>
        </w:rPr>
        <w:t>use</w:t>
      </w:r>
      <w:r>
        <w:rPr>
          <w:spacing w:val="14"/>
          <w:w w:val="110"/>
        </w:rPr>
        <w:t xml:space="preserve"> </w:t>
      </w:r>
      <w:r>
        <w:rPr>
          <w:w w:val="110"/>
        </w:rPr>
        <w:t>a</w:t>
      </w:r>
      <w:r>
        <w:rPr>
          <w:spacing w:val="14"/>
          <w:w w:val="110"/>
        </w:rPr>
        <w:t xml:space="preserve"> </w:t>
      </w:r>
      <w:proofErr w:type="spellStart"/>
      <w:r>
        <w:rPr>
          <w:w w:val="110"/>
        </w:rPr>
        <w:t>cINN</w:t>
      </w:r>
      <w:proofErr w:type="spellEnd"/>
      <w:r>
        <w:rPr>
          <w:spacing w:val="14"/>
          <w:w w:val="110"/>
        </w:rPr>
        <w:t xml:space="preserve"> </w:t>
      </w:r>
      <w:r>
        <w:rPr>
          <w:w w:val="110"/>
        </w:rPr>
        <w:t>with</w:t>
      </w:r>
      <w:r>
        <w:rPr>
          <w:spacing w:val="14"/>
          <w:w w:val="110"/>
        </w:rPr>
        <w:t xml:space="preserve"> </w:t>
      </w:r>
      <w:r>
        <w:rPr>
          <w:w w:val="110"/>
        </w:rPr>
        <w:t>10</w:t>
      </w:r>
      <w:r>
        <w:rPr>
          <w:spacing w:val="14"/>
          <w:w w:val="110"/>
        </w:rPr>
        <w:t xml:space="preserve"> </w:t>
      </w:r>
      <w:r>
        <w:rPr>
          <w:w w:val="110"/>
        </w:rPr>
        <w:t>ACBs</w:t>
      </w:r>
      <w:r>
        <w:rPr>
          <w:spacing w:val="14"/>
          <w:w w:val="110"/>
        </w:rPr>
        <w:t xml:space="preserve"> </w:t>
      </w:r>
      <w:r>
        <w:rPr>
          <w:w w:val="110"/>
        </w:rPr>
        <w:t>all</w:t>
      </w:r>
      <w:r>
        <w:rPr>
          <w:spacing w:val="15"/>
          <w:w w:val="110"/>
        </w:rPr>
        <w:t xml:space="preserve"> </w:t>
      </w:r>
      <w:r>
        <w:rPr>
          <w:w w:val="110"/>
        </w:rPr>
        <w:t>examples</w:t>
      </w:r>
      <w:r>
        <w:rPr>
          <w:spacing w:val="14"/>
          <w:w w:val="110"/>
        </w:rPr>
        <w:t xml:space="preserve"> </w:t>
      </w:r>
      <w:r>
        <w:rPr>
          <w:w w:val="110"/>
        </w:rPr>
        <w:t>in</w:t>
      </w:r>
      <w:r>
        <w:rPr>
          <w:spacing w:val="14"/>
          <w:w w:val="110"/>
        </w:rPr>
        <w:t xml:space="preserve"> </w:t>
      </w:r>
      <w:r>
        <w:rPr>
          <w:w w:val="110"/>
        </w:rPr>
        <w:t>this</w:t>
      </w:r>
      <w:r>
        <w:rPr>
          <w:spacing w:val="14"/>
          <w:w w:val="110"/>
        </w:rPr>
        <w:t xml:space="preserve"> </w:t>
      </w:r>
      <w:r>
        <w:rPr>
          <w:w w:val="110"/>
        </w:rPr>
        <w:t>paper</w:t>
      </w:r>
      <w:r>
        <w:rPr>
          <w:spacing w:val="14"/>
          <w:w w:val="110"/>
        </w:rPr>
        <w:t xml:space="preserve"> </w:t>
      </w:r>
      <w:r>
        <w:rPr>
          <w:w w:val="110"/>
        </w:rPr>
        <w:t>(see</w:t>
      </w:r>
      <w:r>
        <w:rPr>
          <w:spacing w:val="13"/>
          <w:w w:val="110"/>
        </w:rPr>
        <w:t xml:space="preserve"> </w:t>
      </w:r>
      <w:r>
        <w:rPr>
          <w:rFonts w:ascii="Georgia" w:hAnsi="Georgia"/>
          <w:b/>
          <w:w w:val="110"/>
        </w:rPr>
        <w:t>SI</w:t>
      </w:r>
      <w:r>
        <w:rPr>
          <w:rFonts w:ascii="Georgia" w:hAnsi="Georgia"/>
          <w:b/>
          <w:spacing w:val="12"/>
          <w:w w:val="110"/>
        </w:rPr>
        <w:t xml:space="preserve"> </w:t>
      </w:r>
      <w:r>
        <w:rPr>
          <w:w w:val="110"/>
        </w:rPr>
        <w:t>for</w:t>
      </w:r>
    </w:p>
    <w:p w14:paraId="58A27559" w14:textId="77777777" w:rsidR="00EC0BD2" w:rsidRDefault="00753B5A">
      <w:pPr>
        <w:spacing w:line="27" w:lineRule="exact"/>
        <w:ind w:right="3158"/>
        <w:jc w:val="right"/>
        <w:rPr>
          <w:rFonts w:ascii="Arial Black" w:hAnsi="Arial Black"/>
          <w:sz w:val="12"/>
        </w:rPr>
      </w:pPr>
      <w:r>
        <w:rPr>
          <w:rFonts w:ascii="Arial Black" w:hAnsi="Arial Black"/>
          <w:w w:val="85"/>
          <w:sz w:val="12"/>
        </w:rPr>
        <w:t>®</w:t>
      </w:r>
    </w:p>
    <w:p w14:paraId="6B7CC254" w14:textId="77777777" w:rsidR="00EC0BD2" w:rsidRDefault="00EC0BD2">
      <w:pPr>
        <w:spacing w:line="27" w:lineRule="exact"/>
        <w:jc w:val="right"/>
        <w:rPr>
          <w:rFonts w:ascii="Arial Black" w:hAnsi="Arial Black"/>
          <w:sz w:val="12"/>
        </w:rPr>
        <w:sectPr w:rsidR="00EC0BD2">
          <w:type w:val="continuous"/>
          <w:pgSz w:w="12240" w:h="15840"/>
          <w:pgMar w:top="880" w:right="0" w:bottom="280" w:left="560" w:header="720" w:footer="720" w:gutter="0"/>
          <w:cols w:num="2" w:space="720" w:equalWidth="0">
            <w:col w:w="278" w:space="72"/>
            <w:col w:w="11330"/>
          </w:cols>
        </w:sectPr>
      </w:pPr>
    </w:p>
    <w:p w14:paraId="2C37F90B" w14:textId="77777777" w:rsidR="00EC0BD2" w:rsidRDefault="00753B5A">
      <w:pPr>
        <w:spacing w:before="64"/>
        <w:ind w:left="120"/>
        <w:rPr>
          <w:rFonts w:ascii="Arial"/>
          <w:sz w:val="9"/>
        </w:rPr>
      </w:pPr>
      <w:r>
        <w:rPr>
          <w:rFonts w:ascii="Arial"/>
          <w:w w:val="105"/>
          <w:sz w:val="9"/>
        </w:rPr>
        <w:lastRenderedPageBreak/>
        <w:t>140</w:t>
      </w:r>
    </w:p>
    <w:p w14:paraId="7A59DD74" w14:textId="77777777" w:rsidR="00EC0BD2" w:rsidRDefault="00EC0BD2">
      <w:pPr>
        <w:pStyle w:val="Textkrper"/>
        <w:rPr>
          <w:rFonts w:ascii="Arial"/>
          <w:sz w:val="10"/>
        </w:rPr>
      </w:pPr>
    </w:p>
    <w:p w14:paraId="6491AFC3" w14:textId="77777777" w:rsidR="00EC0BD2" w:rsidRDefault="00753B5A">
      <w:pPr>
        <w:ind w:left="120"/>
        <w:rPr>
          <w:rFonts w:ascii="Arial"/>
          <w:sz w:val="9"/>
        </w:rPr>
      </w:pPr>
      <w:r>
        <w:rPr>
          <w:rFonts w:ascii="Arial"/>
          <w:w w:val="105"/>
          <w:sz w:val="9"/>
        </w:rPr>
        <w:t>141</w:t>
      </w:r>
    </w:p>
    <w:p w14:paraId="4410B929" w14:textId="71458FCE" w:rsidR="00EC0BD2" w:rsidRDefault="00753B5A">
      <w:pPr>
        <w:pStyle w:val="Textkrper"/>
        <w:spacing w:line="188" w:lineRule="exact"/>
        <w:ind w:left="120"/>
      </w:pPr>
      <w:r>
        <w:br w:type="column"/>
      </w:r>
      <w:r>
        <w:rPr>
          <w:w w:val="110"/>
        </w:rPr>
        <w:lastRenderedPageBreak/>
        <w:t xml:space="preserve">details of the </w:t>
      </w:r>
      <w:proofErr w:type="spellStart"/>
      <w:r>
        <w:rPr>
          <w:w w:val="110"/>
        </w:rPr>
        <w:t>cINN</w:t>
      </w:r>
      <w:proofErr w:type="spellEnd"/>
      <w:r>
        <w:rPr>
          <w:w w:val="110"/>
        </w:rPr>
        <w:t xml:space="preserve">). All networks were </w:t>
      </w:r>
      <w:ins w:id="151" w:author="andreas.voss" w:date="2019-07-09T14:09:00Z">
        <w:r w:rsidR="00F932C5">
          <w:rPr>
            <w:w w:val="110"/>
          </w:rPr>
          <w:t xml:space="preserve">implemented in </w:t>
        </w:r>
        <w:proofErr w:type="spellStart"/>
        <w:r w:rsidR="00F932C5">
          <w:rPr>
            <w:w w:val="110"/>
          </w:rPr>
          <w:t>PYthon</w:t>
        </w:r>
        <w:proofErr w:type="spellEnd"/>
        <w:r w:rsidR="00F932C5">
          <w:rPr>
            <w:w w:val="110"/>
          </w:rPr>
          <w:t xml:space="preserve"> and were </w:t>
        </w:r>
      </w:ins>
      <w:r>
        <w:rPr>
          <w:w w:val="110"/>
        </w:rPr>
        <w:t>trained on a single-GPU machine equipped with NVIDIA</w:t>
      </w:r>
    </w:p>
    <w:p w14:paraId="509C3442" w14:textId="77777777" w:rsidR="00EC0BD2" w:rsidRDefault="00753B5A">
      <w:pPr>
        <w:pStyle w:val="Textkrper"/>
        <w:spacing w:before="11" w:line="189" w:lineRule="exact"/>
        <w:ind w:left="120"/>
      </w:pPr>
      <w:r>
        <w:rPr>
          <w:w w:val="110"/>
        </w:rPr>
        <w:t>Regarding the data generation step, we use two training approaches.</w:t>
      </w:r>
    </w:p>
    <w:p w14:paraId="138DA411" w14:textId="77777777" w:rsidR="00EC0BD2" w:rsidRDefault="00753B5A">
      <w:pPr>
        <w:pStyle w:val="Textkrper"/>
        <w:spacing w:line="188" w:lineRule="exact"/>
        <w:ind w:left="111"/>
      </w:pPr>
      <w:r>
        <w:br w:type="column"/>
      </w:r>
      <w:r>
        <w:rPr>
          <w:w w:val="110"/>
        </w:rPr>
        <w:lastRenderedPageBreak/>
        <w:t>GTX1060 graphics card.</w:t>
      </w:r>
    </w:p>
    <w:p w14:paraId="3BDBDCB8" w14:textId="77777777" w:rsidR="00EC0BD2" w:rsidRDefault="00EC0BD2">
      <w:pPr>
        <w:spacing w:line="188" w:lineRule="exact"/>
        <w:sectPr w:rsidR="00EC0BD2">
          <w:type w:val="continuous"/>
          <w:pgSz w:w="12240" w:h="15840"/>
          <w:pgMar w:top="880" w:right="0" w:bottom="280" w:left="560" w:header="720" w:footer="720" w:gutter="0"/>
          <w:cols w:num="3" w:space="720" w:equalWidth="0">
            <w:col w:w="278" w:space="79"/>
            <w:col w:w="8083" w:space="40"/>
            <w:col w:w="3200"/>
          </w:cols>
        </w:sectPr>
      </w:pPr>
    </w:p>
    <w:p w14:paraId="7CAF4FB0" w14:textId="77777777" w:rsidR="00EC0BD2" w:rsidRDefault="0043734F">
      <w:pPr>
        <w:pStyle w:val="Textkrper"/>
        <w:tabs>
          <w:tab w:val="left" w:pos="716"/>
        </w:tabs>
        <w:spacing w:before="34" w:line="176" w:lineRule="exact"/>
        <w:ind w:left="120"/>
      </w:pPr>
      <w:r>
        <w:rPr>
          <w:noProof/>
          <w:lang w:val="de-DE" w:eastAsia="de-DE"/>
        </w:rPr>
        <w:lastRenderedPageBreak/>
        <mc:AlternateContent>
          <mc:Choice Requires="wps">
            <w:drawing>
              <wp:anchor distT="0" distB="0" distL="114300" distR="114300" simplePos="0" relativeHeight="251653120" behindDoc="1" locked="0" layoutInCell="1" allowOverlap="1" wp14:anchorId="66D94F84" wp14:editId="39CC6C18">
                <wp:simplePos x="0" y="0"/>
                <wp:positionH relativeFrom="page">
                  <wp:posOffset>2059940</wp:posOffset>
                </wp:positionH>
                <wp:positionV relativeFrom="paragraph">
                  <wp:posOffset>203835</wp:posOffset>
                </wp:positionV>
                <wp:extent cx="151765" cy="108585"/>
                <wp:effectExtent l="2540" t="0" r="0" b="0"/>
                <wp:wrapNone/>
                <wp:docPr id="80"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A78E02" w14:textId="77777777" w:rsidR="00785F08" w:rsidRDefault="00785F08">
                            <w:pPr>
                              <w:spacing w:before="22"/>
                              <w:rPr>
                                <w:sz w:val="12"/>
                              </w:rPr>
                            </w:pPr>
                            <w:proofErr w:type="spellStart"/>
                            <w:r>
                              <w:rPr>
                                <w:rFonts w:ascii="Arial"/>
                                <w:i/>
                                <w:spacing w:val="-5"/>
                                <w:w w:val="160"/>
                                <w:sz w:val="12"/>
                              </w:rPr>
                              <w:t>i</w:t>
                            </w:r>
                            <w:proofErr w:type="spellEnd"/>
                            <w:r>
                              <w:rPr>
                                <w:spacing w:val="-5"/>
                                <w:w w:val="160"/>
                                <w:sz w:val="12"/>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94F84" id="Text Box 51" o:spid="_x0000_s1071" type="#_x0000_t202" style="position:absolute;left:0;text-align:left;margin-left:162.2pt;margin-top:16.05pt;width:11.95pt;height:8.5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" filled="f" stroked="f">
                <v:textbox inset="0,0,0,0">
                  <w:txbxContent>
                    <w:p w14:paraId="59A78E02" w14:textId="77777777" w:rsidR="00785F08" w:rsidRDefault="00785F08">
                      <w:pPr>
                        <w:spacing w:before="22"/>
                        <w:rPr>
                          <w:sz w:val="12"/>
                        </w:rPr>
                      </w:pPr>
                      <w:proofErr w:type="spellStart"/>
                      <w:r>
                        <w:rPr>
                          <w:rFonts w:ascii="Arial"/>
                          <w:i/>
                          <w:spacing w:val="-5"/>
                          <w:w w:val="160"/>
                          <w:sz w:val="12"/>
                        </w:rPr>
                        <w:t>i</w:t>
                      </w:r>
                      <w:proofErr w:type="spellEnd"/>
                      <w:r>
                        <w:rPr>
                          <w:spacing w:val="-5"/>
                          <w:w w:val="160"/>
                          <w:sz w:val="12"/>
                        </w:rPr>
                        <w:t>=1</w:t>
                      </w:r>
                    </w:p>
                  </w:txbxContent>
                </v:textbox>
                <w10:wrap anchorx="page"/>
              </v:shape>
            </w:pict>
          </mc:Fallback>
        </mc:AlternateContent>
      </w:r>
      <w:r w:rsidR="00753B5A">
        <w:rPr>
          <w:rFonts w:ascii="Arial"/>
          <w:w w:val="110"/>
          <w:sz w:val="9"/>
        </w:rPr>
        <w:t>142</w:t>
      </w:r>
      <w:r w:rsidR="00753B5A">
        <w:rPr>
          <w:rFonts w:ascii="Arial"/>
          <w:w w:val="110"/>
          <w:sz w:val="9"/>
        </w:rPr>
        <w:tab/>
      </w:r>
      <w:r w:rsidR="00753B5A">
        <w:rPr>
          <w:w w:val="110"/>
        </w:rPr>
        <w:t>The</w:t>
      </w:r>
      <w:r w:rsidR="00753B5A">
        <w:rPr>
          <w:spacing w:val="4"/>
          <w:w w:val="110"/>
        </w:rPr>
        <w:t xml:space="preserve"> </w:t>
      </w:r>
      <w:r w:rsidR="00753B5A">
        <w:rPr>
          <w:w w:val="110"/>
        </w:rPr>
        <w:t>first</w:t>
      </w:r>
      <w:r w:rsidR="00753B5A">
        <w:rPr>
          <w:spacing w:val="3"/>
          <w:w w:val="110"/>
        </w:rPr>
        <w:t xml:space="preserve"> </w:t>
      </w:r>
      <w:r w:rsidR="00753B5A">
        <w:rPr>
          <w:w w:val="110"/>
        </w:rPr>
        <w:t>approach</w:t>
      </w:r>
      <w:r w:rsidR="00753B5A">
        <w:rPr>
          <w:spacing w:val="4"/>
          <w:w w:val="110"/>
        </w:rPr>
        <w:t xml:space="preserve"> </w:t>
      </w:r>
      <w:r w:rsidR="00753B5A">
        <w:rPr>
          <w:w w:val="110"/>
        </w:rPr>
        <w:t>follows</w:t>
      </w:r>
      <w:r w:rsidR="00753B5A">
        <w:rPr>
          <w:spacing w:val="5"/>
          <w:w w:val="110"/>
        </w:rPr>
        <w:t xml:space="preserve"> </w:t>
      </w:r>
      <w:r w:rsidR="00753B5A">
        <w:rPr>
          <w:w w:val="110"/>
        </w:rPr>
        <w:t>the</w:t>
      </w:r>
      <w:r w:rsidR="00753B5A">
        <w:rPr>
          <w:spacing w:val="4"/>
          <w:w w:val="110"/>
        </w:rPr>
        <w:t xml:space="preserve"> </w:t>
      </w:r>
      <w:r w:rsidR="00753B5A">
        <w:rPr>
          <w:w w:val="110"/>
        </w:rPr>
        <w:t>classical</w:t>
      </w:r>
      <w:r w:rsidR="00753B5A">
        <w:rPr>
          <w:spacing w:val="4"/>
          <w:w w:val="110"/>
        </w:rPr>
        <w:t xml:space="preserve"> </w:t>
      </w:r>
      <w:r w:rsidR="00753B5A">
        <w:rPr>
          <w:w w:val="110"/>
        </w:rPr>
        <w:t>approximate</w:t>
      </w:r>
      <w:r w:rsidR="00753B5A">
        <w:rPr>
          <w:spacing w:val="5"/>
          <w:w w:val="110"/>
        </w:rPr>
        <w:t xml:space="preserve"> </w:t>
      </w:r>
      <w:r w:rsidR="00753B5A">
        <w:rPr>
          <w:w w:val="110"/>
        </w:rPr>
        <w:t>Bayesian</w:t>
      </w:r>
      <w:r w:rsidR="00753B5A">
        <w:rPr>
          <w:spacing w:val="4"/>
          <w:w w:val="110"/>
        </w:rPr>
        <w:t xml:space="preserve"> </w:t>
      </w:r>
      <w:r w:rsidR="00753B5A">
        <w:rPr>
          <w:w w:val="110"/>
        </w:rPr>
        <w:t>computation</w:t>
      </w:r>
      <w:r w:rsidR="00753B5A">
        <w:rPr>
          <w:spacing w:val="3"/>
          <w:w w:val="110"/>
        </w:rPr>
        <w:t xml:space="preserve"> </w:t>
      </w:r>
      <w:r w:rsidR="00753B5A">
        <w:rPr>
          <w:w w:val="110"/>
        </w:rPr>
        <w:t>approach</w:t>
      </w:r>
      <w:r w:rsidR="00753B5A">
        <w:rPr>
          <w:spacing w:val="4"/>
          <w:w w:val="110"/>
        </w:rPr>
        <w:t xml:space="preserve"> </w:t>
      </w:r>
      <w:r w:rsidR="00753B5A">
        <w:rPr>
          <w:w w:val="110"/>
        </w:rPr>
        <w:t>to</w:t>
      </w:r>
      <w:r w:rsidR="00753B5A">
        <w:rPr>
          <w:spacing w:val="5"/>
          <w:w w:val="110"/>
        </w:rPr>
        <w:t xml:space="preserve"> </w:t>
      </w:r>
      <w:r w:rsidR="00753B5A">
        <w:rPr>
          <w:w w:val="110"/>
        </w:rPr>
        <w:t>create</w:t>
      </w:r>
      <w:r w:rsidR="00753B5A">
        <w:rPr>
          <w:spacing w:val="4"/>
          <w:w w:val="110"/>
        </w:rPr>
        <w:t xml:space="preserve"> </w:t>
      </w:r>
      <w:r w:rsidR="00753B5A">
        <w:rPr>
          <w:w w:val="110"/>
        </w:rPr>
        <w:t>a</w:t>
      </w:r>
      <w:r w:rsidR="00753B5A">
        <w:rPr>
          <w:spacing w:val="4"/>
          <w:w w:val="110"/>
        </w:rPr>
        <w:t xml:space="preserve"> </w:t>
      </w:r>
      <w:r w:rsidR="00753B5A">
        <w:rPr>
          <w:w w:val="110"/>
        </w:rPr>
        <w:t>large</w:t>
      </w:r>
      <w:r w:rsidR="00753B5A">
        <w:rPr>
          <w:spacing w:val="5"/>
          <w:w w:val="110"/>
        </w:rPr>
        <w:t xml:space="preserve"> </w:t>
      </w:r>
      <w:r w:rsidR="00753B5A">
        <w:rPr>
          <w:i/>
          <w:spacing w:val="-4"/>
          <w:w w:val="110"/>
        </w:rPr>
        <w:t>reference</w:t>
      </w:r>
      <w:r w:rsidR="00753B5A">
        <w:rPr>
          <w:i/>
          <w:spacing w:val="7"/>
          <w:w w:val="110"/>
        </w:rPr>
        <w:t xml:space="preserve"> </w:t>
      </w:r>
      <w:r w:rsidR="00753B5A">
        <w:rPr>
          <w:i/>
          <w:w w:val="110"/>
        </w:rPr>
        <w:t>table</w:t>
      </w:r>
      <w:r w:rsidR="00753B5A">
        <w:rPr>
          <w:i/>
          <w:spacing w:val="10"/>
          <w:w w:val="110"/>
        </w:rPr>
        <w:t xml:space="preserve"> </w:t>
      </w:r>
      <w:r w:rsidR="00753B5A">
        <w:rPr>
          <w:w w:val="110"/>
        </w:rPr>
        <w:t>or</w:t>
      </w:r>
      <w:r w:rsidR="00753B5A">
        <w:rPr>
          <w:spacing w:val="4"/>
          <w:w w:val="110"/>
        </w:rPr>
        <w:t xml:space="preserve"> </w:t>
      </w:r>
      <w:r w:rsidR="00753B5A">
        <w:rPr>
          <w:w w:val="110"/>
        </w:rPr>
        <w:t>grid</w:t>
      </w:r>
    </w:p>
    <w:p w14:paraId="6C9112C3" w14:textId="77777777" w:rsidR="00EC0BD2" w:rsidRDefault="00EC0BD2">
      <w:pPr>
        <w:spacing w:line="176" w:lineRule="exact"/>
        <w:sectPr w:rsidR="00EC0BD2">
          <w:type w:val="continuous"/>
          <w:pgSz w:w="12240" w:h="15840"/>
          <w:pgMar w:top="880" w:right="0" w:bottom="280" w:left="560" w:header="720" w:footer="720" w:gutter="0"/>
          <w:cols w:space="720"/>
        </w:sectPr>
      </w:pPr>
    </w:p>
    <w:p w14:paraId="1489BE8D" w14:textId="77777777" w:rsidR="00EC0BD2" w:rsidRDefault="00EC0BD2">
      <w:pPr>
        <w:pStyle w:val="Textkrper"/>
        <w:rPr>
          <w:sz w:val="11"/>
        </w:rPr>
      </w:pPr>
    </w:p>
    <w:p w14:paraId="035FD682" w14:textId="77777777" w:rsidR="00EC0BD2" w:rsidRDefault="00753B5A">
      <w:pPr>
        <w:spacing w:line="100" w:lineRule="exact"/>
        <w:ind w:left="120"/>
        <w:rPr>
          <w:rFonts w:ascii="Arial"/>
          <w:sz w:val="9"/>
        </w:rPr>
      </w:pPr>
      <w:r>
        <w:rPr>
          <w:rFonts w:ascii="Arial"/>
          <w:w w:val="105"/>
          <w:sz w:val="9"/>
        </w:rPr>
        <w:t>143</w:t>
      </w:r>
    </w:p>
    <w:p w14:paraId="0EB4DDF2" w14:textId="77777777" w:rsidR="00EC0BD2" w:rsidRDefault="00753B5A">
      <w:pPr>
        <w:spacing w:before="43" w:line="184" w:lineRule="exact"/>
        <w:ind w:left="120"/>
        <w:rPr>
          <w:b/>
          <w:i/>
          <w:sz w:val="18"/>
        </w:rPr>
      </w:pPr>
      <w:r>
        <w:br w:type="column"/>
      </w:r>
      <w:r>
        <w:rPr>
          <w:w w:val="115"/>
          <w:sz w:val="18"/>
        </w:rPr>
        <w:lastRenderedPageBreak/>
        <w:t xml:space="preserve">of the form </w:t>
      </w:r>
      <w:r>
        <w:rPr>
          <w:b/>
          <w:i/>
          <w:w w:val="115"/>
          <w:sz w:val="18"/>
        </w:rPr>
        <w:t xml:space="preserve">D </w:t>
      </w:r>
      <w:r>
        <w:rPr>
          <w:w w:val="115"/>
          <w:sz w:val="18"/>
        </w:rPr>
        <w:t>=</w:t>
      </w:r>
      <w:r>
        <w:rPr>
          <w:spacing w:val="-27"/>
          <w:w w:val="115"/>
          <w:sz w:val="18"/>
        </w:rPr>
        <w:t xml:space="preserve"> </w:t>
      </w:r>
      <w:r>
        <w:rPr>
          <w:rFonts w:ascii="DejaVu Sans"/>
          <w:w w:val="115"/>
          <w:sz w:val="18"/>
        </w:rPr>
        <w:t>{</w:t>
      </w:r>
      <w:r>
        <w:rPr>
          <w:b/>
          <w:i/>
          <w:w w:val="115"/>
          <w:sz w:val="18"/>
        </w:rPr>
        <w:t>x</w:t>
      </w:r>
    </w:p>
    <w:p w14:paraId="4BB3408A" w14:textId="77777777" w:rsidR="00EC0BD2" w:rsidRDefault="00753B5A">
      <w:pPr>
        <w:spacing w:before="22"/>
        <w:ind w:left="-40"/>
        <w:rPr>
          <w:sz w:val="12"/>
        </w:rPr>
      </w:pPr>
      <w:r>
        <w:br w:type="column"/>
      </w:r>
      <w:r>
        <w:rPr>
          <w:spacing w:val="-2"/>
          <w:w w:val="160"/>
          <w:sz w:val="12"/>
        </w:rPr>
        <w:lastRenderedPageBreak/>
        <w:t>(</w:t>
      </w:r>
      <w:proofErr w:type="spellStart"/>
      <w:r>
        <w:rPr>
          <w:rFonts w:ascii="Arial"/>
          <w:i/>
          <w:spacing w:val="-2"/>
          <w:w w:val="160"/>
          <w:sz w:val="12"/>
        </w:rPr>
        <w:t>i</w:t>
      </w:r>
      <w:proofErr w:type="spellEnd"/>
      <w:r>
        <w:rPr>
          <w:spacing w:val="-2"/>
          <w:w w:val="160"/>
          <w:sz w:val="12"/>
        </w:rPr>
        <w:t>)</w:t>
      </w:r>
    </w:p>
    <w:p w14:paraId="36BFCDBE" w14:textId="77777777" w:rsidR="00EC0BD2" w:rsidRDefault="00753B5A">
      <w:pPr>
        <w:spacing w:before="51" w:line="158" w:lineRule="auto"/>
        <w:ind w:left="-30"/>
        <w:rPr>
          <w:sz w:val="12"/>
        </w:rPr>
      </w:pPr>
      <w:r>
        <w:br w:type="column"/>
      </w:r>
      <w:r>
        <w:rPr>
          <w:i/>
          <w:spacing w:val="-1"/>
          <w:w w:val="135"/>
          <w:position w:val="-7"/>
          <w:sz w:val="18"/>
        </w:rPr>
        <w:lastRenderedPageBreak/>
        <w:t>,</w:t>
      </w:r>
      <w:r>
        <w:rPr>
          <w:i/>
          <w:spacing w:val="-33"/>
          <w:w w:val="135"/>
          <w:position w:val="-7"/>
          <w:sz w:val="18"/>
        </w:rPr>
        <w:t xml:space="preserve"> </w:t>
      </w:r>
      <w:r>
        <w:rPr>
          <w:b/>
          <w:i/>
          <w:spacing w:val="-1"/>
          <w:w w:val="135"/>
          <w:position w:val="-7"/>
          <w:sz w:val="18"/>
        </w:rPr>
        <w:t>θ</w:t>
      </w:r>
      <w:r>
        <w:rPr>
          <w:spacing w:val="-1"/>
          <w:w w:val="135"/>
          <w:sz w:val="12"/>
        </w:rPr>
        <w:t>(</w:t>
      </w:r>
      <w:proofErr w:type="spellStart"/>
      <w:r>
        <w:rPr>
          <w:rFonts w:ascii="Arial" w:hAnsi="Arial"/>
          <w:i/>
          <w:spacing w:val="-1"/>
          <w:w w:val="135"/>
          <w:sz w:val="12"/>
        </w:rPr>
        <w:t>i</w:t>
      </w:r>
      <w:proofErr w:type="spellEnd"/>
      <w:r>
        <w:rPr>
          <w:spacing w:val="-1"/>
          <w:w w:val="135"/>
          <w:sz w:val="12"/>
        </w:rPr>
        <w:t>)</w:t>
      </w:r>
    </w:p>
    <w:p w14:paraId="7744C32B" w14:textId="77777777" w:rsidR="00EC0BD2" w:rsidRDefault="00753B5A">
      <w:pPr>
        <w:pStyle w:val="Textkrper"/>
        <w:spacing w:before="18" w:line="208" w:lineRule="exact"/>
        <w:ind w:left="-30"/>
      </w:pPr>
      <w:r>
        <w:br w:type="column"/>
      </w:r>
      <w:proofErr w:type="gramStart"/>
      <w:r>
        <w:rPr>
          <w:rFonts w:ascii="DejaVu Sans"/>
          <w:w w:val="110"/>
        </w:rPr>
        <w:lastRenderedPageBreak/>
        <w:t>}</w:t>
      </w:r>
      <w:r>
        <w:rPr>
          <w:rFonts w:ascii="Arial"/>
          <w:i/>
          <w:w w:val="110"/>
          <w:position w:val="8"/>
          <w:sz w:val="12"/>
        </w:rPr>
        <w:t>n</w:t>
      </w:r>
      <w:proofErr w:type="gramEnd"/>
      <w:r>
        <w:rPr>
          <w:rFonts w:ascii="Arial"/>
          <w:i/>
          <w:w w:val="110"/>
          <w:position w:val="8"/>
          <w:sz w:val="12"/>
        </w:rPr>
        <w:t xml:space="preserve"> </w:t>
      </w:r>
      <w:r>
        <w:rPr>
          <w:w w:val="110"/>
        </w:rPr>
        <w:t>. The reference table is then used as training data for the neural network and training continues</w:t>
      </w:r>
    </w:p>
    <w:p w14:paraId="24003DF6" w14:textId="77777777" w:rsidR="00EC0BD2" w:rsidRDefault="00EC0BD2">
      <w:pPr>
        <w:spacing w:line="208" w:lineRule="exact"/>
        <w:sectPr w:rsidR="00EC0BD2">
          <w:type w:val="continuous"/>
          <w:pgSz w:w="12240" w:h="15840"/>
          <w:pgMar w:top="880" w:right="0" w:bottom="280" w:left="560" w:header="720" w:footer="720" w:gutter="0"/>
          <w:cols w:num="5" w:space="720" w:equalWidth="0">
            <w:col w:w="278" w:space="79"/>
            <w:col w:w="1690" w:space="40"/>
            <w:col w:w="129" w:space="39"/>
            <w:col w:w="327" w:space="39"/>
            <w:col w:w="9059"/>
          </w:cols>
        </w:sectPr>
      </w:pPr>
    </w:p>
    <w:p w14:paraId="3855CB3A" w14:textId="77777777" w:rsidR="00EC0BD2" w:rsidRDefault="00EC0BD2">
      <w:pPr>
        <w:pStyle w:val="Textkrper"/>
        <w:spacing w:before="2"/>
        <w:rPr>
          <w:sz w:val="10"/>
        </w:rPr>
      </w:pPr>
    </w:p>
    <w:p w14:paraId="4E624723" w14:textId="77777777" w:rsidR="00EC0BD2" w:rsidRDefault="00753B5A">
      <w:pPr>
        <w:spacing w:before="1"/>
        <w:ind w:left="120"/>
        <w:rPr>
          <w:rFonts w:ascii="Arial"/>
          <w:sz w:val="9"/>
        </w:rPr>
      </w:pPr>
      <w:r>
        <w:rPr>
          <w:rFonts w:ascii="Arial"/>
          <w:w w:val="105"/>
          <w:sz w:val="9"/>
        </w:rPr>
        <w:t>144</w:t>
      </w:r>
    </w:p>
    <w:p w14:paraId="2B4FE61A" w14:textId="77777777" w:rsidR="00EC0BD2" w:rsidRDefault="00EC0BD2">
      <w:pPr>
        <w:pStyle w:val="Textkrper"/>
        <w:spacing w:before="11"/>
        <w:rPr>
          <w:rFonts w:ascii="Arial"/>
          <w:sz w:val="9"/>
        </w:rPr>
      </w:pPr>
    </w:p>
    <w:p w14:paraId="333B4BDD" w14:textId="77777777" w:rsidR="00EC0BD2" w:rsidRDefault="00753B5A">
      <w:pPr>
        <w:ind w:left="120"/>
        <w:rPr>
          <w:rFonts w:ascii="Arial"/>
          <w:sz w:val="9"/>
        </w:rPr>
      </w:pPr>
      <w:r>
        <w:rPr>
          <w:rFonts w:ascii="Arial"/>
          <w:w w:val="105"/>
          <w:sz w:val="9"/>
        </w:rPr>
        <w:t>145</w:t>
      </w:r>
    </w:p>
    <w:p w14:paraId="04DA1DA7" w14:textId="77777777" w:rsidR="00EC0BD2" w:rsidRDefault="00EC0BD2">
      <w:pPr>
        <w:pStyle w:val="Textkrper"/>
        <w:spacing w:before="11"/>
        <w:rPr>
          <w:rFonts w:ascii="Arial"/>
          <w:sz w:val="9"/>
        </w:rPr>
      </w:pPr>
    </w:p>
    <w:p w14:paraId="3EB04445" w14:textId="77777777" w:rsidR="00EC0BD2" w:rsidRDefault="00753B5A">
      <w:pPr>
        <w:ind w:left="120"/>
        <w:rPr>
          <w:rFonts w:ascii="Arial"/>
          <w:sz w:val="9"/>
        </w:rPr>
      </w:pPr>
      <w:r>
        <w:rPr>
          <w:rFonts w:ascii="Arial"/>
          <w:w w:val="105"/>
          <w:sz w:val="9"/>
        </w:rPr>
        <w:t>146</w:t>
      </w:r>
    </w:p>
    <w:p w14:paraId="0B37D22D" w14:textId="77777777" w:rsidR="00EC0BD2" w:rsidRDefault="00EC0BD2">
      <w:pPr>
        <w:pStyle w:val="Textkrper"/>
        <w:rPr>
          <w:rFonts w:ascii="Arial"/>
          <w:sz w:val="10"/>
        </w:rPr>
      </w:pPr>
    </w:p>
    <w:p w14:paraId="7786CA48" w14:textId="77777777" w:rsidR="00EC0BD2" w:rsidRDefault="00753B5A">
      <w:pPr>
        <w:ind w:left="120"/>
        <w:rPr>
          <w:rFonts w:ascii="Arial"/>
          <w:sz w:val="9"/>
        </w:rPr>
      </w:pPr>
      <w:r>
        <w:rPr>
          <w:rFonts w:ascii="Arial"/>
          <w:w w:val="105"/>
          <w:sz w:val="9"/>
        </w:rPr>
        <w:t>147</w:t>
      </w:r>
    </w:p>
    <w:p w14:paraId="090B265E" w14:textId="77777777" w:rsidR="00EC0BD2" w:rsidRDefault="00EC0BD2">
      <w:pPr>
        <w:pStyle w:val="Textkrper"/>
        <w:spacing w:before="5"/>
        <w:rPr>
          <w:rFonts w:ascii="Arial"/>
          <w:sz w:val="10"/>
        </w:rPr>
      </w:pPr>
    </w:p>
    <w:p w14:paraId="0BCBA185" w14:textId="77777777" w:rsidR="00EC0BD2" w:rsidRDefault="00753B5A">
      <w:pPr>
        <w:ind w:left="120"/>
        <w:rPr>
          <w:rFonts w:ascii="Arial"/>
          <w:sz w:val="9"/>
        </w:rPr>
      </w:pPr>
      <w:r>
        <w:rPr>
          <w:rFonts w:ascii="Arial"/>
          <w:w w:val="105"/>
          <w:sz w:val="9"/>
        </w:rPr>
        <w:t>148</w:t>
      </w:r>
    </w:p>
    <w:p w14:paraId="1E0015BA" w14:textId="77777777" w:rsidR="00EC0BD2" w:rsidRDefault="00EC0BD2">
      <w:pPr>
        <w:pStyle w:val="Textkrper"/>
        <w:spacing w:before="11"/>
        <w:rPr>
          <w:rFonts w:ascii="Arial"/>
          <w:sz w:val="9"/>
        </w:rPr>
      </w:pPr>
    </w:p>
    <w:p w14:paraId="044E5312" w14:textId="77777777" w:rsidR="00EC0BD2" w:rsidRDefault="00753B5A">
      <w:pPr>
        <w:ind w:left="120"/>
        <w:rPr>
          <w:rFonts w:ascii="Arial"/>
          <w:sz w:val="9"/>
        </w:rPr>
      </w:pPr>
      <w:r>
        <w:rPr>
          <w:rFonts w:ascii="Arial"/>
          <w:w w:val="105"/>
          <w:sz w:val="9"/>
        </w:rPr>
        <w:t>149</w:t>
      </w:r>
    </w:p>
    <w:p w14:paraId="4BD58C7D" w14:textId="77777777" w:rsidR="00EC0BD2" w:rsidRDefault="00EC0BD2">
      <w:pPr>
        <w:pStyle w:val="Textkrper"/>
        <w:rPr>
          <w:rFonts w:ascii="Arial"/>
          <w:sz w:val="10"/>
        </w:rPr>
      </w:pPr>
    </w:p>
    <w:p w14:paraId="5A7B8507" w14:textId="77777777" w:rsidR="00EC0BD2" w:rsidRDefault="00753B5A">
      <w:pPr>
        <w:ind w:left="120"/>
        <w:rPr>
          <w:rFonts w:ascii="Arial"/>
          <w:sz w:val="9"/>
        </w:rPr>
      </w:pPr>
      <w:r>
        <w:rPr>
          <w:rFonts w:ascii="Arial"/>
          <w:w w:val="105"/>
          <w:sz w:val="9"/>
        </w:rPr>
        <w:t>150</w:t>
      </w:r>
    </w:p>
    <w:p w14:paraId="4FAB53C7" w14:textId="77777777" w:rsidR="00EC0BD2" w:rsidRDefault="00EC0BD2">
      <w:pPr>
        <w:pStyle w:val="Textkrper"/>
        <w:spacing w:before="11"/>
        <w:rPr>
          <w:rFonts w:ascii="Arial"/>
          <w:sz w:val="9"/>
        </w:rPr>
      </w:pPr>
    </w:p>
    <w:p w14:paraId="7AB9EB41" w14:textId="77777777" w:rsidR="00EC0BD2" w:rsidRDefault="00753B5A">
      <w:pPr>
        <w:ind w:left="120"/>
        <w:rPr>
          <w:rFonts w:ascii="Arial"/>
          <w:sz w:val="9"/>
        </w:rPr>
      </w:pPr>
      <w:r>
        <w:rPr>
          <w:rFonts w:ascii="Arial"/>
          <w:w w:val="105"/>
          <w:sz w:val="9"/>
        </w:rPr>
        <w:t>151</w:t>
      </w:r>
    </w:p>
    <w:p w14:paraId="49832761" w14:textId="77777777" w:rsidR="00EC0BD2" w:rsidRDefault="00EC0BD2">
      <w:pPr>
        <w:pStyle w:val="Textkrper"/>
        <w:rPr>
          <w:rFonts w:ascii="Arial"/>
          <w:sz w:val="10"/>
        </w:rPr>
      </w:pPr>
    </w:p>
    <w:p w14:paraId="478A9D5D" w14:textId="77777777" w:rsidR="00EC0BD2" w:rsidRDefault="00753B5A">
      <w:pPr>
        <w:ind w:left="120"/>
        <w:rPr>
          <w:rFonts w:ascii="Arial"/>
          <w:sz w:val="9"/>
        </w:rPr>
      </w:pPr>
      <w:r>
        <w:rPr>
          <w:rFonts w:ascii="Arial"/>
          <w:w w:val="105"/>
          <w:sz w:val="9"/>
        </w:rPr>
        <w:t>152</w:t>
      </w:r>
    </w:p>
    <w:p w14:paraId="2BC3CC8E" w14:textId="77777777" w:rsidR="00EC0BD2" w:rsidRDefault="00EC0BD2">
      <w:pPr>
        <w:pStyle w:val="Textkrper"/>
        <w:spacing w:before="11"/>
        <w:rPr>
          <w:rFonts w:ascii="Arial"/>
          <w:sz w:val="9"/>
        </w:rPr>
      </w:pPr>
    </w:p>
    <w:p w14:paraId="118B4047" w14:textId="77777777" w:rsidR="00EC0BD2" w:rsidRDefault="00753B5A">
      <w:pPr>
        <w:ind w:left="120"/>
        <w:rPr>
          <w:rFonts w:ascii="Arial"/>
          <w:sz w:val="9"/>
        </w:rPr>
      </w:pPr>
      <w:r>
        <w:rPr>
          <w:rFonts w:ascii="Arial"/>
          <w:w w:val="105"/>
          <w:sz w:val="9"/>
        </w:rPr>
        <w:t>153</w:t>
      </w:r>
    </w:p>
    <w:p w14:paraId="262D8B5B" w14:textId="77777777" w:rsidR="00EC0BD2" w:rsidRDefault="00EC0BD2">
      <w:pPr>
        <w:pStyle w:val="Textkrper"/>
        <w:spacing w:before="11"/>
        <w:rPr>
          <w:rFonts w:ascii="Arial"/>
          <w:sz w:val="9"/>
        </w:rPr>
      </w:pPr>
    </w:p>
    <w:p w14:paraId="3C47F84D" w14:textId="77777777" w:rsidR="00EC0BD2" w:rsidRDefault="00753B5A">
      <w:pPr>
        <w:ind w:left="120"/>
        <w:rPr>
          <w:rFonts w:ascii="Arial"/>
          <w:sz w:val="9"/>
        </w:rPr>
      </w:pPr>
      <w:r>
        <w:rPr>
          <w:rFonts w:ascii="Arial"/>
          <w:w w:val="105"/>
          <w:sz w:val="9"/>
        </w:rPr>
        <w:t>154</w:t>
      </w:r>
    </w:p>
    <w:p w14:paraId="300D7E6F" w14:textId="77777777" w:rsidR="00EC0BD2" w:rsidRDefault="00EC0BD2">
      <w:pPr>
        <w:pStyle w:val="Textkrper"/>
        <w:rPr>
          <w:rFonts w:ascii="Arial"/>
          <w:sz w:val="12"/>
        </w:rPr>
      </w:pPr>
    </w:p>
    <w:p w14:paraId="10B847B6" w14:textId="77777777" w:rsidR="00EC0BD2" w:rsidRDefault="00EC0BD2">
      <w:pPr>
        <w:pStyle w:val="Textkrper"/>
        <w:spacing w:before="8"/>
        <w:rPr>
          <w:rFonts w:ascii="Arial"/>
          <w:sz w:val="16"/>
        </w:rPr>
      </w:pPr>
    </w:p>
    <w:p w14:paraId="08A3CD5D" w14:textId="77777777" w:rsidR="00EC0BD2" w:rsidRDefault="00753B5A">
      <w:pPr>
        <w:ind w:left="120"/>
        <w:rPr>
          <w:rFonts w:ascii="Arial"/>
          <w:sz w:val="9"/>
        </w:rPr>
      </w:pPr>
      <w:r>
        <w:rPr>
          <w:rFonts w:ascii="Arial"/>
          <w:w w:val="105"/>
          <w:sz w:val="9"/>
        </w:rPr>
        <w:t>155</w:t>
      </w:r>
    </w:p>
    <w:p w14:paraId="0F0A1DC3" w14:textId="77777777" w:rsidR="00EC0BD2" w:rsidRDefault="00EC0BD2">
      <w:pPr>
        <w:pStyle w:val="Textkrper"/>
        <w:rPr>
          <w:rFonts w:ascii="Arial"/>
          <w:sz w:val="10"/>
        </w:rPr>
      </w:pPr>
    </w:p>
    <w:p w14:paraId="1224856E" w14:textId="77777777" w:rsidR="00EC0BD2" w:rsidRDefault="00753B5A">
      <w:pPr>
        <w:ind w:left="120"/>
        <w:rPr>
          <w:rFonts w:ascii="Arial"/>
          <w:sz w:val="9"/>
        </w:rPr>
      </w:pPr>
      <w:r>
        <w:rPr>
          <w:rFonts w:ascii="Arial"/>
          <w:w w:val="105"/>
          <w:sz w:val="9"/>
        </w:rPr>
        <w:t>156</w:t>
      </w:r>
    </w:p>
    <w:p w14:paraId="1E1F7A4C" w14:textId="77777777" w:rsidR="00EC0BD2" w:rsidRDefault="00EC0BD2">
      <w:pPr>
        <w:pStyle w:val="Textkrper"/>
        <w:spacing w:before="11"/>
        <w:rPr>
          <w:rFonts w:ascii="Arial"/>
          <w:sz w:val="9"/>
        </w:rPr>
      </w:pPr>
    </w:p>
    <w:p w14:paraId="38A364F7" w14:textId="77777777" w:rsidR="00EC0BD2" w:rsidRDefault="00753B5A">
      <w:pPr>
        <w:ind w:left="120"/>
        <w:rPr>
          <w:rFonts w:ascii="Arial"/>
          <w:sz w:val="9"/>
        </w:rPr>
      </w:pPr>
      <w:r>
        <w:rPr>
          <w:rFonts w:ascii="Arial"/>
          <w:w w:val="105"/>
          <w:sz w:val="9"/>
        </w:rPr>
        <w:t>157</w:t>
      </w:r>
    </w:p>
    <w:p w14:paraId="6F6529C6" w14:textId="77777777" w:rsidR="00EC0BD2" w:rsidRDefault="00EC0BD2">
      <w:pPr>
        <w:pStyle w:val="Textkrper"/>
        <w:spacing w:before="11"/>
        <w:rPr>
          <w:rFonts w:ascii="Arial"/>
          <w:sz w:val="9"/>
        </w:rPr>
      </w:pPr>
    </w:p>
    <w:p w14:paraId="17008D2A" w14:textId="77777777" w:rsidR="00EC0BD2" w:rsidRDefault="00753B5A">
      <w:pPr>
        <w:ind w:left="120"/>
        <w:rPr>
          <w:rFonts w:ascii="Arial"/>
          <w:sz w:val="9"/>
        </w:rPr>
      </w:pPr>
      <w:r>
        <w:rPr>
          <w:rFonts w:ascii="Arial"/>
          <w:w w:val="105"/>
          <w:sz w:val="9"/>
        </w:rPr>
        <w:t>158</w:t>
      </w:r>
    </w:p>
    <w:p w14:paraId="0B343E08" w14:textId="77777777" w:rsidR="00EC0BD2" w:rsidRDefault="00EC0BD2">
      <w:pPr>
        <w:pStyle w:val="Textkrper"/>
        <w:rPr>
          <w:rFonts w:ascii="Arial"/>
          <w:sz w:val="10"/>
        </w:rPr>
      </w:pPr>
    </w:p>
    <w:p w14:paraId="6E3C6E1A" w14:textId="77777777" w:rsidR="00EC0BD2" w:rsidRDefault="00753B5A">
      <w:pPr>
        <w:ind w:left="120"/>
        <w:rPr>
          <w:rFonts w:ascii="Arial"/>
          <w:sz w:val="9"/>
        </w:rPr>
      </w:pPr>
      <w:r>
        <w:rPr>
          <w:rFonts w:ascii="Arial"/>
          <w:w w:val="105"/>
          <w:sz w:val="9"/>
        </w:rPr>
        <w:t>159</w:t>
      </w:r>
    </w:p>
    <w:p w14:paraId="1F58DA4D" w14:textId="77777777" w:rsidR="00EC0BD2" w:rsidRDefault="00EC0BD2">
      <w:pPr>
        <w:pStyle w:val="Textkrper"/>
        <w:spacing w:before="11"/>
        <w:rPr>
          <w:rFonts w:ascii="Arial"/>
          <w:sz w:val="9"/>
        </w:rPr>
      </w:pPr>
    </w:p>
    <w:p w14:paraId="2EBB8361" w14:textId="77777777" w:rsidR="00EC0BD2" w:rsidRDefault="00753B5A">
      <w:pPr>
        <w:ind w:left="120"/>
        <w:rPr>
          <w:rFonts w:ascii="Arial"/>
          <w:sz w:val="9"/>
        </w:rPr>
      </w:pPr>
      <w:r>
        <w:rPr>
          <w:rFonts w:ascii="Arial"/>
          <w:w w:val="105"/>
          <w:sz w:val="9"/>
        </w:rPr>
        <w:t>160</w:t>
      </w:r>
    </w:p>
    <w:p w14:paraId="6AABFE0C" w14:textId="4A6F89F9" w:rsidR="00EC0BD2" w:rsidRDefault="00753B5A">
      <w:pPr>
        <w:pStyle w:val="Textkrper"/>
        <w:spacing w:before="34" w:line="252" w:lineRule="auto"/>
        <w:ind w:left="120" w:right="1124"/>
        <w:jc w:val="both"/>
      </w:pPr>
      <w:r>
        <w:br w:type="column"/>
      </w:r>
      <w:r>
        <w:rPr>
          <w:w w:val="115"/>
        </w:rPr>
        <w:lastRenderedPageBreak/>
        <w:t>for</w:t>
      </w:r>
      <w:r>
        <w:rPr>
          <w:spacing w:val="-4"/>
          <w:w w:val="115"/>
        </w:rPr>
        <w:t xml:space="preserve"> </w:t>
      </w:r>
      <w:r>
        <w:rPr>
          <w:w w:val="115"/>
        </w:rPr>
        <w:t>a</w:t>
      </w:r>
      <w:r>
        <w:rPr>
          <w:spacing w:val="-4"/>
          <w:w w:val="115"/>
        </w:rPr>
        <w:t xml:space="preserve"> </w:t>
      </w:r>
      <w:r>
        <w:rPr>
          <w:w w:val="115"/>
        </w:rPr>
        <w:t>pre-specified</w:t>
      </w:r>
      <w:r>
        <w:rPr>
          <w:spacing w:val="-3"/>
          <w:w w:val="115"/>
        </w:rPr>
        <w:t xml:space="preserve"> </w:t>
      </w:r>
      <w:r>
        <w:rPr>
          <w:w w:val="115"/>
        </w:rPr>
        <w:t>number</w:t>
      </w:r>
      <w:r>
        <w:rPr>
          <w:spacing w:val="-4"/>
          <w:w w:val="115"/>
        </w:rPr>
        <w:t xml:space="preserve"> </w:t>
      </w:r>
      <w:r>
        <w:rPr>
          <w:w w:val="115"/>
        </w:rPr>
        <w:t>of</w:t>
      </w:r>
      <w:r>
        <w:rPr>
          <w:spacing w:val="-4"/>
          <w:w w:val="115"/>
        </w:rPr>
        <w:t xml:space="preserve"> </w:t>
      </w:r>
      <w:r>
        <w:rPr>
          <w:w w:val="115"/>
        </w:rPr>
        <w:t>epochs</w:t>
      </w:r>
      <w:r>
        <w:rPr>
          <w:spacing w:val="-3"/>
          <w:w w:val="115"/>
        </w:rPr>
        <w:t xml:space="preserve"> </w:t>
      </w:r>
      <w:r>
        <w:rPr>
          <w:w w:val="115"/>
        </w:rPr>
        <w:t>through</w:t>
      </w:r>
      <w:r>
        <w:rPr>
          <w:spacing w:val="-4"/>
          <w:w w:val="115"/>
        </w:rPr>
        <w:t xml:space="preserve"> </w:t>
      </w:r>
      <w:r>
        <w:rPr>
          <w:w w:val="115"/>
        </w:rPr>
        <w:t>the</w:t>
      </w:r>
      <w:r>
        <w:rPr>
          <w:spacing w:val="-4"/>
          <w:w w:val="115"/>
        </w:rPr>
        <w:t xml:space="preserve"> </w:t>
      </w:r>
      <w:r>
        <w:rPr>
          <w:w w:val="115"/>
        </w:rPr>
        <w:t>entire</w:t>
      </w:r>
      <w:r>
        <w:rPr>
          <w:spacing w:val="-3"/>
          <w:w w:val="115"/>
        </w:rPr>
        <w:t xml:space="preserve"> </w:t>
      </w:r>
      <w:r>
        <w:rPr>
          <w:w w:val="115"/>
        </w:rPr>
        <w:t>reference</w:t>
      </w:r>
      <w:r>
        <w:rPr>
          <w:spacing w:val="-4"/>
          <w:w w:val="115"/>
        </w:rPr>
        <w:t xml:space="preserve"> </w:t>
      </w:r>
      <w:r>
        <w:rPr>
          <w:w w:val="115"/>
        </w:rPr>
        <w:t>table.</w:t>
      </w:r>
      <w:r>
        <w:rPr>
          <w:spacing w:val="13"/>
          <w:w w:val="115"/>
        </w:rPr>
        <w:t xml:space="preserve"> </w:t>
      </w:r>
      <w:r>
        <w:rPr>
          <w:w w:val="115"/>
        </w:rPr>
        <w:t>A</w:t>
      </w:r>
      <w:r>
        <w:rPr>
          <w:spacing w:val="-4"/>
          <w:w w:val="115"/>
        </w:rPr>
        <w:t xml:space="preserve"> </w:t>
      </w:r>
      <w:r>
        <w:rPr>
          <w:w w:val="115"/>
        </w:rPr>
        <w:t>separate</w:t>
      </w:r>
      <w:r>
        <w:rPr>
          <w:spacing w:val="-4"/>
          <w:w w:val="115"/>
        </w:rPr>
        <w:t xml:space="preserve"> </w:t>
      </w:r>
      <w:r>
        <w:rPr>
          <w:w w:val="115"/>
        </w:rPr>
        <w:t>validation</w:t>
      </w:r>
      <w:r>
        <w:rPr>
          <w:spacing w:val="-3"/>
          <w:w w:val="115"/>
        </w:rPr>
        <w:t xml:space="preserve"> </w:t>
      </w:r>
      <w:r>
        <w:rPr>
          <w:w w:val="115"/>
        </w:rPr>
        <w:t>dataset</w:t>
      </w:r>
      <w:r>
        <w:rPr>
          <w:spacing w:val="-4"/>
          <w:w w:val="115"/>
        </w:rPr>
        <w:t xml:space="preserve"> </w:t>
      </w:r>
      <w:r>
        <w:rPr>
          <w:w w:val="115"/>
        </w:rPr>
        <w:t>is</w:t>
      </w:r>
      <w:r>
        <w:rPr>
          <w:spacing w:val="-4"/>
          <w:w w:val="115"/>
        </w:rPr>
        <w:t xml:space="preserve"> </w:t>
      </w:r>
      <w:r>
        <w:rPr>
          <w:w w:val="115"/>
        </w:rPr>
        <w:t>eventually</w:t>
      </w:r>
      <w:r>
        <w:rPr>
          <w:spacing w:val="-3"/>
          <w:w w:val="115"/>
        </w:rPr>
        <w:t xml:space="preserve"> </w:t>
      </w:r>
      <w:r>
        <w:rPr>
          <w:w w:val="115"/>
        </w:rPr>
        <w:t>used</w:t>
      </w:r>
      <w:r>
        <w:rPr>
          <w:spacing w:val="-4"/>
          <w:w w:val="115"/>
        </w:rPr>
        <w:t xml:space="preserve"> </w:t>
      </w:r>
      <w:r>
        <w:rPr>
          <w:w w:val="115"/>
        </w:rPr>
        <w:t>to assess</w:t>
      </w:r>
      <w:r>
        <w:rPr>
          <w:spacing w:val="-5"/>
          <w:w w:val="115"/>
        </w:rPr>
        <w:t xml:space="preserve"> </w:t>
      </w:r>
      <w:r>
        <w:rPr>
          <w:w w:val="115"/>
        </w:rPr>
        <w:t>the</w:t>
      </w:r>
      <w:r>
        <w:rPr>
          <w:spacing w:val="-4"/>
          <w:w w:val="115"/>
        </w:rPr>
        <w:t xml:space="preserve"> </w:t>
      </w:r>
      <w:r>
        <w:rPr>
          <w:w w:val="115"/>
        </w:rPr>
        <w:t>performance</w:t>
      </w:r>
      <w:r>
        <w:rPr>
          <w:spacing w:val="-4"/>
          <w:w w:val="115"/>
        </w:rPr>
        <w:t xml:space="preserve"> </w:t>
      </w:r>
      <w:r>
        <w:rPr>
          <w:w w:val="115"/>
        </w:rPr>
        <w:t>of</w:t>
      </w:r>
      <w:r>
        <w:rPr>
          <w:spacing w:val="-4"/>
          <w:w w:val="115"/>
        </w:rPr>
        <w:t xml:space="preserve"> </w:t>
      </w:r>
      <w:r>
        <w:rPr>
          <w:w w:val="115"/>
        </w:rPr>
        <w:t>the</w:t>
      </w:r>
      <w:r>
        <w:rPr>
          <w:spacing w:val="-5"/>
          <w:w w:val="115"/>
        </w:rPr>
        <w:t xml:space="preserve"> </w:t>
      </w:r>
      <w:r>
        <w:rPr>
          <w:w w:val="115"/>
        </w:rPr>
        <w:t>network.</w:t>
      </w:r>
      <w:r>
        <w:rPr>
          <w:spacing w:val="12"/>
          <w:w w:val="115"/>
        </w:rPr>
        <w:t xml:space="preserve"> </w:t>
      </w:r>
      <w:r>
        <w:rPr>
          <w:w w:val="115"/>
        </w:rPr>
        <w:t>Training</w:t>
      </w:r>
      <w:r>
        <w:rPr>
          <w:spacing w:val="-4"/>
          <w:w w:val="115"/>
        </w:rPr>
        <w:t xml:space="preserve"> </w:t>
      </w:r>
      <w:r>
        <w:rPr>
          <w:w w:val="115"/>
        </w:rPr>
        <w:t>on</w:t>
      </w:r>
      <w:r>
        <w:rPr>
          <w:spacing w:val="-5"/>
          <w:w w:val="115"/>
        </w:rPr>
        <w:t xml:space="preserve"> </w:t>
      </w:r>
      <w:r>
        <w:rPr>
          <w:w w:val="115"/>
        </w:rPr>
        <w:t>large</w:t>
      </w:r>
      <w:r>
        <w:rPr>
          <w:spacing w:val="-4"/>
          <w:w w:val="115"/>
        </w:rPr>
        <w:t xml:space="preserve"> </w:t>
      </w:r>
      <w:r>
        <w:rPr>
          <w:w w:val="115"/>
        </w:rPr>
        <w:t>pre-simulated</w:t>
      </w:r>
      <w:r>
        <w:rPr>
          <w:spacing w:val="-4"/>
          <w:w w:val="115"/>
        </w:rPr>
        <w:t xml:space="preserve"> </w:t>
      </w:r>
      <w:r>
        <w:rPr>
          <w:w w:val="115"/>
        </w:rPr>
        <w:t>datasets</w:t>
      </w:r>
      <w:r>
        <w:rPr>
          <w:spacing w:val="-4"/>
          <w:w w:val="115"/>
        </w:rPr>
        <w:t xml:space="preserve"> </w:t>
      </w:r>
      <w:r>
        <w:rPr>
          <w:w w:val="115"/>
        </w:rPr>
        <w:t>separates</w:t>
      </w:r>
      <w:r>
        <w:rPr>
          <w:spacing w:val="-5"/>
          <w:w w:val="115"/>
        </w:rPr>
        <w:t xml:space="preserve"> </w:t>
      </w:r>
      <w:r>
        <w:rPr>
          <w:w w:val="115"/>
        </w:rPr>
        <w:t>the</w:t>
      </w:r>
      <w:r>
        <w:rPr>
          <w:spacing w:val="-4"/>
          <w:w w:val="115"/>
        </w:rPr>
        <w:t xml:space="preserve"> </w:t>
      </w:r>
      <w:r>
        <w:rPr>
          <w:w w:val="115"/>
        </w:rPr>
        <w:t>simulation</w:t>
      </w:r>
      <w:r>
        <w:rPr>
          <w:spacing w:val="-4"/>
          <w:w w:val="115"/>
        </w:rPr>
        <w:t xml:space="preserve"> </w:t>
      </w:r>
      <w:r>
        <w:rPr>
          <w:w w:val="115"/>
        </w:rPr>
        <w:t>from</w:t>
      </w:r>
      <w:r>
        <w:rPr>
          <w:spacing w:val="-4"/>
          <w:w w:val="115"/>
        </w:rPr>
        <w:t xml:space="preserve"> </w:t>
      </w:r>
      <w:r>
        <w:rPr>
          <w:w w:val="115"/>
        </w:rPr>
        <w:t>the</w:t>
      </w:r>
      <w:r>
        <w:rPr>
          <w:spacing w:val="-4"/>
          <w:w w:val="115"/>
        </w:rPr>
        <w:t xml:space="preserve"> </w:t>
      </w:r>
      <w:r>
        <w:rPr>
          <w:w w:val="115"/>
        </w:rPr>
        <w:t>training phase</w:t>
      </w:r>
      <w:r>
        <w:rPr>
          <w:spacing w:val="-11"/>
          <w:w w:val="115"/>
        </w:rPr>
        <w:t xml:space="preserve"> </w:t>
      </w:r>
      <w:r>
        <w:rPr>
          <w:w w:val="115"/>
        </w:rPr>
        <w:t>but</w:t>
      </w:r>
      <w:r>
        <w:rPr>
          <w:spacing w:val="-11"/>
          <w:w w:val="115"/>
        </w:rPr>
        <w:t xml:space="preserve"> </w:t>
      </w:r>
      <w:r>
        <w:rPr>
          <w:w w:val="115"/>
        </w:rPr>
        <w:t>can</w:t>
      </w:r>
      <w:r>
        <w:rPr>
          <w:spacing w:val="-10"/>
          <w:w w:val="115"/>
        </w:rPr>
        <w:t xml:space="preserve"> </w:t>
      </w:r>
      <w:del w:id="152" w:author="andreas.voss" w:date="2019-07-09T14:10:00Z">
        <w:r w:rsidDel="00F932C5">
          <w:rPr>
            <w:w w:val="115"/>
          </w:rPr>
          <w:delText>incur</w:delText>
        </w:r>
        <w:r w:rsidDel="00F932C5">
          <w:rPr>
            <w:spacing w:val="-11"/>
            <w:w w:val="115"/>
          </w:rPr>
          <w:delText xml:space="preserve"> </w:delText>
        </w:r>
      </w:del>
      <w:ins w:id="153" w:author="andreas.voss" w:date="2019-07-09T14:10:00Z">
        <w:r w:rsidR="00F932C5">
          <w:rPr>
            <w:w w:val="115"/>
          </w:rPr>
          <w:t>cause</w:t>
        </w:r>
        <w:r w:rsidR="00F932C5">
          <w:rPr>
            <w:spacing w:val="-11"/>
            <w:w w:val="115"/>
          </w:rPr>
          <w:t xml:space="preserve"> </w:t>
        </w:r>
      </w:ins>
      <w:r>
        <w:rPr>
          <w:w w:val="115"/>
        </w:rPr>
        <w:t>large</w:t>
      </w:r>
      <w:r>
        <w:rPr>
          <w:spacing w:val="-11"/>
          <w:w w:val="115"/>
        </w:rPr>
        <w:t xml:space="preserve"> </w:t>
      </w:r>
      <w:r>
        <w:rPr>
          <w:w w:val="115"/>
        </w:rPr>
        <w:t>memory</w:t>
      </w:r>
      <w:r>
        <w:rPr>
          <w:spacing w:val="-10"/>
          <w:w w:val="115"/>
        </w:rPr>
        <w:t xml:space="preserve"> </w:t>
      </w:r>
      <w:r>
        <w:rPr>
          <w:w w:val="115"/>
        </w:rPr>
        <w:t>overhead,</w:t>
      </w:r>
      <w:r>
        <w:rPr>
          <w:spacing w:val="-11"/>
          <w:w w:val="115"/>
        </w:rPr>
        <w:t xml:space="preserve"> </w:t>
      </w:r>
      <w:r>
        <w:rPr>
          <w:w w:val="115"/>
        </w:rPr>
        <w:t>as</w:t>
      </w:r>
      <w:r>
        <w:rPr>
          <w:spacing w:val="-11"/>
          <w:w w:val="115"/>
        </w:rPr>
        <w:t xml:space="preserve"> </w:t>
      </w:r>
      <w:r>
        <w:rPr>
          <w:w w:val="115"/>
        </w:rPr>
        <w:t>the</w:t>
      </w:r>
      <w:r>
        <w:rPr>
          <w:spacing w:val="-10"/>
          <w:w w:val="115"/>
        </w:rPr>
        <w:t xml:space="preserve"> </w:t>
      </w:r>
      <w:r>
        <w:rPr>
          <w:w w:val="115"/>
        </w:rPr>
        <w:t>reference</w:t>
      </w:r>
      <w:r>
        <w:rPr>
          <w:spacing w:val="-11"/>
          <w:w w:val="115"/>
        </w:rPr>
        <w:t xml:space="preserve"> </w:t>
      </w:r>
      <w:r>
        <w:rPr>
          <w:w w:val="115"/>
        </w:rPr>
        <w:t>table</w:t>
      </w:r>
      <w:r>
        <w:rPr>
          <w:spacing w:val="-11"/>
          <w:w w:val="115"/>
        </w:rPr>
        <w:t xml:space="preserve"> </w:t>
      </w:r>
      <w:r>
        <w:rPr>
          <w:w w:val="115"/>
        </w:rPr>
        <w:t>must</w:t>
      </w:r>
      <w:r>
        <w:rPr>
          <w:spacing w:val="-10"/>
          <w:w w:val="115"/>
        </w:rPr>
        <w:t xml:space="preserve"> </w:t>
      </w:r>
      <w:r>
        <w:rPr>
          <w:w w:val="115"/>
        </w:rPr>
        <w:t>be</w:t>
      </w:r>
      <w:r>
        <w:rPr>
          <w:spacing w:val="-11"/>
          <w:w w:val="115"/>
        </w:rPr>
        <w:t xml:space="preserve"> </w:t>
      </w:r>
      <w:r>
        <w:rPr>
          <w:w w:val="115"/>
        </w:rPr>
        <w:t>stored</w:t>
      </w:r>
      <w:r>
        <w:rPr>
          <w:spacing w:val="-11"/>
          <w:w w:val="115"/>
        </w:rPr>
        <w:t xml:space="preserve"> </w:t>
      </w:r>
      <w:r>
        <w:rPr>
          <w:w w:val="115"/>
        </w:rPr>
        <w:t>on</w:t>
      </w:r>
      <w:r>
        <w:rPr>
          <w:spacing w:val="-10"/>
          <w:w w:val="115"/>
        </w:rPr>
        <w:t xml:space="preserve"> </w:t>
      </w:r>
      <w:r>
        <w:rPr>
          <w:w w:val="115"/>
        </w:rPr>
        <w:t>disk</w:t>
      </w:r>
      <w:r>
        <w:rPr>
          <w:spacing w:val="-11"/>
          <w:w w:val="115"/>
        </w:rPr>
        <w:t xml:space="preserve"> </w:t>
      </w:r>
      <w:r>
        <w:rPr>
          <w:w w:val="115"/>
        </w:rPr>
        <w:t>and</w:t>
      </w:r>
      <w:r>
        <w:rPr>
          <w:spacing w:val="-11"/>
          <w:w w:val="115"/>
        </w:rPr>
        <w:t xml:space="preserve"> </w:t>
      </w:r>
      <w:r>
        <w:rPr>
          <w:w w:val="115"/>
        </w:rPr>
        <w:t>then</w:t>
      </w:r>
      <w:r>
        <w:rPr>
          <w:spacing w:val="-10"/>
          <w:w w:val="115"/>
        </w:rPr>
        <w:t xml:space="preserve"> </w:t>
      </w:r>
      <w:r>
        <w:rPr>
          <w:w w:val="115"/>
        </w:rPr>
        <w:t>loaded</w:t>
      </w:r>
      <w:r>
        <w:rPr>
          <w:spacing w:val="-11"/>
          <w:w w:val="115"/>
        </w:rPr>
        <w:t xml:space="preserve"> </w:t>
      </w:r>
      <w:r>
        <w:rPr>
          <w:w w:val="115"/>
        </w:rPr>
        <w:t>in</w:t>
      </w:r>
      <w:r>
        <w:rPr>
          <w:spacing w:val="-10"/>
          <w:w w:val="115"/>
        </w:rPr>
        <w:t xml:space="preserve"> </w:t>
      </w:r>
      <w:r>
        <w:rPr>
          <w:w w:val="115"/>
        </w:rPr>
        <w:t>chunks</w:t>
      </w:r>
      <w:r>
        <w:rPr>
          <w:spacing w:val="-11"/>
          <w:w w:val="115"/>
        </w:rPr>
        <w:t xml:space="preserve"> </w:t>
      </w:r>
      <w:r>
        <w:rPr>
          <w:w w:val="115"/>
        </w:rPr>
        <w:t>or</w:t>
      </w:r>
      <w:r>
        <w:rPr>
          <w:spacing w:val="-11"/>
          <w:w w:val="115"/>
        </w:rPr>
        <w:t xml:space="preserve"> </w:t>
      </w:r>
      <w:r>
        <w:rPr>
          <w:w w:val="115"/>
        </w:rPr>
        <w:t>in</w:t>
      </w:r>
      <w:r>
        <w:rPr>
          <w:spacing w:val="-10"/>
          <w:w w:val="115"/>
        </w:rPr>
        <w:t xml:space="preserve"> </w:t>
      </w:r>
      <w:r>
        <w:rPr>
          <w:w w:val="115"/>
        </w:rPr>
        <w:t>its entirety into</w:t>
      </w:r>
      <w:r>
        <w:rPr>
          <w:spacing w:val="17"/>
          <w:w w:val="115"/>
        </w:rPr>
        <w:t xml:space="preserve"> </w:t>
      </w:r>
      <w:r>
        <w:rPr>
          <w:spacing w:val="-3"/>
          <w:w w:val="115"/>
        </w:rPr>
        <w:t>memory.</w:t>
      </w:r>
    </w:p>
    <w:p w14:paraId="633DFC15" w14:textId="1E9E69E5" w:rsidR="00EC0BD2" w:rsidRDefault="00753B5A">
      <w:pPr>
        <w:pStyle w:val="Textkrper"/>
        <w:spacing w:before="9" w:line="252" w:lineRule="auto"/>
        <w:ind w:left="120" w:right="1089" w:firstLine="239"/>
        <w:jc w:val="both"/>
      </w:pPr>
      <w:r>
        <w:rPr>
          <w:w w:val="115"/>
        </w:rPr>
        <w:t xml:space="preserve">The second approach follows a different strategy, which resembles ideas from </w:t>
      </w:r>
      <w:r>
        <w:rPr>
          <w:i/>
          <w:w w:val="115"/>
        </w:rPr>
        <w:t xml:space="preserve">active learning </w:t>
      </w:r>
      <w:r>
        <w:rPr>
          <w:w w:val="115"/>
        </w:rPr>
        <w:t>(</w:t>
      </w:r>
      <w:hyperlink w:anchor="_bookmark45" w:history="1">
        <w:r>
          <w:rPr>
            <w:color w:val="0000FF"/>
            <w:w w:val="115"/>
          </w:rPr>
          <w:t>33</w:t>
        </w:r>
      </w:hyperlink>
      <w:r>
        <w:rPr>
          <w:w w:val="115"/>
        </w:rPr>
        <w:t xml:space="preserve">). </w:t>
      </w:r>
      <w:del w:id="154" w:author="andreas.voss" w:date="2019-07-09T14:11:00Z">
        <w:r w:rsidDel="00F932C5">
          <w:rPr>
            <w:w w:val="115"/>
          </w:rPr>
          <w:delText>Correspondingly</w:delText>
        </w:r>
      </w:del>
      <w:ins w:id="155" w:author="andreas.voss" w:date="2019-07-09T14:11:00Z">
        <w:r w:rsidR="00F932C5">
          <w:rPr>
            <w:w w:val="115"/>
          </w:rPr>
          <w:t>For this approach</w:t>
        </w:r>
      </w:ins>
      <w:r>
        <w:rPr>
          <w:w w:val="115"/>
        </w:rPr>
        <w:t xml:space="preserve">, a dataset, </w:t>
      </w:r>
      <w:del w:id="156" w:author="andreas.voss" w:date="2019-07-09T14:11:00Z">
        <w:r w:rsidDel="00F932C5">
          <w:rPr>
            <w:w w:val="115"/>
          </w:rPr>
          <w:delText xml:space="preserve"> </w:delText>
        </w:r>
      </w:del>
      <w:r>
        <w:rPr>
          <w:w w:val="115"/>
        </w:rPr>
        <w:t xml:space="preserve">or a batch of datasets,  is created on the fly and then passed through the neural network.  This training regime </w:t>
      </w:r>
      <w:del w:id="157" w:author="andreas.voss" w:date="2019-07-09T14:11:00Z">
        <w:r w:rsidDel="00F932C5">
          <w:rPr>
            <w:w w:val="115"/>
          </w:rPr>
          <w:delText xml:space="preserve"> </w:delText>
        </w:r>
      </w:del>
      <w:r>
        <w:rPr>
          <w:w w:val="115"/>
        </w:rPr>
        <w:t xml:space="preserve">has the </w:t>
      </w:r>
      <w:r>
        <w:rPr>
          <w:spacing w:val="-3"/>
          <w:w w:val="115"/>
        </w:rPr>
        <w:t xml:space="preserve">advantage </w:t>
      </w:r>
      <w:r>
        <w:rPr>
          <w:w w:val="115"/>
        </w:rPr>
        <w:t xml:space="preserve">that the network never </w:t>
      </w:r>
      <w:r>
        <w:rPr>
          <w:i/>
          <w:w w:val="115"/>
        </w:rPr>
        <w:t xml:space="preserve">experiences </w:t>
      </w:r>
      <w:r>
        <w:rPr>
          <w:w w:val="115"/>
        </w:rPr>
        <w:t>the same input data twice. Moreover, training can continue as long as</w:t>
      </w:r>
      <w:r>
        <w:rPr>
          <w:spacing w:val="-11"/>
          <w:w w:val="115"/>
        </w:rPr>
        <w:t xml:space="preserve"> </w:t>
      </w:r>
      <w:r>
        <w:rPr>
          <w:w w:val="115"/>
        </w:rPr>
        <w:t>the</w:t>
      </w:r>
      <w:r>
        <w:rPr>
          <w:spacing w:val="-10"/>
          <w:w w:val="115"/>
        </w:rPr>
        <w:t xml:space="preserve"> </w:t>
      </w:r>
      <w:r>
        <w:rPr>
          <w:w w:val="115"/>
        </w:rPr>
        <w:t>network</w:t>
      </w:r>
      <w:r>
        <w:rPr>
          <w:spacing w:val="-11"/>
          <w:w w:val="115"/>
        </w:rPr>
        <w:t xml:space="preserve"> </w:t>
      </w:r>
      <w:r>
        <w:rPr>
          <w:w w:val="115"/>
        </w:rPr>
        <w:t>keeps</w:t>
      </w:r>
      <w:r>
        <w:rPr>
          <w:spacing w:val="-10"/>
          <w:w w:val="115"/>
        </w:rPr>
        <w:t xml:space="preserve"> </w:t>
      </w:r>
      <w:r>
        <w:rPr>
          <w:w w:val="115"/>
        </w:rPr>
        <w:t>improving</w:t>
      </w:r>
      <w:r>
        <w:rPr>
          <w:spacing w:val="-10"/>
          <w:w w:val="115"/>
        </w:rPr>
        <w:t xml:space="preserve"> </w:t>
      </w:r>
      <w:r>
        <w:rPr>
          <w:w w:val="115"/>
        </w:rPr>
        <w:t>(i.e.,</w:t>
      </w:r>
      <w:r>
        <w:rPr>
          <w:spacing w:val="-10"/>
          <w:w w:val="115"/>
        </w:rPr>
        <w:t xml:space="preserve"> </w:t>
      </w:r>
      <w:r>
        <w:rPr>
          <w:w w:val="115"/>
        </w:rPr>
        <w:t>the</w:t>
      </w:r>
      <w:r>
        <w:rPr>
          <w:spacing w:val="-11"/>
          <w:w w:val="115"/>
        </w:rPr>
        <w:t xml:space="preserve"> </w:t>
      </w:r>
      <w:r>
        <w:rPr>
          <w:w w:val="115"/>
        </w:rPr>
        <w:t>loss</w:t>
      </w:r>
      <w:r>
        <w:rPr>
          <w:spacing w:val="-10"/>
          <w:w w:val="115"/>
        </w:rPr>
        <w:t xml:space="preserve"> </w:t>
      </w:r>
      <w:r>
        <w:rPr>
          <w:w w:val="115"/>
        </w:rPr>
        <w:t>keeps</w:t>
      </w:r>
      <w:r>
        <w:rPr>
          <w:spacing w:val="-10"/>
          <w:w w:val="115"/>
        </w:rPr>
        <w:t xml:space="preserve"> </w:t>
      </w:r>
      <w:r>
        <w:rPr>
          <w:w w:val="115"/>
        </w:rPr>
        <w:t>decreasing),</w:t>
      </w:r>
      <w:r>
        <w:rPr>
          <w:spacing w:val="-10"/>
          <w:w w:val="115"/>
        </w:rPr>
        <w:t xml:space="preserve"> </w:t>
      </w:r>
      <w:r>
        <w:rPr>
          <w:w w:val="115"/>
        </w:rPr>
        <w:t>since</w:t>
      </w:r>
      <w:r>
        <w:rPr>
          <w:spacing w:val="-10"/>
          <w:w w:val="115"/>
        </w:rPr>
        <w:t xml:space="preserve"> </w:t>
      </w:r>
      <w:r>
        <w:rPr>
          <w:w w:val="115"/>
        </w:rPr>
        <w:t>overfitting</w:t>
      </w:r>
      <w:r>
        <w:rPr>
          <w:spacing w:val="-10"/>
          <w:w w:val="115"/>
        </w:rPr>
        <w:t xml:space="preserve"> </w:t>
      </w:r>
      <w:r>
        <w:rPr>
          <w:w w:val="115"/>
        </w:rPr>
        <w:t>in</w:t>
      </w:r>
      <w:r>
        <w:rPr>
          <w:spacing w:val="-11"/>
          <w:w w:val="115"/>
        </w:rPr>
        <w:t xml:space="preserve"> </w:t>
      </w:r>
      <w:r>
        <w:rPr>
          <w:w w:val="115"/>
        </w:rPr>
        <w:t>the</w:t>
      </w:r>
      <w:r>
        <w:rPr>
          <w:spacing w:val="-11"/>
          <w:w w:val="115"/>
        </w:rPr>
        <w:t xml:space="preserve"> </w:t>
      </w:r>
      <w:r>
        <w:rPr>
          <w:w w:val="115"/>
        </w:rPr>
        <w:t>classical</w:t>
      </w:r>
      <w:r>
        <w:rPr>
          <w:spacing w:val="-10"/>
          <w:w w:val="115"/>
        </w:rPr>
        <w:t xml:space="preserve"> </w:t>
      </w:r>
      <w:r>
        <w:rPr>
          <w:w w:val="115"/>
        </w:rPr>
        <w:t>sense</w:t>
      </w:r>
      <w:r>
        <w:rPr>
          <w:spacing w:val="-10"/>
          <w:w w:val="115"/>
        </w:rPr>
        <w:t xml:space="preserve"> </w:t>
      </w:r>
      <w:r>
        <w:rPr>
          <w:w w:val="115"/>
        </w:rPr>
        <w:t>is</w:t>
      </w:r>
      <w:r>
        <w:rPr>
          <w:spacing w:val="-11"/>
          <w:w w:val="115"/>
        </w:rPr>
        <w:t xml:space="preserve"> </w:t>
      </w:r>
      <w:r>
        <w:rPr>
          <w:w w:val="115"/>
        </w:rPr>
        <w:t>nearly</w:t>
      </w:r>
      <w:r>
        <w:rPr>
          <w:spacing w:val="-10"/>
          <w:w w:val="115"/>
        </w:rPr>
        <w:t xml:space="preserve"> </w:t>
      </w:r>
      <w:r>
        <w:rPr>
          <w:w w:val="115"/>
        </w:rPr>
        <w:t xml:space="preserve">impossible. </w:t>
      </w:r>
      <w:r>
        <w:rPr>
          <w:spacing w:val="-3"/>
          <w:w w:val="115"/>
        </w:rPr>
        <w:t xml:space="preserve">However, </w:t>
      </w:r>
      <w:r>
        <w:rPr>
          <w:w w:val="115"/>
        </w:rPr>
        <w:t xml:space="preserve">if </w:t>
      </w:r>
      <w:del w:id="158" w:author="andreas.voss" w:date="2019-07-09T14:11:00Z">
        <w:r w:rsidDel="00F932C5">
          <w:rPr>
            <w:w w:val="115"/>
          </w:rPr>
          <w:delText xml:space="preserve">the </w:delText>
        </w:r>
      </w:del>
      <w:r>
        <w:rPr>
          <w:w w:val="115"/>
        </w:rPr>
        <w:t xml:space="preserve">simulations are computationally expensive and researchers need to experiment with different networks or training </w:t>
      </w:r>
      <w:proofErr w:type="spellStart"/>
      <w:r>
        <w:rPr>
          <w:w w:val="115"/>
        </w:rPr>
        <w:t>hyperparameters</w:t>
      </w:r>
      <w:proofErr w:type="spellEnd"/>
      <w:r>
        <w:rPr>
          <w:w w:val="115"/>
        </w:rPr>
        <w:t xml:space="preserve">, it might </w:t>
      </w:r>
      <w:r>
        <w:rPr>
          <w:spacing w:val="2"/>
          <w:w w:val="115"/>
        </w:rPr>
        <w:t xml:space="preserve">be </w:t>
      </w:r>
      <w:r>
        <w:rPr>
          <w:w w:val="115"/>
        </w:rPr>
        <w:t>beneficial to switch to the first regime, since simulation and training in the active learning regime are tightly</w:t>
      </w:r>
      <w:r>
        <w:rPr>
          <w:spacing w:val="32"/>
          <w:w w:val="115"/>
        </w:rPr>
        <w:t xml:space="preserve"> </w:t>
      </w:r>
      <w:r>
        <w:rPr>
          <w:w w:val="115"/>
        </w:rPr>
        <w:t>intertwined.</w:t>
      </w:r>
    </w:p>
    <w:p w14:paraId="5BFC96C8" w14:textId="77777777" w:rsidR="00EC0BD2" w:rsidRDefault="00EC0BD2">
      <w:pPr>
        <w:pStyle w:val="Textkrper"/>
        <w:spacing w:before="2"/>
        <w:rPr>
          <w:sz w:val="19"/>
        </w:rPr>
      </w:pPr>
    </w:p>
    <w:p w14:paraId="043158BE" w14:textId="6D153963" w:rsidR="00EC0BD2" w:rsidRDefault="00753B5A">
      <w:pPr>
        <w:pStyle w:val="Textkrper"/>
        <w:spacing w:before="1" w:line="249" w:lineRule="auto"/>
        <w:ind w:left="120" w:right="1117"/>
        <w:jc w:val="both"/>
      </w:pPr>
      <w:r>
        <w:rPr>
          <w:rFonts w:ascii="Arial" w:hAnsi="Arial"/>
          <w:b/>
          <w:w w:val="110"/>
          <w:sz w:val="17"/>
        </w:rPr>
        <w:t xml:space="preserve">Putting It All </w:t>
      </w:r>
      <w:r>
        <w:rPr>
          <w:rFonts w:ascii="Arial" w:hAnsi="Arial"/>
          <w:b/>
          <w:spacing w:val="-3"/>
          <w:w w:val="110"/>
          <w:sz w:val="17"/>
        </w:rPr>
        <w:t xml:space="preserve">Together. </w:t>
      </w:r>
      <w:r>
        <w:rPr>
          <w:w w:val="110"/>
        </w:rPr>
        <w:t xml:space="preserve">On an abstract level, our method requires three key ingredients: 1) a mathematical process model </w:t>
      </w:r>
      <w:r>
        <w:rPr>
          <w:i/>
          <w:spacing w:val="2"/>
          <w:w w:val="110"/>
        </w:rPr>
        <w:t>q</w:t>
      </w:r>
      <w:r>
        <w:rPr>
          <w:spacing w:val="2"/>
          <w:w w:val="110"/>
        </w:rPr>
        <w:t>(</w:t>
      </w:r>
      <w:r>
        <w:rPr>
          <w:b/>
          <w:i/>
          <w:spacing w:val="2"/>
          <w:w w:val="110"/>
        </w:rPr>
        <w:t>θ</w:t>
      </w:r>
      <w:r>
        <w:rPr>
          <w:spacing w:val="2"/>
          <w:w w:val="110"/>
        </w:rPr>
        <w:t xml:space="preserve">) </w:t>
      </w:r>
      <w:r>
        <w:rPr>
          <w:w w:val="110"/>
        </w:rPr>
        <w:t xml:space="preserve">capable of simulating data </w:t>
      </w:r>
      <w:r>
        <w:rPr>
          <w:b/>
          <w:i/>
          <w:w w:val="110"/>
        </w:rPr>
        <w:t>x</w:t>
      </w:r>
      <w:r>
        <w:rPr>
          <w:w w:val="110"/>
        </w:rPr>
        <w:t xml:space="preserve">; 2) a prior distribution </w:t>
      </w:r>
      <w:r>
        <w:rPr>
          <w:spacing w:val="-3"/>
          <w:w w:val="110"/>
        </w:rPr>
        <w:t xml:space="preserve">over </w:t>
      </w:r>
      <w:r>
        <w:rPr>
          <w:w w:val="110"/>
        </w:rPr>
        <w:t xml:space="preserve">the model parameters </w:t>
      </w:r>
      <w:r>
        <w:rPr>
          <w:i/>
          <w:w w:val="110"/>
        </w:rPr>
        <w:t>p</w:t>
      </w:r>
      <w:r>
        <w:rPr>
          <w:w w:val="110"/>
        </w:rPr>
        <w:t>(</w:t>
      </w:r>
      <w:r>
        <w:rPr>
          <w:b/>
          <w:i/>
          <w:w w:val="110"/>
        </w:rPr>
        <w:t>θ</w:t>
      </w:r>
      <w:r>
        <w:rPr>
          <w:w w:val="110"/>
        </w:rPr>
        <w:t xml:space="preserve">) encoding our prior beliefs about </w:t>
      </w:r>
      <w:r>
        <w:rPr>
          <w:w w:val="109"/>
        </w:rPr>
        <w:t>plausible</w:t>
      </w:r>
      <w:r>
        <w:rPr>
          <w:spacing w:val="16"/>
        </w:rPr>
        <w:t xml:space="preserve"> </w:t>
      </w:r>
      <w:r>
        <w:rPr>
          <w:w w:val="114"/>
        </w:rPr>
        <w:t>parameter</w:t>
      </w:r>
      <w:r>
        <w:rPr>
          <w:spacing w:val="16"/>
        </w:rPr>
        <w:t xml:space="preserve"> </w:t>
      </w:r>
      <w:r>
        <w:rPr>
          <w:spacing w:val="-11"/>
          <w:w w:val="108"/>
        </w:rPr>
        <w:t>v</w:t>
      </w:r>
      <w:r>
        <w:rPr>
          <w:spacing w:val="-1"/>
          <w:w w:val="107"/>
        </w:rPr>
        <w:t>alues</w:t>
      </w:r>
      <w:r>
        <w:rPr>
          <w:w w:val="107"/>
        </w:rPr>
        <w:t>;</w:t>
      </w:r>
      <w:r>
        <w:rPr>
          <w:spacing w:val="16"/>
        </w:rPr>
        <w:t xml:space="preserve"> </w:t>
      </w:r>
      <w:r>
        <w:rPr>
          <w:spacing w:val="-1"/>
          <w:w w:val="109"/>
        </w:rPr>
        <w:t>3</w:t>
      </w:r>
      <w:r>
        <w:rPr>
          <w:w w:val="109"/>
        </w:rPr>
        <w:t>)</w:t>
      </w:r>
      <w:r>
        <w:rPr>
          <w:spacing w:val="16"/>
        </w:rPr>
        <w:t xml:space="preserve"> </w:t>
      </w:r>
      <w:r>
        <w:rPr>
          <w:spacing w:val="-1"/>
          <w:w w:val="114"/>
        </w:rPr>
        <w:t>a</w:t>
      </w:r>
      <w:r>
        <w:rPr>
          <w:w w:val="114"/>
        </w:rPr>
        <w:t>n</w:t>
      </w:r>
      <w:r>
        <w:rPr>
          <w:spacing w:val="16"/>
        </w:rPr>
        <w:t xml:space="preserve"> </w:t>
      </w:r>
      <w:r>
        <w:rPr>
          <w:spacing w:val="-1"/>
          <w:w w:val="109"/>
        </w:rPr>
        <w:t>i</w:t>
      </w:r>
      <w:r>
        <w:rPr>
          <w:spacing w:val="-6"/>
          <w:w w:val="109"/>
        </w:rPr>
        <w:t>n</w:t>
      </w:r>
      <w:r>
        <w:rPr>
          <w:spacing w:val="-5"/>
          <w:w w:val="108"/>
        </w:rPr>
        <w:t>v</w:t>
      </w:r>
      <w:r>
        <w:rPr>
          <w:w w:val="111"/>
        </w:rPr>
        <w:t>ertible</w:t>
      </w:r>
      <w:r>
        <w:rPr>
          <w:spacing w:val="16"/>
        </w:rPr>
        <w:t xml:space="preserve"> </w:t>
      </w:r>
      <w:r>
        <w:rPr>
          <w:w w:val="111"/>
        </w:rPr>
        <w:t>neural</w:t>
      </w:r>
      <w:r>
        <w:rPr>
          <w:spacing w:val="16"/>
        </w:rPr>
        <w:t xml:space="preserve"> </w:t>
      </w:r>
      <w:r>
        <w:rPr>
          <w:w w:val="116"/>
        </w:rPr>
        <w:t>ne</w:t>
      </w:r>
      <w:r>
        <w:rPr>
          <w:spacing w:val="-6"/>
          <w:w w:val="116"/>
        </w:rPr>
        <w:t>t</w:t>
      </w:r>
      <w:r>
        <w:rPr>
          <w:spacing w:val="-5"/>
          <w:w w:val="102"/>
        </w:rPr>
        <w:t>w</w:t>
      </w:r>
      <w:r>
        <w:rPr>
          <w:spacing w:val="-1"/>
          <w:w w:val="109"/>
        </w:rPr>
        <w:t>or</w:t>
      </w:r>
      <w:r>
        <w:rPr>
          <w:w w:val="109"/>
        </w:rPr>
        <w:t>k</w:t>
      </w:r>
      <w:r>
        <w:rPr>
          <w:spacing w:val="15"/>
        </w:rPr>
        <w:t xml:space="preserve"> </w:t>
      </w:r>
      <w:proofErr w:type="spellStart"/>
      <w:r>
        <w:rPr>
          <w:i/>
          <w:spacing w:val="-1"/>
          <w:w w:val="178"/>
        </w:rPr>
        <w:t>f</w:t>
      </w:r>
      <w:r>
        <w:rPr>
          <w:rFonts w:ascii="Verdana" w:hAnsi="Verdana"/>
          <w:b/>
          <w:i/>
          <w:w w:val="87"/>
          <w:vertAlign w:val="subscript"/>
        </w:rPr>
        <w:t>φ</w:t>
      </w:r>
      <w:proofErr w:type="spellEnd"/>
      <w:r>
        <w:rPr>
          <w:rFonts w:ascii="Verdana" w:hAnsi="Verdana"/>
          <w:b/>
          <w:i/>
          <w:spacing w:val="9"/>
        </w:rPr>
        <w:t xml:space="preserve"> </w:t>
      </w:r>
      <w:r>
        <w:rPr>
          <w:spacing w:val="-1"/>
          <w:w w:val="110"/>
        </w:rPr>
        <w:t>capabl</w:t>
      </w:r>
      <w:r>
        <w:rPr>
          <w:w w:val="110"/>
        </w:rPr>
        <w:t>e</w:t>
      </w:r>
      <w:r>
        <w:rPr>
          <w:spacing w:val="16"/>
        </w:rPr>
        <w:t xml:space="preserve"> </w:t>
      </w:r>
      <w:r>
        <w:rPr>
          <w:spacing w:val="-1"/>
          <w:w w:val="99"/>
        </w:rPr>
        <w:t>o</w:t>
      </w:r>
      <w:r>
        <w:rPr>
          <w:w w:val="99"/>
        </w:rPr>
        <w:t>f</w:t>
      </w:r>
      <w:r>
        <w:rPr>
          <w:spacing w:val="16"/>
        </w:rPr>
        <w:t xml:space="preserve"> </w:t>
      </w:r>
      <w:r>
        <w:rPr>
          <w:spacing w:val="-1"/>
          <w:w w:val="112"/>
        </w:rPr>
        <w:t>appr</w:t>
      </w:r>
      <w:r>
        <w:rPr>
          <w:spacing w:val="-6"/>
          <w:w w:val="112"/>
        </w:rPr>
        <w:t>o</w:t>
      </w:r>
      <w:r>
        <w:rPr>
          <w:w w:val="111"/>
        </w:rPr>
        <w:t>ximating</w:t>
      </w:r>
      <w:r>
        <w:rPr>
          <w:spacing w:val="16"/>
        </w:rPr>
        <w:t xml:space="preserve"> </w:t>
      </w:r>
      <w:r>
        <w:rPr>
          <w:w w:val="115"/>
        </w:rPr>
        <w:t>a</w:t>
      </w:r>
      <w:r>
        <w:rPr>
          <w:spacing w:val="16"/>
        </w:rPr>
        <w:t xml:space="preserve"> </w:t>
      </w:r>
      <w:r>
        <w:rPr>
          <w:spacing w:val="-1"/>
          <w:w w:val="108"/>
        </w:rPr>
        <w:t>larg</w:t>
      </w:r>
      <w:r>
        <w:rPr>
          <w:w w:val="108"/>
        </w:rPr>
        <w:t>e</w:t>
      </w:r>
      <w:r>
        <w:rPr>
          <w:spacing w:val="16"/>
        </w:rPr>
        <w:t xml:space="preserve"> </w:t>
      </w:r>
      <w:r>
        <w:rPr>
          <w:w w:val="108"/>
        </w:rPr>
        <w:t>enough</w:t>
      </w:r>
      <w:r>
        <w:rPr>
          <w:spacing w:val="16"/>
        </w:rPr>
        <w:t xml:space="preserve"> </w:t>
      </w:r>
      <w:r>
        <w:rPr>
          <w:w w:val="107"/>
        </w:rPr>
        <w:t>family</w:t>
      </w:r>
      <w:r>
        <w:rPr>
          <w:spacing w:val="16"/>
        </w:rPr>
        <w:t xml:space="preserve"> </w:t>
      </w:r>
      <w:r>
        <w:rPr>
          <w:spacing w:val="-1"/>
          <w:w w:val="99"/>
        </w:rPr>
        <w:t>o</w:t>
      </w:r>
      <w:r>
        <w:rPr>
          <w:w w:val="99"/>
        </w:rPr>
        <w:t>f</w:t>
      </w:r>
      <w:r>
        <w:rPr>
          <w:spacing w:val="16"/>
        </w:rPr>
        <w:t xml:space="preserve"> </w:t>
      </w:r>
      <w:r>
        <w:rPr>
          <w:w w:val="112"/>
        </w:rPr>
        <w:t>probabili</w:t>
      </w:r>
      <w:r>
        <w:rPr>
          <w:spacing w:val="-6"/>
          <w:w w:val="112"/>
        </w:rPr>
        <w:t>t</w:t>
      </w:r>
      <w:r>
        <w:rPr>
          <w:w w:val="108"/>
        </w:rPr>
        <w:t xml:space="preserve">y </w:t>
      </w:r>
      <w:r>
        <w:rPr>
          <w:w w:val="110"/>
        </w:rPr>
        <w:t xml:space="preserve">distributions (see Figure 2). In practice, a chain of up to 10 ACBs should suffice to learn most distributions encountered in the </w:t>
      </w:r>
      <w:ins w:id="159" w:author="andreas.voss" w:date="2019-07-09T14:12:00Z">
        <w:r w:rsidR="00906331">
          <w:rPr>
            <w:w w:val="110"/>
          </w:rPr>
          <w:t xml:space="preserve">cognitive sciences or </w:t>
        </w:r>
      </w:ins>
      <w:r>
        <w:rPr>
          <w:w w:val="110"/>
        </w:rPr>
        <w:t xml:space="preserve">life sciences, since they tend to </w:t>
      </w:r>
      <w:r>
        <w:rPr>
          <w:spacing w:val="2"/>
          <w:w w:val="110"/>
        </w:rPr>
        <w:t xml:space="preserve">be </w:t>
      </w:r>
      <w:r>
        <w:rPr>
          <w:w w:val="110"/>
        </w:rPr>
        <w:t xml:space="preserve">unimodal and relatively simple (in contrast to the distribution </w:t>
      </w:r>
      <w:del w:id="160" w:author="andreas.voss" w:date="2019-07-09T14:14:00Z">
        <w:r w:rsidDel="00906331">
          <w:rPr>
            <w:w w:val="110"/>
          </w:rPr>
          <w:delText xml:space="preserve">of </w:delText>
        </w:r>
      </w:del>
      <w:ins w:id="161" w:author="andreas.voss" w:date="2019-07-09T14:14:00Z">
        <w:r w:rsidR="00906331">
          <w:rPr>
            <w:w w:val="110"/>
          </w:rPr>
          <w:t xml:space="preserve">required to represent </w:t>
        </w:r>
      </w:ins>
      <w:r>
        <w:rPr>
          <w:w w:val="110"/>
        </w:rPr>
        <w:t>natural images or words in a</w:t>
      </w:r>
      <w:r>
        <w:rPr>
          <w:spacing w:val="-8"/>
          <w:w w:val="110"/>
        </w:rPr>
        <w:t xml:space="preserve"> </w:t>
      </w:r>
      <w:r>
        <w:rPr>
          <w:w w:val="110"/>
        </w:rPr>
        <w:t>spoken</w:t>
      </w:r>
      <w:r>
        <w:rPr>
          <w:spacing w:val="-7"/>
          <w:w w:val="110"/>
        </w:rPr>
        <w:t xml:space="preserve"> </w:t>
      </w:r>
      <w:r>
        <w:rPr>
          <w:w w:val="110"/>
        </w:rPr>
        <w:t>language).</w:t>
      </w:r>
      <w:r>
        <w:rPr>
          <w:spacing w:val="8"/>
          <w:w w:val="110"/>
        </w:rPr>
        <w:t xml:space="preserve"> </w:t>
      </w:r>
      <w:r>
        <w:rPr>
          <w:spacing w:val="-4"/>
          <w:w w:val="110"/>
        </w:rPr>
        <w:t>From</w:t>
      </w:r>
      <w:r>
        <w:rPr>
          <w:spacing w:val="-7"/>
          <w:w w:val="110"/>
        </w:rPr>
        <w:t xml:space="preserve"> </w:t>
      </w:r>
      <w:r>
        <w:rPr>
          <w:w w:val="110"/>
        </w:rPr>
        <w:t>these</w:t>
      </w:r>
      <w:r>
        <w:rPr>
          <w:spacing w:val="-7"/>
          <w:w w:val="110"/>
        </w:rPr>
        <w:t xml:space="preserve"> </w:t>
      </w:r>
      <w:r>
        <w:rPr>
          <w:w w:val="110"/>
        </w:rPr>
        <w:t>three</w:t>
      </w:r>
      <w:r>
        <w:rPr>
          <w:spacing w:val="-8"/>
          <w:w w:val="110"/>
        </w:rPr>
        <w:t xml:space="preserve"> </w:t>
      </w:r>
      <w:r>
        <w:rPr>
          <w:w w:val="110"/>
        </w:rPr>
        <w:t>ingredients,</w:t>
      </w:r>
      <w:r>
        <w:rPr>
          <w:spacing w:val="-7"/>
          <w:w w:val="110"/>
        </w:rPr>
        <w:t xml:space="preserve"> </w:t>
      </w:r>
      <w:r>
        <w:rPr>
          <w:w w:val="110"/>
        </w:rPr>
        <w:t>a</w:t>
      </w:r>
      <w:r>
        <w:rPr>
          <w:spacing w:val="-8"/>
          <w:w w:val="110"/>
        </w:rPr>
        <w:t xml:space="preserve"> </w:t>
      </w:r>
      <w:r>
        <w:rPr>
          <w:w w:val="110"/>
        </w:rPr>
        <w:t>universal</w:t>
      </w:r>
      <w:r>
        <w:rPr>
          <w:spacing w:val="-7"/>
          <w:w w:val="110"/>
        </w:rPr>
        <w:t xml:space="preserve"> </w:t>
      </w:r>
      <w:r>
        <w:rPr>
          <w:w w:val="110"/>
        </w:rPr>
        <w:t>and</w:t>
      </w:r>
      <w:r>
        <w:rPr>
          <w:spacing w:val="-7"/>
          <w:w w:val="110"/>
        </w:rPr>
        <w:t xml:space="preserve"> </w:t>
      </w:r>
      <w:r>
        <w:rPr>
          <w:w w:val="110"/>
        </w:rPr>
        <w:t>reusable</w:t>
      </w:r>
      <w:r>
        <w:rPr>
          <w:spacing w:val="-8"/>
          <w:w w:val="110"/>
        </w:rPr>
        <w:t xml:space="preserve"> </w:t>
      </w:r>
      <w:r>
        <w:rPr>
          <w:w w:val="110"/>
        </w:rPr>
        <w:t>sampler</w:t>
      </w:r>
      <w:r>
        <w:rPr>
          <w:spacing w:val="-7"/>
          <w:w w:val="110"/>
        </w:rPr>
        <w:t xml:space="preserve"> </w:t>
      </w:r>
      <w:r>
        <w:rPr>
          <w:w w:val="110"/>
        </w:rPr>
        <w:t>can</w:t>
      </w:r>
      <w:r>
        <w:rPr>
          <w:spacing w:val="-8"/>
          <w:w w:val="110"/>
        </w:rPr>
        <w:t xml:space="preserve"> </w:t>
      </w:r>
      <w:r>
        <w:rPr>
          <w:spacing w:val="2"/>
          <w:w w:val="110"/>
        </w:rPr>
        <w:t>be</w:t>
      </w:r>
      <w:r>
        <w:rPr>
          <w:spacing w:val="-7"/>
          <w:w w:val="110"/>
        </w:rPr>
        <w:t xml:space="preserve"> </w:t>
      </w:r>
      <w:r>
        <w:rPr>
          <w:w w:val="110"/>
        </w:rPr>
        <w:t>designed</w:t>
      </w:r>
      <w:r>
        <w:rPr>
          <w:spacing w:val="-7"/>
          <w:w w:val="110"/>
        </w:rPr>
        <w:t xml:space="preserve"> </w:t>
      </w:r>
      <w:r>
        <w:rPr>
          <w:w w:val="110"/>
        </w:rPr>
        <w:t>for</w:t>
      </w:r>
      <w:r>
        <w:rPr>
          <w:spacing w:val="-8"/>
          <w:w w:val="110"/>
        </w:rPr>
        <w:t xml:space="preserve"> </w:t>
      </w:r>
      <w:r>
        <w:rPr>
          <w:w w:val="110"/>
        </w:rPr>
        <w:t>likelihood-free</w:t>
      </w:r>
      <w:r>
        <w:rPr>
          <w:spacing w:val="-7"/>
          <w:w w:val="110"/>
        </w:rPr>
        <w:t xml:space="preserve"> </w:t>
      </w:r>
      <w:r>
        <w:rPr>
          <w:w w:val="110"/>
        </w:rPr>
        <w:t>Bayesian</w:t>
      </w:r>
    </w:p>
    <w:p w14:paraId="74261B94" w14:textId="77777777" w:rsidR="00EC0BD2" w:rsidRDefault="00EC0BD2">
      <w:pPr>
        <w:spacing w:line="249" w:lineRule="auto"/>
        <w:jc w:val="both"/>
        <w:sectPr w:rsidR="00EC0BD2">
          <w:type w:val="continuous"/>
          <w:pgSz w:w="12240" w:h="15840"/>
          <w:pgMar w:top="880" w:right="0" w:bottom="280" w:left="560" w:header="720" w:footer="720" w:gutter="0"/>
          <w:cols w:num="2" w:space="720" w:equalWidth="0">
            <w:col w:w="278" w:space="79"/>
            <w:col w:w="11323"/>
          </w:cols>
        </w:sectPr>
      </w:pPr>
    </w:p>
    <w:p w14:paraId="74FD038F" w14:textId="77777777" w:rsidR="00EC0BD2" w:rsidRDefault="00EC0BD2">
      <w:pPr>
        <w:pStyle w:val="Textkrper"/>
        <w:spacing w:before="2"/>
        <w:rPr>
          <w:sz w:val="9"/>
        </w:rPr>
      </w:pPr>
    </w:p>
    <w:p w14:paraId="297E7C76" w14:textId="77777777" w:rsidR="00EC0BD2" w:rsidRDefault="0043734F">
      <w:pPr>
        <w:pStyle w:val="Textkrper"/>
        <w:spacing w:line="20" w:lineRule="exact"/>
        <w:ind w:left="558"/>
        <w:rPr>
          <w:sz w:val="2"/>
        </w:rPr>
      </w:pPr>
      <w:r>
        <w:rPr>
          <w:noProof/>
          <w:sz w:val="2"/>
          <w:lang w:val="de-DE" w:eastAsia="de-DE"/>
        </w:rPr>
        <mc:AlternateContent>
          <mc:Choice Requires="wpg">
            <w:drawing>
              <wp:inline distT="0" distB="0" distL="0" distR="0" wp14:anchorId="725BB932" wp14:editId="43DCA342">
                <wp:extent cx="6398895" cy="10160"/>
                <wp:effectExtent l="5080" t="3810" r="6350" b="5080"/>
                <wp:docPr id="78"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8895" cy="10160"/>
                          <a:chOff x="0" y="0"/>
                          <a:chExt cx="10077" cy="16"/>
                        </a:xfrm>
                      </wpg:grpSpPr>
                      <wps:wsp>
                        <wps:cNvPr id="79" name="Line 50"/>
                        <wps:cNvCnPr>
                          <a:cxnSpLocks noChangeShapeType="1"/>
                        </wps:cNvCnPr>
                        <wps:spPr bwMode="auto">
                          <a:xfrm>
                            <a:off x="0" y="8"/>
                            <a:ext cx="10076" cy="0"/>
                          </a:xfrm>
                          <a:prstGeom prst="line">
                            <a:avLst/>
                          </a:prstGeom>
                          <a:noFill/>
                          <a:ln w="1012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1="http://schemas.microsoft.com/office/drawing/2015/9/8/chartex">
            <w:pict>
              <v:group w14:anchorId="6E2A8816" id="Group 49" o:spid="_x0000_s1026" style="width:503.85pt;height:.8pt;mso-position-horizontal-relative:char;mso-position-vertical-relative:line" coordsize="1007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">
                <v:line id="Line 50" o:spid="_x0000_s1027" style="position:absolute;visibility:visible;mso-wrap-style:square" from="0,8" to="10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" strokeweight=".28117mm"/>
                <w10:anchorlock/>
              </v:group>
            </w:pict>
          </mc:Fallback>
        </mc:AlternateContent>
      </w:r>
    </w:p>
    <w:p w14:paraId="747989EA" w14:textId="77777777" w:rsidR="00EC0BD2" w:rsidRDefault="0043734F">
      <w:pPr>
        <w:pStyle w:val="Textkrper"/>
        <w:ind w:left="558"/>
      </w:pPr>
      <w:r>
        <w:rPr>
          <w:noProof/>
          <w:lang w:val="de-DE" w:eastAsia="de-DE"/>
        </w:rPr>
        <mc:AlternateContent>
          <mc:Choice Requires="wps">
            <w:drawing>
              <wp:anchor distT="0" distB="0" distL="0" distR="0" simplePos="0" relativeHeight="251601920" behindDoc="0" locked="0" layoutInCell="1" allowOverlap="1" wp14:anchorId="026FEAA1" wp14:editId="1A88D930">
                <wp:simplePos x="0" y="0"/>
                <wp:positionH relativeFrom="page">
                  <wp:posOffset>715645</wp:posOffset>
                </wp:positionH>
                <wp:positionV relativeFrom="paragraph">
                  <wp:posOffset>156845</wp:posOffset>
                </wp:positionV>
                <wp:extent cx="6398260" cy="0"/>
                <wp:effectExtent l="10795" t="10795" r="10795" b="8255"/>
                <wp:wrapTopAndBottom/>
                <wp:docPr id="77"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982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68690A9A" id="Line 48" o:spid="_x0000_s1026" style="position:absolute;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6.35pt,12.35pt" to="560.1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" strokeweight=".14042mm">
                <w10:wrap type="topAndBottom" anchorx="page"/>
              </v:line>
            </w:pict>
          </mc:Fallback>
        </mc:AlternateContent>
      </w:r>
      <w:bookmarkStart w:id="162" w:name="_bookmark8"/>
      <w:bookmarkEnd w:id="162"/>
      <w:r w:rsidR="00753B5A">
        <w:rPr>
          <w:rFonts w:ascii="Georgia"/>
          <w:b/>
          <w:w w:val="105"/>
        </w:rPr>
        <w:t xml:space="preserve">Algorithm 1 </w:t>
      </w:r>
      <w:r w:rsidR="00753B5A">
        <w:rPr>
          <w:w w:val="105"/>
        </w:rPr>
        <w:t>Bayesian likelihood-free inference with invertible neural networks</w:t>
      </w:r>
    </w:p>
    <w:p w14:paraId="75ACC80C" w14:textId="77777777" w:rsidR="00EC0BD2" w:rsidRDefault="00753B5A">
      <w:pPr>
        <w:spacing w:before="14"/>
        <w:ind w:left="663"/>
        <w:rPr>
          <w:i/>
          <w:sz w:val="18"/>
        </w:rPr>
      </w:pPr>
      <w:r>
        <w:rPr>
          <w:w w:val="110"/>
          <w:sz w:val="14"/>
        </w:rPr>
        <w:t xml:space="preserve">1: </w:t>
      </w:r>
      <w:r>
        <w:rPr>
          <w:i/>
          <w:w w:val="110"/>
          <w:sz w:val="18"/>
        </w:rPr>
        <w:t>Training (via active learning):</w:t>
      </w:r>
    </w:p>
    <w:p w14:paraId="00835FE3" w14:textId="77777777" w:rsidR="00EC0BD2" w:rsidRDefault="00753B5A">
      <w:pPr>
        <w:spacing w:before="14" w:line="173" w:lineRule="exact"/>
        <w:ind w:left="663"/>
        <w:rPr>
          <w:rFonts w:ascii="Georgia"/>
          <w:b/>
          <w:sz w:val="18"/>
        </w:rPr>
      </w:pPr>
      <w:r>
        <w:rPr>
          <w:w w:val="105"/>
          <w:sz w:val="14"/>
        </w:rPr>
        <w:t xml:space="preserve">2: </w:t>
      </w:r>
      <w:r>
        <w:rPr>
          <w:rFonts w:ascii="Georgia"/>
          <w:b/>
          <w:w w:val="105"/>
          <w:sz w:val="18"/>
        </w:rPr>
        <w:t>repeat</w:t>
      </w:r>
    </w:p>
    <w:p w14:paraId="4B022DC1" w14:textId="77777777" w:rsidR="00EC0BD2" w:rsidRDefault="00753B5A">
      <w:pPr>
        <w:tabs>
          <w:tab w:val="left" w:pos="1156"/>
        </w:tabs>
        <w:spacing w:before="18" w:line="93" w:lineRule="exact"/>
        <w:ind w:left="663"/>
        <w:rPr>
          <w:sz w:val="18"/>
        </w:rPr>
      </w:pPr>
      <w:r>
        <w:rPr>
          <w:w w:val="114"/>
          <w:sz w:val="14"/>
        </w:rPr>
        <w:t>3:</w:t>
      </w:r>
      <w:r>
        <w:rPr>
          <w:sz w:val="14"/>
        </w:rPr>
        <w:tab/>
      </w:r>
      <w:r>
        <w:rPr>
          <w:w w:val="108"/>
          <w:sz w:val="18"/>
        </w:rPr>
        <w:t>Sample</w:t>
      </w:r>
      <w:r>
        <w:rPr>
          <w:spacing w:val="16"/>
          <w:sz w:val="18"/>
        </w:rPr>
        <w:t xml:space="preserve"> </w:t>
      </w:r>
      <w:r>
        <w:rPr>
          <w:w w:val="115"/>
          <w:sz w:val="18"/>
        </w:rPr>
        <w:t>a</w:t>
      </w:r>
      <w:r>
        <w:rPr>
          <w:spacing w:val="16"/>
          <w:sz w:val="18"/>
        </w:rPr>
        <w:t xml:space="preserve"> </w:t>
      </w:r>
      <w:r>
        <w:rPr>
          <w:w w:val="116"/>
          <w:sz w:val="18"/>
        </w:rPr>
        <w:t>bat</w:t>
      </w:r>
      <w:r>
        <w:rPr>
          <w:spacing w:val="-6"/>
          <w:w w:val="116"/>
          <w:sz w:val="18"/>
        </w:rPr>
        <w:t>c</w:t>
      </w:r>
      <w:r>
        <w:rPr>
          <w:w w:val="113"/>
          <w:sz w:val="18"/>
        </w:rPr>
        <w:t>h</w:t>
      </w:r>
      <w:r>
        <w:rPr>
          <w:spacing w:val="16"/>
          <w:sz w:val="18"/>
        </w:rPr>
        <w:t xml:space="preserve"> </w:t>
      </w:r>
      <w:r>
        <w:rPr>
          <w:spacing w:val="-1"/>
          <w:w w:val="99"/>
          <w:sz w:val="18"/>
        </w:rPr>
        <w:t>o</w:t>
      </w:r>
      <w:r>
        <w:rPr>
          <w:w w:val="99"/>
          <w:sz w:val="18"/>
        </w:rPr>
        <w:t>f</w:t>
      </w:r>
      <w:r>
        <w:rPr>
          <w:spacing w:val="16"/>
          <w:sz w:val="18"/>
        </w:rPr>
        <w:t xml:space="preserve"> </w:t>
      </w:r>
      <w:r>
        <w:rPr>
          <w:rFonts w:ascii="DejaVu Sans" w:hAnsi="DejaVu Sans"/>
          <w:spacing w:val="-1"/>
          <w:w w:val="80"/>
          <w:sz w:val="18"/>
        </w:rPr>
        <w:t>{</w:t>
      </w:r>
      <w:r>
        <w:rPr>
          <w:b/>
          <w:i/>
          <w:spacing w:val="5"/>
          <w:w w:val="107"/>
          <w:sz w:val="18"/>
        </w:rPr>
        <w:t>θ</w:t>
      </w:r>
      <w:r>
        <w:rPr>
          <w:w w:val="140"/>
          <w:sz w:val="18"/>
          <w:vertAlign w:val="superscript"/>
        </w:rPr>
        <w:t>(</w:t>
      </w:r>
      <w:proofErr w:type="spellStart"/>
      <w:r>
        <w:rPr>
          <w:rFonts w:ascii="Arial" w:hAnsi="Arial"/>
          <w:i/>
          <w:spacing w:val="-1"/>
          <w:w w:val="208"/>
          <w:sz w:val="18"/>
          <w:vertAlign w:val="superscript"/>
        </w:rPr>
        <w:t>i</w:t>
      </w:r>
      <w:proofErr w:type="spellEnd"/>
      <w:r>
        <w:rPr>
          <w:spacing w:val="10"/>
          <w:w w:val="140"/>
          <w:sz w:val="18"/>
          <w:vertAlign w:val="superscript"/>
        </w:rPr>
        <w:t>)</w:t>
      </w:r>
      <w:r>
        <w:rPr>
          <w:rFonts w:ascii="DejaVu Sans" w:hAnsi="DejaVu Sans"/>
          <w:spacing w:val="-1"/>
          <w:w w:val="80"/>
          <w:sz w:val="18"/>
        </w:rPr>
        <w:t>}</w:t>
      </w:r>
      <w:r>
        <w:rPr>
          <w:rFonts w:ascii="Arial" w:hAnsi="Arial"/>
          <w:i/>
          <w:w w:val="130"/>
          <w:position w:val="8"/>
          <w:sz w:val="12"/>
        </w:rPr>
        <w:t>m</w:t>
      </w:r>
      <w:r>
        <w:rPr>
          <w:rFonts w:ascii="Arial" w:hAnsi="Arial"/>
          <w:i/>
          <w:position w:val="8"/>
          <w:sz w:val="12"/>
        </w:rPr>
        <w:t xml:space="preserve">    </w:t>
      </w:r>
      <w:r>
        <w:rPr>
          <w:rFonts w:ascii="Arial" w:hAnsi="Arial"/>
          <w:i/>
          <w:spacing w:val="12"/>
          <w:position w:val="8"/>
          <w:sz w:val="12"/>
        </w:rPr>
        <w:t xml:space="preserve"> </w:t>
      </w:r>
      <w:r>
        <w:rPr>
          <w:w w:val="106"/>
          <w:sz w:val="18"/>
        </w:rPr>
        <w:t>from</w:t>
      </w:r>
      <w:r>
        <w:rPr>
          <w:spacing w:val="16"/>
          <w:sz w:val="18"/>
        </w:rPr>
        <w:t xml:space="preserve"> </w:t>
      </w:r>
      <w:r>
        <w:rPr>
          <w:w w:val="111"/>
          <w:sz w:val="18"/>
        </w:rPr>
        <w:t>prior</w:t>
      </w:r>
      <w:r>
        <w:rPr>
          <w:spacing w:val="16"/>
          <w:sz w:val="18"/>
        </w:rPr>
        <w:t xml:space="preserve"> </w:t>
      </w:r>
      <w:r>
        <w:rPr>
          <w:i/>
          <w:spacing w:val="-1"/>
          <w:w w:val="102"/>
          <w:sz w:val="18"/>
        </w:rPr>
        <w:t>p</w:t>
      </w:r>
      <w:r>
        <w:rPr>
          <w:spacing w:val="-1"/>
          <w:w w:val="119"/>
          <w:sz w:val="18"/>
        </w:rPr>
        <w:t>(</w:t>
      </w:r>
      <w:r>
        <w:rPr>
          <w:b/>
          <w:i/>
          <w:spacing w:val="5"/>
          <w:w w:val="107"/>
          <w:sz w:val="18"/>
        </w:rPr>
        <w:t>θ</w:t>
      </w:r>
      <w:r>
        <w:rPr>
          <w:w w:val="119"/>
          <w:sz w:val="18"/>
        </w:rPr>
        <w:t>)</w:t>
      </w:r>
    </w:p>
    <w:p w14:paraId="2DA217FD" w14:textId="77777777" w:rsidR="00EC0BD2" w:rsidRDefault="00EC0BD2">
      <w:pPr>
        <w:spacing w:line="93" w:lineRule="exact"/>
        <w:rPr>
          <w:sz w:val="18"/>
        </w:rPr>
        <w:sectPr w:rsidR="00EC0BD2">
          <w:pgSz w:w="12240" w:h="15840"/>
          <w:pgMar w:top="1040" w:right="0" w:bottom="840" w:left="560" w:header="0" w:footer="654" w:gutter="0"/>
          <w:cols w:space="720"/>
        </w:sectPr>
      </w:pPr>
    </w:p>
    <w:p w14:paraId="3E7EFFCE" w14:textId="77777777" w:rsidR="00EC0BD2" w:rsidRDefault="00753B5A">
      <w:pPr>
        <w:spacing w:before="22" w:line="133" w:lineRule="exact"/>
        <w:ind w:right="337"/>
        <w:jc w:val="right"/>
        <w:rPr>
          <w:sz w:val="12"/>
        </w:rPr>
      </w:pPr>
      <w:proofErr w:type="spellStart"/>
      <w:r>
        <w:rPr>
          <w:rFonts w:ascii="Arial"/>
          <w:i/>
          <w:w w:val="160"/>
          <w:sz w:val="12"/>
        </w:rPr>
        <w:lastRenderedPageBreak/>
        <w:t>i</w:t>
      </w:r>
      <w:proofErr w:type="spellEnd"/>
      <w:r>
        <w:rPr>
          <w:w w:val="160"/>
          <w:sz w:val="12"/>
        </w:rPr>
        <w:t>=1</w:t>
      </w:r>
    </w:p>
    <w:p w14:paraId="292852D6" w14:textId="77777777" w:rsidR="00EC0BD2" w:rsidRDefault="0043734F">
      <w:pPr>
        <w:pStyle w:val="Textkrper"/>
        <w:tabs>
          <w:tab w:val="left" w:pos="1156"/>
        </w:tabs>
        <w:spacing w:line="170" w:lineRule="exact"/>
        <w:ind w:left="663"/>
        <w:rPr>
          <w:b/>
          <w:i/>
        </w:rPr>
      </w:pPr>
      <w:r>
        <w:rPr>
          <w:noProof/>
          <w:lang w:val="de-DE" w:eastAsia="de-DE"/>
        </w:rPr>
        <mc:AlternateContent>
          <mc:Choice Requires="wps">
            <w:drawing>
              <wp:anchor distT="0" distB="0" distL="114300" distR="114300" simplePos="0" relativeHeight="251658240" behindDoc="1" locked="0" layoutInCell="1" allowOverlap="1" wp14:anchorId="0F00D0D9" wp14:editId="2D58C71C">
                <wp:simplePos x="0" y="0"/>
                <wp:positionH relativeFrom="page">
                  <wp:posOffset>2889250</wp:posOffset>
                </wp:positionH>
                <wp:positionV relativeFrom="paragraph">
                  <wp:posOffset>40005</wp:posOffset>
                </wp:positionV>
                <wp:extent cx="151765" cy="108585"/>
                <wp:effectExtent l="3175" t="0" r="0" b="0"/>
                <wp:wrapNone/>
                <wp:docPr id="7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C4E84" w14:textId="77777777" w:rsidR="00785F08" w:rsidRDefault="00785F08">
                            <w:pPr>
                              <w:spacing w:before="22"/>
                              <w:rPr>
                                <w:sz w:val="12"/>
                              </w:rPr>
                            </w:pPr>
                            <w:proofErr w:type="spellStart"/>
                            <w:r>
                              <w:rPr>
                                <w:rFonts w:ascii="Arial"/>
                                <w:i/>
                                <w:spacing w:val="-5"/>
                                <w:w w:val="160"/>
                                <w:sz w:val="12"/>
                              </w:rPr>
                              <w:t>i</w:t>
                            </w:r>
                            <w:proofErr w:type="spellEnd"/>
                            <w:r>
                              <w:rPr>
                                <w:spacing w:val="-5"/>
                                <w:w w:val="160"/>
                                <w:sz w:val="12"/>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00D0D9" id="Text Box 47" o:spid="_x0000_s1072" type="#_x0000_t202" style="position:absolute;left:0;text-align:left;margin-left:227.5pt;margin-top:3.15pt;width:11.95pt;height:8.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" filled="f" stroked="f">
                <v:textbox inset="0,0,0,0">
                  <w:txbxContent>
                    <w:p w14:paraId="6DCC4E84" w14:textId="77777777" w:rsidR="00785F08" w:rsidRDefault="00785F08">
                      <w:pPr>
                        <w:spacing w:before="22"/>
                        <w:rPr>
                          <w:sz w:val="12"/>
                        </w:rPr>
                      </w:pPr>
                      <w:proofErr w:type="spellStart"/>
                      <w:r>
                        <w:rPr>
                          <w:rFonts w:ascii="Arial"/>
                          <w:i/>
                          <w:spacing w:val="-5"/>
                          <w:w w:val="160"/>
                          <w:sz w:val="12"/>
                        </w:rPr>
                        <w:t>i</w:t>
                      </w:r>
                      <w:proofErr w:type="spellEnd"/>
                      <w:r>
                        <w:rPr>
                          <w:spacing w:val="-5"/>
                          <w:w w:val="160"/>
                          <w:sz w:val="12"/>
                        </w:rPr>
                        <w:t>=1</w:t>
                      </w:r>
                    </w:p>
                  </w:txbxContent>
                </v:textbox>
                <w10:wrap anchorx="page"/>
              </v:shape>
            </w:pict>
          </mc:Fallback>
        </mc:AlternateContent>
      </w:r>
      <w:r w:rsidR="00753B5A">
        <w:rPr>
          <w:w w:val="110"/>
          <w:sz w:val="14"/>
        </w:rPr>
        <w:t>4:</w:t>
      </w:r>
      <w:r w:rsidR="00753B5A">
        <w:rPr>
          <w:w w:val="110"/>
          <w:sz w:val="14"/>
        </w:rPr>
        <w:tab/>
      </w:r>
      <w:r w:rsidR="00753B5A">
        <w:rPr>
          <w:w w:val="110"/>
        </w:rPr>
        <w:t>Simulate a batch of datasets</w:t>
      </w:r>
      <w:r w:rsidR="00753B5A">
        <w:rPr>
          <w:spacing w:val="21"/>
          <w:w w:val="110"/>
        </w:rPr>
        <w:t xml:space="preserve"> </w:t>
      </w:r>
      <w:r w:rsidR="00753B5A">
        <w:rPr>
          <w:rFonts w:ascii="DejaVu Sans"/>
          <w:w w:val="110"/>
        </w:rPr>
        <w:t>{</w:t>
      </w:r>
      <w:r w:rsidR="00753B5A">
        <w:rPr>
          <w:b/>
          <w:i/>
          <w:w w:val="110"/>
        </w:rPr>
        <w:t>x</w:t>
      </w:r>
    </w:p>
    <w:p w14:paraId="0AFE9CC9" w14:textId="77777777" w:rsidR="00EC0BD2" w:rsidRDefault="00753B5A">
      <w:pPr>
        <w:spacing w:before="129"/>
        <w:ind w:left="-40"/>
        <w:rPr>
          <w:sz w:val="12"/>
        </w:rPr>
      </w:pPr>
      <w:r>
        <w:br w:type="column"/>
      </w:r>
      <w:r>
        <w:rPr>
          <w:spacing w:val="-2"/>
          <w:w w:val="160"/>
          <w:sz w:val="12"/>
        </w:rPr>
        <w:lastRenderedPageBreak/>
        <w:t>(</w:t>
      </w:r>
      <w:proofErr w:type="spellStart"/>
      <w:r>
        <w:rPr>
          <w:rFonts w:ascii="Arial"/>
          <w:i/>
          <w:spacing w:val="-2"/>
          <w:w w:val="160"/>
          <w:sz w:val="12"/>
        </w:rPr>
        <w:t>i</w:t>
      </w:r>
      <w:proofErr w:type="spellEnd"/>
      <w:r>
        <w:rPr>
          <w:spacing w:val="-2"/>
          <w:w w:val="160"/>
          <w:sz w:val="12"/>
        </w:rPr>
        <w:t>)</w:t>
      </w:r>
    </w:p>
    <w:p w14:paraId="64D1719B" w14:textId="77777777" w:rsidR="00EC0BD2" w:rsidRDefault="00753B5A">
      <w:pPr>
        <w:spacing w:before="125" w:line="200" w:lineRule="exact"/>
        <w:ind w:left="-30"/>
        <w:rPr>
          <w:b/>
          <w:i/>
          <w:sz w:val="18"/>
        </w:rPr>
      </w:pPr>
      <w:r>
        <w:br w:type="column"/>
      </w:r>
      <w:r>
        <w:rPr>
          <w:rFonts w:ascii="DejaVu Sans"/>
          <w:w w:val="115"/>
          <w:sz w:val="18"/>
        </w:rPr>
        <w:lastRenderedPageBreak/>
        <w:t>}</w:t>
      </w:r>
      <w:r>
        <w:rPr>
          <w:rFonts w:ascii="Arial"/>
          <w:i/>
          <w:w w:val="115"/>
          <w:position w:val="8"/>
          <w:sz w:val="12"/>
        </w:rPr>
        <w:t xml:space="preserve">m </w:t>
      </w:r>
      <w:r>
        <w:rPr>
          <w:w w:val="115"/>
          <w:sz w:val="18"/>
        </w:rPr>
        <w:t xml:space="preserve">by running </w:t>
      </w:r>
      <w:r>
        <w:rPr>
          <w:b/>
          <w:i/>
          <w:w w:val="115"/>
          <w:sz w:val="18"/>
        </w:rPr>
        <w:t>x</w:t>
      </w:r>
    </w:p>
    <w:p w14:paraId="5200360D" w14:textId="77777777" w:rsidR="00EC0BD2" w:rsidRDefault="00753B5A">
      <w:pPr>
        <w:spacing w:before="129"/>
        <w:ind w:left="-40"/>
        <w:rPr>
          <w:sz w:val="12"/>
        </w:rPr>
      </w:pPr>
      <w:r>
        <w:br w:type="column"/>
      </w:r>
      <w:r>
        <w:rPr>
          <w:spacing w:val="-2"/>
          <w:w w:val="160"/>
          <w:sz w:val="12"/>
        </w:rPr>
        <w:lastRenderedPageBreak/>
        <w:t>(</w:t>
      </w:r>
      <w:proofErr w:type="spellStart"/>
      <w:r>
        <w:rPr>
          <w:rFonts w:ascii="Arial"/>
          <w:i/>
          <w:spacing w:val="-2"/>
          <w:w w:val="160"/>
          <w:sz w:val="12"/>
        </w:rPr>
        <w:t>i</w:t>
      </w:r>
      <w:proofErr w:type="spellEnd"/>
      <w:r>
        <w:rPr>
          <w:spacing w:val="-2"/>
          <w:w w:val="160"/>
          <w:sz w:val="12"/>
        </w:rPr>
        <w:t>)</w:t>
      </w:r>
    </w:p>
    <w:p w14:paraId="6D267C64" w14:textId="77777777" w:rsidR="00EC0BD2" w:rsidRDefault="00753B5A">
      <w:pPr>
        <w:spacing w:before="150" w:line="176" w:lineRule="exact"/>
        <w:ind w:left="21"/>
        <w:rPr>
          <w:b/>
          <w:i/>
          <w:sz w:val="18"/>
        </w:rPr>
      </w:pPr>
      <w:r>
        <w:br w:type="column"/>
      </w:r>
      <w:r>
        <w:rPr>
          <w:w w:val="125"/>
          <w:sz w:val="18"/>
        </w:rPr>
        <w:lastRenderedPageBreak/>
        <w:t>=</w:t>
      </w:r>
      <w:r>
        <w:rPr>
          <w:spacing w:val="-32"/>
          <w:w w:val="125"/>
          <w:sz w:val="18"/>
        </w:rPr>
        <w:t xml:space="preserve"> </w:t>
      </w:r>
      <w:proofErr w:type="gramStart"/>
      <w:r>
        <w:rPr>
          <w:i/>
          <w:w w:val="125"/>
          <w:sz w:val="18"/>
        </w:rPr>
        <w:t>q</w:t>
      </w:r>
      <w:r>
        <w:rPr>
          <w:w w:val="125"/>
          <w:sz w:val="18"/>
        </w:rPr>
        <w:t>(</w:t>
      </w:r>
      <w:proofErr w:type="gramEnd"/>
      <w:r>
        <w:rPr>
          <w:b/>
          <w:i/>
          <w:w w:val="125"/>
          <w:sz w:val="18"/>
        </w:rPr>
        <w:t>θ</w:t>
      </w:r>
    </w:p>
    <w:p w14:paraId="787F0934" w14:textId="77777777" w:rsidR="00EC0BD2" w:rsidRDefault="00753B5A">
      <w:pPr>
        <w:spacing w:before="129"/>
        <w:ind w:left="-35"/>
        <w:rPr>
          <w:sz w:val="12"/>
        </w:rPr>
      </w:pPr>
      <w:r>
        <w:br w:type="column"/>
      </w:r>
      <w:r>
        <w:rPr>
          <w:spacing w:val="-2"/>
          <w:w w:val="160"/>
          <w:sz w:val="12"/>
        </w:rPr>
        <w:lastRenderedPageBreak/>
        <w:t>(</w:t>
      </w:r>
      <w:proofErr w:type="spellStart"/>
      <w:r>
        <w:rPr>
          <w:rFonts w:ascii="Arial"/>
          <w:i/>
          <w:spacing w:val="-2"/>
          <w:w w:val="160"/>
          <w:sz w:val="12"/>
        </w:rPr>
        <w:t>i</w:t>
      </w:r>
      <w:proofErr w:type="spellEnd"/>
      <w:r>
        <w:rPr>
          <w:spacing w:val="-2"/>
          <w:w w:val="160"/>
          <w:sz w:val="12"/>
        </w:rPr>
        <w:t>)</w:t>
      </w:r>
    </w:p>
    <w:p w14:paraId="3C90F9EA" w14:textId="77777777" w:rsidR="00EC0BD2" w:rsidRDefault="00753B5A">
      <w:pPr>
        <w:spacing w:before="150" w:line="176" w:lineRule="exact"/>
        <w:ind w:left="-30"/>
        <w:rPr>
          <w:i/>
          <w:sz w:val="18"/>
        </w:rPr>
      </w:pPr>
      <w:r>
        <w:br w:type="column"/>
      </w:r>
      <w:r>
        <w:rPr>
          <w:w w:val="120"/>
          <w:sz w:val="18"/>
        </w:rPr>
        <w:lastRenderedPageBreak/>
        <w:t xml:space="preserve">) for </w:t>
      </w:r>
      <w:proofErr w:type="spellStart"/>
      <w:r>
        <w:rPr>
          <w:i/>
          <w:w w:val="120"/>
          <w:sz w:val="18"/>
        </w:rPr>
        <w:t>i</w:t>
      </w:r>
      <w:proofErr w:type="spellEnd"/>
      <w:r>
        <w:rPr>
          <w:i/>
          <w:w w:val="120"/>
          <w:sz w:val="18"/>
        </w:rPr>
        <w:t xml:space="preserve"> </w:t>
      </w:r>
      <w:r>
        <w:rPr>
          <w:w w:val="120"/>
          <w:sz w:val="18"/>
        </w:rPr>
        <w:t>= 1</w:t>
      </w:r>
      <w:r>
        <w:rPr>
          <w:i/>
          <w:w w:val="120"/>
          <w:sz w:val="18"/>
        </w:rPr>
        <w:t>, ..., m</w:t>
      </w:r>
    </w:p>
    <w:p w14:paraId="20D060C0" w14:textId="77777777" w:rsidR="00EC0BD2" w:rsidRDefault="00EC0BD2">
      <w:pPr>
        <w:spacing w:line="176" w:lineRule="exact"/>
        <w:rPr>
          <w:sz w:val="18"/>
        </w:rPr>
        <w:sectPr w:rsidR="00EC0BD2">
          <w:type w:val="continuous"/>
          <w:pgSz w:w="12240" w:h="15840"/>
          <w:pgMar w:top="880" w:right="0" w:bottom="280" w:left="560" w:header="720" w:footer="720" w:gutter="0"/>
          <w:cols w:num="7" w:space="720" w:equalWidth="0">
            <w:col w:w="3719" w:space="40"/>
            <w:col w:w="129" w:space="39"/>
            <w:col w:w="1433" w:space="40"/>
            <w:col w:w="129" w:space="39"/>
            <w:col w:w="478" w:space="40"/>
            <w:col w:w="135" w:space="39"/>
            <w:col w:w="5420"/>
          </w:cols>
        </w:sectPr>
      </w:pPr>
    </w:p>
    <w:p w14:paraId="751C57F3" w14:textId="77777777" w:rsidR="00EC0BD2" w:rsidRDefault="00753B5A">
      <w:pPr>
        <w:tabs>
          <w:tab w:val="left" w:pos="1156"/>
        </w:tabs>
        <w:spacing w:before="18" w:line="93" w:lineRule="exact"/>
        <w:ind w:left="663"/>
        <w:rPr>
          <w:rFonts w:ascii="Arial"/>
          <w:i/>
          <w:sz w:val="12"/>
        </w:rPr>
      </w:pPr>
      <w:r>
        <w:rPr>
          <w:w w:val="114"/>
          <w:sz w:val="14"/>
        </w:rPr>
        <w:lastRenderedPageBreak/>
        <w:t>5:</w:t>
      </w:r>
      <w:r>
        <w:rPr>
          <w:sz w:val="14"/>
        </w:rPr>
        <w:tab/>
      </w:r>
      <w:r>
        <w:rPr>
          <w:spacing w:val="-6"/>
          <w:w w:val="125"/>
          <w:sz w:val="18"/>
        </w:rPr>
        <w:t>P</w:t>
      </w:r>
      <w:r>
        <w:rPr>
          <w:spacing w:val="-1"/>
          <w:w w:val="107"/>
          <w:sz w:val="18"/>
        </w:rPr>
        <w:t>as</w:t>
      </w:r>
      <w:r>
        <w:rPr>
          <w:w w:val="107"/>
          <w:sz w:val="18"/>
        </w:rPr>
        <w:t>s</w:t>
      </w:r>
      <w:r>
        <w:rPr>
          <w:spacing w:val="16"/>
          <w:sz w:val="18"/>
        </w:rPr>
        <w:t xml:space="preserve"> </w:t>
      </w:r>
      <w:r>
        <w:rPr>
          <w:rFonts w:ascii="DejaVu Sans"/>
          <w:spacing w:val="-1"/>
          <w:w w:val="80"/>
          <w:sz w:val="18"/>
        </w:rPr>
        <w:t>{</w:t>
      </w:r>
      <w:r>
        <w:rPr>
          <w:b/>
          <w:i/>
          <w:w w:val="131"/>
          <w:sz w:val="18"/>
        </w:rPr>
        <w:t>x</w:t>
      </w:r>
      <w:r>
        <w:rPr>
          <w:w w:val="140"/>
          <w:sz w:val="18"/>
          <w:vertAlign w:val="superscript"/>
        </w:rPr>
        <w:t>(</w:t>
      </w:r>
      <w:proofErr w:type="spellStart"/>
      <w:r>
        <w:rPr>
          <w:rFonts w:ascii="Arial"/>
          <w:i/>
          <w:spacing w:val="-1"/>
          <w:w w:val="208"/>
          <w:sz w:val="18"/>
          <w:vertAlign w:val="superscript"/>
        </w:rPr>
        <w:t>i</w:t>
      </w:r>
      <w:proofErr w:type="spellEnd"/>
      <w:r>
        <w:rPr>
          <w:spacing w:val="10"/>
          <w:w w:val="140"/>
          <w:sz w:val="18"/>
          <w:vertAlign w:val="superscript"/>
        </w:rPr>
        <w:t>)</w:t>
      </w:r>
      <w:r>
        <w:rPr>
          <w:rFonts w:ascii="DejaVu Sans"/>
          <w:spacing w:val="-1"/>
          <w:w w:val="80"/>
          <w:sz w:val="18"/>
        </w:rPr>
        <w:t>}</w:t>
      </w:r>
      <w:r>
        <w:rPr>
          <w:rFonts w:ascii="Arial"/>
          <w:i/>
          <w:w w:val="130"/>
          <w:position w:val="8"/>
          <w:sz w:val="12"/>
        </w:rPr>
        <w:t>m</w:t>
      </w:r>
    </w:p>
    <w:p w14:paraId="5B66F9F0" w14:textId="77777777" w:rsidR="00EC0BD2" w:rsidRDefault="00753B5A">
      <w:pPr>
        <w:pStyle w:val="Textkrper"/>
        <w:spacing w:before="42" w:line="69" w:lineRule="exact"/>
        <w:ind w:left="138"/>
        <w:rPr>
          <w:b/>
          <w:i/>
        </w:rPr>
      </w:pPr>
      <w:r>
        <w:br w:type="column"/>
      </w:r>
      <w:r>
        <w:rPr>
          <w:spacing w:val="-1"/>
          <w:w w:val="113"/>
        </w:rPr>
        <w:lastRenderedPageBreak/>
        <w:t>throug</w:t>
      </w:r>
      <w:r>
        <w:rPr>
          <w:w w:val="113"/>
        </w:rPr>
        <w:t>h</w:t>
      </w:r>
      <w:r>
        <w:rPr>
          <w:spacing w:val="16"/>
        </w:rPr>
        <w:t xml:space="preserve"> </w:t>
      </w:r>
      <w:r>
        <w:rPr>
          <w:w w:val="110"/>
        </w:rPr>
        <w:t>summary</w:t>
      </w:r>
      <w:r>
        <w:rPr>
          <w:spacing w:val="16"/>
        </w:rPr>
        <w:t xml:space="preserve"> </w:t>
      </w:r>
      <w:r>
        <w:rPr>
          <w:w w:val="116"/>
        </w:rPr>
        <w:t>ne</w:t>
      </w:r>
      <w:r>
        <w:rPr>
          <w:spacing w:val="-6"/>
          <w:w w:val="116"/>
        </w:rPr>
        <w:t>t</w:t>
      </w:r>
      <w:r>
        <w:rPr>
          <w:spacing w:val="-6"/>
          <w:w w:val="102"/>
        </w:rPr>
        <w:t>w</w:t>
      </w:r>
      <w:r>
        <w:rPr>
          <w:spacing w:val="-1"/>
          <w:w w:val="108"/>
        </w:rPr>
        <w:t>or</w:t>
      </w:r>
      <w:r>
        <w:rPr>
          <w:w w:val="108"/>
        </w:rPr>
        <w:t>k</w:t>
      </w:r>
      <w:r>
        <w:rPr>
          <w:spacing w:val="16"/>
        </w:rPr>
        <w:t xml:space="preserve"> </w:t>
      </w:r>
      <w:r>
        <w:rPr>
          <w:i/>
          <w:w w:val="117"/>
        </w:rPr>
        <w:t>h</w:t>
      </w:r>
      <w:r>
        <w:rPr>
          <w:spacing w:val="-1"/>
          <w:w w:val="119"/>
        </w:rPr>
        <w:t>(</w:t>
      </w:r>
      <w:r>
        <w:rPr>
          <w:b/>
          <w:i/>
          <w:w w:val="131"/>
        </w:rPr>
        <w:t>x</w:t>
      </w:r>
      <w:r>
        <w:rPr>
          <w:w w:val="140"/>
          <w:vertAlign w:val="superscript"/>
        </w:rPr>
        <w:t>(</w:t>
      </w:r>
      <w:proofErr w:type="spellStart"/>
      <w:r>
        <w:rPr>
          <w:rFonts w:ascii="Arial" w:hAnsi="Arial"/>
          <w:i/>
          <w:spacing w:val="-1"/>
          <w:w w:val="208"/>
          <w:vertAlign w:val="superscript"/>
        </w:rPr>
        <w:t>i</w:t>
      </w:r>
      <w:proofErr w:type="spellEnd"/>
      <w:r>
        <w:rPr>
          <w:spacing w:val="10"/>
          <w:w w:val="140"/>
          <w:vertAlign w:val="superscript"/>
        </w:rPr>
        <w:t>)</w:t>
      </w:r>
      <w:r>
        <w:rPr>
          <w:w w:val="102"/>
        </w:rPr>
        <w:t>;</w:t>
      </w:r>
      <w:r>
        <w:rPr>
          <w:spacing w:val="-15"/>
        </w:rPr>
        <w:t xml:space="preserve"> </w:t>
      </w:r>
      <w:r>
        <w:rPr>
          <w:b/>
          <w:i/>
          <w:w w:val="121"/>
        </w:rPr>
        <w:t>φ</w:t>
      </w:r>
    </w:p>
    <w:p w14:paraId="188F6559" w14:textId="77777777" w:rsidR="00EC0BD2" w:rsidRDefault="00753B5A">
      <w:pPr>
        <w:spacing w:before="18" w:line="93" w:lineRule="exact"/>
        <w:ind w:left="258"/>
        <w:rPr>
          <w:rFonts w:ascii="Arial" w:hAnsi="Arial"/>
          <w:i/>
          <w:sz w:val="12"/>
        </w:rPr>
      </w:pPr>
      <w:r>
        <w:br w:type="column"/>
      </w:r>
      <w:r>
        <w:rPr>
          <w:w w:val="119"/>
          <w:sz w:val="18"/>
        </w:rPr>
        <w:lastRenderedPageBreak/>
        <w:t>)</w:t>
      </w:r>
      <w:r>
        <w:rPr>
          <w:spacing w:val="16"/>
          <w:sz w:val="18"/>
        </w:rPr>
        <w:t xml:space="preserve"> </w:t>
      </w:r>
      <w:r>
        <w:rPr>
          <w:spacing w:val="-1"/>
          <w:w w:val="117"/>
          <w:sz w:val="18"/>
        </w:rPr>
        <w:t>t</w:t>
      </w:r>
      <w:r>
        <w:rPr>
          <w:w w:val="117"/>
          <w:sz w:val="18"/>
        </w:rPr>
        <w:t>o</w:t>
      </w:r>
      <w:r>
        <w:rPr>
          <w:spacing w:val="16"/>
          <w:sz w:val="18"/>
        </w:rPr>
        <w:t xml:space="preserve"> </w:t>
      </w:r>
      <w:r>
        <w:rPr>
          <w:spacing w:val="-1"/>
          <w:w w:val="115"/>
          <w:sz w:val="18"/>
        </w:rPr>
        <w:t>obt</w:t>
      </w:r>
      <w:r>
        <w:rPr>
          <w:spacing w:val="-1"/>
          <w:w w:val="111"/>
          <w:sz w:val="18"/>
        </w:rPr>
        <w:t>ai</w:t>
      </w:r>
      <w:r>
        <w:rPr>
          <w:w w:val="111"/>
          <w:sz w:val="18"/>
        </w:rPr>
        <w:t>n</w:t>
      </w:r>
      <w:r>
        <w:rPr>
          <w:spacing w:val="16"/>
          <w:sz w:val="18"/>
        </w:rPr>
        <w:t xml:space="preserve"> </w:t>
      </w:r>
      <w:r>
        <w:rPr>
          <w:rFonts w:ascii="DejaVu Sans" w:hAnsi="DejaVu Sans"/>
          <w:spacing w:val="-1"/>
          <w:w w:val="80"/>
          <w:sz w:val="18"/>
        </w:rPr>
        <w:t>{</w:t>
      </w:r>
      <w:r>
        <w:rPr>
          <w:b/>
          <w:i/>
          <w:spacing w:val="-106"/>
          <w:w w:val="131"/>
          <w:sz w:val="18"/>
        </w:rPr>
        <w:t>x</w:t>
      </w:r>
      <w:r>
        <w:rPr>
          <w:spacing w:val="12"/>
          <w:w w:val="153"/>
          <w:sz w:val="18"/>
        </w:rPr>
        <w:t>˜</w:t>
      </w:r>
      <w:r>
        <w:rPr>
          <w:w w:val="143"/>
          <w:position w:val="8"/>
          <w:sz w:val="12"/>
        </w:rPr>
        <w:t>(</w:t>
      </w:r>
      <w:proofErr w:type="spellStart"/>
      <w:r>
        <w:rPr>
          <w:rFonts w:ascii="Arial" w:hAnsi="Arial"/>
          <w:i/>
          <w:spacing w:val="-1"/>
          <w:w w:val="200"/>
          <w:position w:val="8"/>
          <w:sz w:val="12"/>
        </w:rPr>
        <w:t>i</w:t>
      </w:r>
      <w:proofErr w:type="spellEnd"/>
      <w:r>
        <w:rPr>
          <w:spacing w:val="10"/>
          <w:w w:val="143"/>
          <w:position w:val="8"/>
          <w:sz w:val="12"/>
        </w:rPr>
        <w:t>)</w:t>
      </w:r>
      <w:r>
        <w:rPr>
          <w:rFonts w:ascii="DejaVu Sans" w:hAnsi="DejaVu Sans"/>
          <w:spacing w:val="-1"/>
          <w:w w:val="80"/>
          <w:sz w:val="18"/>
        </w:rPr>
        <w:t>}</w:t>
      </w:r>
      <w:r>
        <w:rPr>
          <w:rFonts w:ascii="Arial" w:hAnsi="Arial"/>
          <w:i/>
          <w:w w:val="130"/>
          <w:position w:val="8"/>
          <w:sz w:val="12"/>
        </w:rPr>
        <w:t>m</w:t>
      </w:r>
    </w:p>
    <w:p w14:paraId="502FD628" w14:textId="77777777" w:rsidR="00EC0BD2" w:rsidRDefault="00EC0BD2">
      <w:pPr>
        <w:pStyle w:val="Textkrper"/>
        <w:spacing w:before="3"/>
        <w:rPr>
          <w:rFonts w:ascii="Arial"/>
          <w:i/>
          <w:sz w:val="9"/>
        </w:rPr>
      </w:pPr>
    </w:p>
    <w:p w14:paraId="563799AB" w14:textId="77777777" w:rsidR="00EC0BD2" w:rsidRDefault="0043734F">
      <w:pPr>
        <w:pStyle w:val="Textkrper"/>
        <w:spacing w:line="170" w:lineRule="exact"/>
        <w:ind w:left="115"/>
        <w:rPr>
          <w:rFonts w:ascii="Arial"/>
          <w:sz w:val="17"/>
        </w:rPr>
      </w:pPr>
      <w:r>
        <w:rPr>
          <w:rFonts w:ascii="Arial"/>
          <w:noProof/>
          <w:position w:val="-2"/>
          <w:sz w:val="17"/>
          <w:lang w:val="de-DE" w:eastAsia="de-DE"/>
        </w:rPr>
        <mc:AlternateContent>
          <mc:Choice Requires="wps">
            <w:drawing>
              <wp:inline distT="0" distB="0" distL="0" distR="0" wp14:anchorId="41DB5271" wp14:editId="15F687A7">
                <wp:extent cx="70485" cy="108585"/>
                <wp:effectExtent l="0" t="4445" r="0" b="1270"/>
                <wp:docPr id="7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A801EC" w14:textId="77777777" w:rsidR="00785F08" w:rsidRDefault="00785F08">
                            <w:pPr>
                              <w:spacing w:before="22"/>
                              <w:rPr>
                                <w:sz w:val="12"/>
                              </w:rPr>
                            </w:pPr>
                            <w:proofErr w:type="spellStart"/>
                            <w:r>
                              <w:rPr>
                                <w:rFonts w:ascii="Arial"/>
                                <w:i/>
                                <w:spacing w:val="-2"/>
                                <w:w w:val="170"/>
                                <w:sz w:val="12"/>
                              </w:rPr>
                              <w:t>i</w:t>
                            </w:r>
                            <w:proofErr w:type="spellEnd"/>
                            <w:r>
                              <w:rPr>
                                <w:spacing w:val="-2"/>
                                <w:w w:val="170"/>
                                <w:sz w:val="12"/>
                              </w:rPr>
                              <w:t>)</w:t>
                            </w:r>
                          </w:p>
                        </w:txbxContent>
                      </wps:txbx>
                      <wps:bodyPr rot="0" vert="horz" wrap="square" lIns="0" tIns="0" rIns="0" bIns="0" anchor="t" anchorCtr="0" upright="1">
                        <a:noAutofit/>
                      </wps:bodyPr>
                    </wps:wsp>
                  </a:graphicData>
                </a:graphic>
              </wp:inline>
            </w:drawing>
          </mc:Choice>
          <mc:Fallback>
            <w:pict>
              <v:shape w14:anchorId="41DB5271" id="Text Box 46" o:spid="_x0000_s1073" type="#_x0000_t202" style="width:5.55pt;height: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" filled="f" stroked="f">
                <v:textbox inset="0,0,0,0">
                  <w:txbxContent>
                    <w:p w14:paraId="0FA801EC" w14:textId="77777777" w:rsidR="00785F08" w:rsidRDefault="00785F08">
                      <w:pPr>
                        <w:spacing w:before="22"/>
                        <w:rPr>
                          <w:sz w:val="12"/>
                        </w:rPr>
                      </w:pPr>
                      <w:proofErr w:type="spellStart"/>
                      <w:r>
                        <w:rPr>
                          <w:rFonts w:ascii="Arial"/>
                          <w:i/>
                          <w:spacing w:val="-2"/>
                          <w:w w:val="170"/>
                          <w:sz w:val="12"/>
                        </w:rPr>
                        <w:t>i</w:t>
                      </w:r>
                      <w:proofErr w:type="spellEnd"/>
                      <w:r>
                        <w:rPr>
                          <w:spacing w:val="-2"/>
                          <w:w w:val="170"/>
                          <w:sz w:val="12"/>
                        </w:rPr>
                        <w:t>)</w:t>
                      </w:r>
                    </w:p>
                  </w:txbxContent>
                </v:textbox>
                <w10:anchorlock/>
              </v:shape>
            </w:pict>
          </mc:Fallback>
        </mc:AlternateContent>
      </w:r>
    </w:p>
    <w:p w14:paraId="2E0F067F" w14:textId="77777777" w:rsidR="00EC0BD2" w:rsidRDefault="00EC0BD2">
      <w:pPr>
        <w:spacing w:line="170" w:lineRule="exact"/>
        <w:rPr>
          <w:rFonts w:ascii="Arial"/>
          <w:sz w:val="17"/>
        </w:rPr>
        <w:sectPr w:rsidR="00EC0BD2">
          <w:type w:val="continuous"/>
          <w:pgSz w:w="12240" w:h="15840"/>
          <w:pgMar w:top="880" w:right="0" w:bottom="280" w:left="560" w:header="720" w:footer="720" w:gutter="0"/>
          <w:cols w:num="3" w:space="720" w:equalWidth="0">
            <w:col w:w="2188" w:space="40"/>
            <w:col w:w="3027" w:space="39"/>
            <w:col w:w="6386"/>
          </w:cols>
        </w:sectPr>
      </w:pPr>
    </w:p>
    <w:p w14:paraId="1178F3A8" w14:textId="77777777" w:rsidR="00EC0BD2" w:rsidRDefault="00753B5A">
      <w:pPr>
        <w:tabs>
          <w:tab w:val="left" w:pos="1156"/>
        </w:tabs>
        <w:spacing w:before="115" w:line="34" w:lineRule="exact"/>
        <w:ind w:left="663"/>
        <w:rPr>
          <w:sz w:val="18"/>
        </w:rPr>
      </w:pPr>
      <w:r>
        <w:rPr>
          <w:w w:val="115"/>
          <w:sz w:val="14"/>
        </w:rPr>
        <w:lastRenderedPageBreak/>
        <w:t>6:</w:t>
      </w:r>
      <w:r>
        <w:rPr>
          <w:w w:val="115"/>
          <w:sz w:val="14"/>
        </w:rPr>
        <w:tab/>
      </w:r>
      <w:r>
        <w:rPr>
          <w:spacing w:val="-3"/>
          <w:w w:val="115"/>
          <w:sz w:val="18"/>
        </w:rPr>
        <w:t>Pass</w:t>
      </w:r>
    </w:p>
    <w:p w14:paraId="68282C60" w14:textId="77777777" w:rsidR="00EC0BD2" w:rsidRDefault="00753B5A">
      <w:pPr>
        <w:spacing w:before="115" w:line="14" w:lineRule="exact"/>
        <w:ind w:left="220"/>
        <w:rPr>
          <w:sz w:val="12"/>
        </w:rPr>
      </w:pPr>
      <w:r>
        <w:br w:type="column"/>
      </w:r>
      <w:r>
        <w:rPr>
          <w:spacing w:val="-2"/>
          <w:w w:val="160"/>
          <w:sz w:val="12"/>
        </w:rPr>
        <w:lastRenderedPageBreak/>
        <w:t>(</w:t>
      </w:r>
      <w:proofErr w:type="spellStart"/>
      <w:r>
        <w:rPr>
          <w:rFonts w:ascii="Arial"/>
          <w:i/>
          <w:spacing w:val="-2"/>
          <w:w w:val="160"/>
          <w:sz w:val="12"/>
        </w:rPr>
        <w:t>i</w:t>
      </w:r>
      <w:proofErr w:type="spellEnd"/>
      <w:r>
        <w:rPr>
          <w:spacing w:val="-2"/>
          <w:w w:val="160"/>
          <w:sz w:val="12"/>
        </w:rPr>
        <w:t>)</w:t>
      </w:r>
    </w:p>
    <w:p w14:paraId="683B4F7D" w14:textId="77777777" w:rsidR="00EC0BD2" w:rsidRDefault="00753B5A">
      <w:pPr>
        <w:spacing w:before="22" w:line="123" w:lineRule="exact"/>
        <w:ind w:left="73"/>
        <w:rPr>
          <w:sz w:val="12"/>
        </w:rPr>
      </w:pPr>
      <w:r>
        <w:br w:type="column"/>
      </w:r>
      <w:proofErr w:type="spellStart"/>
      <w:r>
        <w:rPr>
          <w:rFonts w:ascii="Arial"/>
          <w:i/>
          <w:spacing w:val="-5"/>
          <w:w w:val="160"/>
          <w:sz w:val="12"/>
        </w:rPr>
        <w:lastRenderedPageBreak/>
        <w:t>i</w:t>
      </w:r>
      <w:proofErr w:type="spellEnd"/>
      <w:r>
        <w:rPr>
          <w:spacing w:val="-5"/>
          <w:w w:val="160"/>
          <w:sz w:val="12"/>
        </w:rPr>
        <w:t>=1</w:t>
      </w:r>
    </w:p>
    <w:p w14:paraId="46656ED6" w14:textId="77777777" w:rsidR="00EC0BD2" w:rsidRDefault="00753B5A">
      <w:pPr>
        <w:spacing w:line="29" w:lineRule="exact"/>
        <w:ind w:left="62"/>
        <w:rPr>
          <w:rFonts w:ascii="Arial"/>
          <w:i/>
          <w:sz w:val="12"/>
        </w:rPr>
      </w:pPr>
      <w:r>
        <w:rPr>
          <w:rFonts w:ascii="Arial"/>
          <w:i/>
          <w:w w:val="130"/>
          <w:sz w:val="12"/>
        </w:rPr>
        <w:t>m</w:t>
      </w:r>
    </w:p>
    <w:p w14:paraId="3C59EE52" w14:textId="77777777" w:rsidR="00EC0BD2" w:rsidRDefault="00753B5A">
      <w:pPr>
        <w:spacing w:before="115" w:line="14" w:lineRule="exact"/>
        <w:ind w:left="483"/>
        <w:rPr>
          <w:rFonts w:ascii="Arial" w:hAnsi="Arial"/>
          <w:i/>
          <w:sz w:val="12"/>
        </w:rPr>
      </w:pPr>
      <w:r>
        <w:br w:type="column"/>
      </w:r>
      <w:r>
        <w:rPr>
          <w:w w:val="150"/>
          <w:position w:val="-6"/>
          <w:sz w:val="18"/>
        </w:rPr>
        <w:lastRenderedPageBreak/>
        <w:t>˜</w:t>
      </w:r>
      <w:r>
        <w:rPr>
          <w:w w:val="150"/>
          <w:sz w:val="12"/>
        </w:rPr>
        <w:t>(</w:t>
      </w:r>
      <w:proofErr w:type="spellStart"/>
      <w:r>
        <w:rPr>
          <w:rFonts w:ascii="Arial" w:hAnsi="Arial"/>
          <w:i/>
          <w:w w:val="150"/>
          <w:sz w:val="12"/>
        </w:rPr>
        <w:t>i</w:t>
      </w:r>
      <w:proofErr w:type="spellEnd"/>
      <w:r>
        <w:rPr>
          <w:w w:val="150"/>
          <w:sz w:val="12"/>
        </w:rPr>
        <w:t xml:space="preserve">) </w:t>
      </w:r>
      <w:r>
        <w:rPr>
          <w:rFonts w:ascii="Arial" w:hAnsi="Arial"/>
          <w:i/>
          <w:w w:val="150"/>
          <w:sz w:val="12"/>
        </w:rPr>
        <w:t>m</w:t>
      </w:r>
    </w:p>
    <w:p w14:paraId="61188CD0" w14:textId="77777777" w:rsidR="00EC0BD2" w:rsidRDefault="00753B5A">
      <w:pPr>
        <w:spacing w:before="115" w:line="14" w:lineRule="exact"/>
        <w:jc w:val="right"/>
        <w:rPr>
          <w:sz w:val="12"/>
        </w:rPr>
      </w:pPr>
      <w:r>
        <w:br w:type="column"/>
      </w:r>
      <w:r>
        <w:rPr>
          <w:w w:val="160"/>
          <w:sz w:val="12"/>
        </w:rPr>
        <w:lastRenderedPageBreak/>
        <w:t>(</w:t>
      </w:r>
      <w:proofErr w:type="spellStart"/>
      <w:r>
        <w:rPr>
          <w:rFonts w:ascii="Arial"/>
          <w:i/>
          <w:w w:val="160"/>
          <w:sz w:val="12"/>
        </w:rPr>
        <w:t>i</w:t>
      </w:r>
      <w:proofErr w:type="spellEnd"/>
      <w:r>
        <w:rPr>
          <w:w w:val="160"/>
          <w:sz w:val="12"/>
        </w:rPr>
        <w:t>)</w:t>
      </w:r>
    </w:p>
    <w:p w14:paraId="05DEFD47" w14:textId="77777777" w:rsidR="00EC0BD2" w:rsidRDefault="00753B5A">
      <w:pPr>
        <w:spacing w:before="32" w:line="84" w:lineRule="exact"/>
        <w:ind w:left="72"/>
        <w:rPr>
          <w:rFonts w:ascii="Arial"/>
          <w:i/>
          <w:sz w:val="12"/>
        </w:rPr>
      </w:pPr>
      <w:r>
        <w:br w:type="column"/>
      </w:r>
      <w:proofErr w:type="spellStart"/>
      <w:proofErr w:type="gramStart"/>
      <w:r>
        <w:rPr>
          <w:rFonts w:ascii="Arial"/>
          <w:i/>
          <w:w w:val="116"/>
          <w:sz w:val="12"/>
        </w:rPr>
        <w:lastRenderedPageBreak/>
        <w:t>s</w:t>
      </w:r>
      <w:r>
        <w:rPr>
          <w:rFonts w:ascii="Arial"/>
          <w:i/>
          <w:spacing w:val="-61"/>
          <w:w w:val="132"/>
          <w:sz w:val="12"/>
        </w:rPr>
        <w:t>u</w:t>
      </w:r>
      <w:proofErr w:type="spellEnd"/>
      <w:r>
        <w:rPr>
          <w:spacing w:val="2"/>
          <w:w w:val="143"/>
          <w:position w:val="-9"/>
          <w:sz w:val="12"/>
        </w:rPr>
        <w:t>(</w:t>
      </w:r>
      <w:proofErr w:type="gramEnd"/>
      <w:r>
        <w:rPr>
          <w:rFonts w:ascii="Arial"/>
          <w:i/>
          <w:spacing w:val="-81"/>
          <w:w w:val="130"/>
          <w:sz w:val="12"/>
        </w:rPr>
        <w:t>m</w:t>
      </w:r>
    </w:p>
    <w:p w14:paraId="56A74DFB" w14:textId="77777777" w:rsidR="00EC0BD2" w:rsidRDefault="0043734F">
      <w:pPr>
        <w:pStyle w:val="Textkrper"/>
        <w:spacing w:line="170" w:lineRule="exact"/>
        <w:ind w:left="227" w:right="-58"/>
        <w:rPr>
          <w:rFonts w:ascii="Arial"/>
          <w:sz w:val="17"/>
        </w:rPr>
      </w:pPr>
      <w:r>
        <w:rPr>
          <w:rFonts w:ascii="Arial"/>
          <w:noProof/>
          <w:position w:val="-2"/>
          <w:sz w:val="17"/>
          <w:lang w:val="de-DE" w:eastAsia="de-DE"/>
        </w:rPr>
        <mc:AlternateContent>
          <mc:Choice Requires="wps">
            <w:drawing>
              <wp:inline distT="0" distB="0" distL="0" distR="0" wp14:anchorId="2DBED9E6" wp14:editId="0DBA2A4B">
                <wp:extent cx="70485" cy="108585"/>
                <wp:effectExtent l="0" t="0" r="0" b="635"/>
                <wp:docPr id="74"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84A06" w14:textId="77777777" w:rsidR="00785F08" w:rsidRDefault="00785F08">
                            <w:pPr>
                              <w:spacing w:before="22"/>
                              <w:rPr>
                                <w:sz w:val="12"/>
                              </w:rPr>
                            </w:pPr>
                            <w:proofErr w:type="spellStart"/>
                            <w:r>
                              <w:rPr>
                                <w:rFonts w:ascii="Arial"/>
                                <w:i/>
                                <w:spacing w:val="-2"/>
                                <w:w w:val="170"/>
                                <w:sz w:val="12"/>
                              </w:rPr>
                              <w:t>i</w:t>
                            </w:r>
                            <w:proofErr w:type="spellEnd"/>
                            <w:r>
                              <w:rPr>
                                <w:spacing w:val="-2"/>
                                <w:w w:val="170"/>
                                <w:sz w:val="12"/>
                              </w:rPr>
                              <w:t>)</w:t>
                            </w:r>
                          </w:p>
                        </w:txbxContent>
                      </wps:txbx>
                      <wps:bodyPr rot="0" vert="horz" wrap="square" lIns="0" tIns="0" rIns="0" bIns="0" anchor="t" anchorCtr="0" upright="1">
                        <a:noAutofit/>
                      </wps:bodyPr>
                    </wps:wsp>
                  </a:graphicData>
                </a:graphic>
              </wp:inline>
            </w:drawing>
          </mc:Choice>
          <mc:Fallback>
            <w:pict>
              <v:shape w14:anchorId="2DBED9E6" id="Text Box 45" o:spid="_x0000_s1074" type="#_x0000_t202" style="width:5.55pt;height: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" filled="f" stroked="f">
                <v:textbox inset="0,0,0,0">
                  <w:txbxContent>
                    <w:p w14:paraId="2FC84A06" w14:textId="77777777" w:rsidR="00785F08" w:rsidRDefault="00785F08">
                      <w:pPr>
                        <w:spacing w:before="22"/>
                        <w:rPr>
                          <w:sz w:val="12"/>
                        </w:rPr>
                      </w:pPr>
                      <w:proofErr w:type="spellStart"/>
                      <w:r>
                        <w:rPr>
                          <w:rFonts w:ascii="Arial"/>
                          <w:i/>
                          <w:spacing w:val="-2"/>
                          <w:w w:val="170"/>
                          <w:sz w:val="12"/>
                        </w:rPr>
                        <w:t>i</w:t>
                      </w:r>
                      <w:proofErr w:type="spellEnd"/>
                      <w:r>
                        <w:rPr>
                          <w:spacing w:val="-2"/>
                          <w:w w:val="170"/>
                          <w:sz w:val="12"/>
                        </w:rPr>
                        <w:t>)</w:t>
                      </w:r>
                    </w:p>
                  </w:txbxContent>
                </v:textbox>
                <w10:anchorlock/>
              </v:shape>
            </w:pict>
          </mc:Fallback>
        </mc:AlternateContent>
      </w:r>
    </w:p>
    <w:p w14:paraId="6B677112" w14:textId="77777777" w:rsidR="00EC0BD2" w:rsidRDefault="00753B5A">
      <w:pPr>
        <w:spacing w:before="22" w:line="123" w:lineRule="exact"/>
        <w:ind w:left="663"/>
        <w:rPr>
          <w:sz w:val="12"/>
        </w:rPr>
      </w:pPr>
      <w:r>
        <w:br w:type="column"/>
      </w:r>
      <w:proofErr w:type="spellStart"/>
      <w:r>
        <w:rPr>
          <w:rFonts w:ascii="Arial"/>
          <w:i/>
          <w:w w:val="165"/>
          <w:sz w:val="12"/>
        </w:rPr>
        <w:lastRenderedPageBreak/>
        <w:t>i</w:t>
      </w:r>
      <w:proofErr w:type="spellEnd"/>
      <w:r>
        <w:rPr>
          <w:w w:val="165"/>
          <w:sz w:val="12"/>
        </w:rPr>
        <w:t>=1</w:t>
      </w:r>
    </w:p>
    <w:p w14:paraId="7A69A60A" w14:textId="77777777" w:rsidR="00EC0BD2" w:rsidRDefault="00753B5A">
      <w:pPr>
        <w:pStyle w:val="Listenabsatz"/>
        <w:numPr>
          <w:ilvl w:val="0"/>
          <w:numId w:val="9"/>
        </w:numPr>
        <w:tabs>
          <w:tab w:val="left" w:pos="1074"/>
        </w:tabs>
        <w:spacing w:line="29" w:lineRule="exact"/>
        <w:ind w:hanging="270"/>
        <w:rPr>
          <w:sz w:val="12"/>
        </w:rPr>
      </w:pPr>
      <w:r>
        <w:rPr>
          <w:i/>
          <w:w w:val="130"/>
          <w:sz w:val="12"/>
        </w:rPr>
        <w:t>m</w:t>
      </w:r>
    </w:p>
    <w:p w14:paraId="4213BA0E" w14:textId="77777777" w:rsidR="00EC0BD2" w:rsidRDefault="00EC0BD2">
      <w:pPr>
        <w:spacing w:line="29" w:lineRule="exact"/>
        <w:rPr>
          <w:sz w:val="12"/>
        </w:rPr>
        <w:sectPr w:rsidR="00EC0BD2">
          <w:type w:val="continuous"/>
          <w:pgSz w:w="12240" w:h="15840"/>
          <w:pgMar w:top="880" w:right="0" w:bottom="280" w:left="560" w:header="720" w:footer="720" w:gutter="0"/>
          <w:cols w:num="7" w:space="720" w:equalWidth="0">
            <w:col w:w="1515" w:space="40"/>
            <w:col w:w="389" w:space="39"/>
            <w:col w:w="313" w:space="39"/>
            <w:col w:w="1030" w:space="945"/>
            <w:col w:w="832" w:space="39"/>
            <w:col w:w="321" w:space="800"/>
            <w:col w:w="5378"/>
          </w:cols>
        </w:sectPr>
      </w:pPr>
    </w:p>
    <w:p w14:paraId="09D57EA2" w14:textId="77777777" w:rsidR="00EC0BD2" w:rsidRDefault="00753B5A">
      <w:pPr>
        <w:spacing w:line="160" w:lineRule="exact"/>
        <w:ind w:left="1575"/>
        <w:rPr>
          <w:b/>
          <w:i/>
          <w:sz w:val="18"/>
        </w:rPr>
      </w:pPr>
      <w:r>
        <w:rPr>
          <w:rFonts w:ascii="DejaVu Sans" w:hAnsi="DejaVu Sans"/>
          <w:spacing w:val="-1"/>
          <w:w w:val="80"/>
          <w:sz w:val="18"/>
        </w:rPr>
        <w:lastRenderedPageBreak/>
        <w:t>{</w:t>
      </w:r>
      <w:r>
        <w:rPr>
          <w:b/>
          <w:i/>
          <w:w w:val="107"/>
          <w:sz w:val="18"/>
        </w:rPr>
        <w:t>θ</w:t>
      </w:r>
      <w:r>
        <w:rPr>
          <w:b/>
          <w:i/>
          <w:sz w:val="18"/>
        </w:rPr>
        <w:t xml:space="preserve">  </w:t>
      </w:r>
      <w:proofErr w:type="gramStart"/>
      <w:r>
        <w:rPr>
          <w:b/>
          <w:i/>
          <w:sz w:val="18"/>
        </w:rPr>
        <w:t xml:space="preserve"> </w:t>
      </w:r>
      <w:r>
        <w:rPr>
          <w:b/>
          <w:i/>
          <w:spacing w:val="4"/>
          <w:sz w:val="18"/>
        </w:rPr>
        <w:t xml:space="preserve"> </w:t>
      </w:r>
      <w:r>
        <w:rPr>
          <w:rFonts w:ascii="DejaVu Sans" w:hAnsi="DejaVu Sans"/>
          <w:spacing w:val="-1"/>
          <w:w w:val="80"/>
          <w:sz w:val="18"/>
        </w:rPr>
        <w:t>}</w:t>
      </w:r>
      <w:proofErr w:type="spellStart"/>
      <w:r>
        <w:rPr>
          <w:rFonts w:ascii="Arial" w:hAnsi="Arial"/>
          <w:i/>
          <w:spacing w:val="-1"/>
          <w:w w:val="200"/>
          <w:sz w:val="18"/>
          <w:vertAlign w:val="subscript"/>
        </w:rPr>
        <w:t>i</w:t>
      </w:r>
      <w:proofErr w:type="spellEnd"/>
      <w:proofErr w:type="gramEnd"/>
      <w:r>
        <w:rPr>
          <w:w w:val="141"/>
          <w:sz w:val="18"/>
          <w:vertAlign w:val="subscript"/>
        </w:rPr>
        <w:t>=1</w:t>
      </w:r>
      <w:r>
        <w:rPr>
          <w:sz w:val="18"/>
        </w:rPr>
        <w:t xml:space="preserve"> </w:t>
      </w:r>
      <w:r>
        <w:rPr>
          <w:spacing w:val="-19"/>
          <w:sz w:val="18"/>
        </w:rPr>
        <w:t xml:space="preserve"> </w:t>
      </w:r>
      <w:r>
        <w:rPr>
          <w:spacing w:val="-1"/>
          <w:w w:val="114"/>
          <w:sz w:val="18"/>
        </w:rPr>
        <w:t>an</w:t>
      </w:r>
      <w:r>
        <w:rPr>
          <w:w w:val="114"/>
          <w:sz w:val="18"/>
        </w:rPr>
        <w:t>d</w:t>
      </w:r>
      <w:r>
        <w:rPr>
          <w:spacing w:val="16"/>
          <w:sz w:val="18"/>
        </w:rPr>
        <w:t xml:space="preserve"> </w:t>
      </w:r>
      <w:r>
        <w:rPr>
          <w:rFonts w:ascii="DejaVu Sans" w:hAnsi="DejaVu Sans"/>
          <w:spacing w:val="-1"/>
          <w:w w:val="80"/>
          <w:sz w:val="18"/>
        </w:rPr>
        <w:t>{</w:t>
      </w:r>
      <w:r>
        <w:rPr>
          <w:b/>
          <w:i/>
          <w:w w:val="131"/>
          <w:sz w:val="18"/>
        </w:rPr>
        <w:t>x</w:t>
      </w:r>
      <w:r>
        <w:rPr>
          <w:b/>
          <w:i/>
          <w:sz w:val="18"/>
        </w:rPr>
        <w:t xml:space="preserve">   </w:t>
      </w:r>
      <w:r>
        <w:rPr>
          <w:b/>
          <w:i/>
          <w:spacing w:val="-2"/>
          <w:sz w:val="18"/>
        </w:rPr>
        <w:t xml:space="preserve"> </w:t>
      </w:r>
      <w:r>
        <w:rPr>
          <w:rFonts w:ascii="DejaVu Sans" w:hAnsi="DejaVu Sans"/>
          <w:spacing w:val="-1"/>
          <w:w w:val="80"/>
          <w:sz w:val="18"/>
        </w:rPr>
        <w:t>}</w:t>
      </w:r>
      <w:proofErr w:type="spellStart"/>
      <w:r>
        <w:rPr>
          <w:rFonts w:ascii="Arial" w:hAnsi="Arial"/>
          <w:i/>
          <w:spacing w:val="-1"/>
          <w:w w:val="200"/>
          <w:sz w:val="18"/>
          <w:vertAlign w:val="subscript"/>
        </w:rPr>
        <w:t>i</w:t>
      </w:r>
      <w:proofErr w:type="spellEnd"/>
      <w:r>
        <w:rPr>
          <w:w w:val="141"/>
          <w:sz w:val="18"/>
          <w:vertAlign w:val="subscript"/>
        </w:rPr>
        <w:t>=1</w:t>
      </w:r>
      <w:r>
        <w:rPr>
          <w:sz w:val="18"/>
        </w:rPr>
        <w:t xml:space="preserve"> </w:t>
      </w:r>
      <w:r>
        <w:rPr>
          <w:spacing w:val="-19"/>
          <w:sz w:val="18"/>
        </w:rPr>
        <w:t xml:space="preserve"> </w:t>
      </w:r>
      <w:r>
        <w:rPr>
          <w:spacing w:val="-1"/>
          <w:w w:val="113"/>
          <w:sz w:val="18"/>
        </w:rPr>
        <w:t>throug</w:t>
      </w:r>
      <w:r>
        <w:rPr>
          <w:w w:val="113"/>
          <w:sz w:val="18"/>
        </w:rPr>
        <w:t>h</w:t>
      </w:r>
      <w:r>
        <w:rPr>
          <w:spacing w:val="16"/>
          <w:sz w:val="18"/>
        </w:rPr>
        <w:t xml:space="preserve"> </w:t>
      </w:r>
      <w:proofErr w:type="spellStart"/>
      <w:r>
        <w:rPr>
          <w:spacing w:val="-1"/>
          <w:w w:val="106"/>
          <w:sz w:val="18"/>
        </w:rPr>
        <w:t>cIN</w:t>
      </w:r>
      <w:r>
        <w:rPr>
          <w:w w:val="106"/>
          <w:sz w:val="18"/>
        </w:rPr>
        <w:t>N</w:t>
      </w:r>
      <w:proofErr w:type="spellEnd"/>
      <w:r>
        <w:rPr>
          <w:spacing w:val="16"/>
          <w:sz w:val="18"/>
        </w:rPr>
        <w:t xml:space="preserve"> </w:t>
      </w:r>
      <w:r>
        <w:rPr>
          <w:i/>
          <w:w w:val="178"/>
          <w:sz w:val="18"/>
        </w:rPr>
        <w:t>f</w:t>
      </w:r>
      <w:r>
        <w:rPr>
          <w:i/>
          <w:spacing w:val="-26"/>
          <w:sz w:val="18"/>
        </w:rPr>
        <w:t xml:space="preserve"> </w:t>
      </w:r>
      <w:r>
        <w:rPr>
          <w:spacing w:val="-1"/>
          <w:w w:val="119"/>
          <w:sz w:val="18"/>
        </w:rPr>
        <w:t>(</w:t>
      </w:r>
      <w:r>
        <w:rPr>
          <w:b/>
          <w:i/>
          <w:w w:val="107"/>
          <w:sz w:val="18"/>
        </w:rPr>
        <w:t>θ</w:t>
      </w:r>
      <w:r>
        <w:rPr>
          <w:b/>
          <w:i/>
          <w:sz w:val="18"/>
        </w:rPr>
        <w:t xml:space="preserve">   </w:t>
      </w:r>
      <w:r>
        <w:rPr>
          <w:b/>
          <w:i/>
          <w:spacing w:val="4"/>
          <w:sz w:val="18"/>
        </w:rPr>
        <w:t xml:space="preserve"> </w:t>
      </w:r>
      <w:r>
        <w:rPr>
          <w:w w:val="102"/>
          <w:sz w:val="18"/>
        </w:rPr>
        <w:t>;</w:t>
      </w:r>
      <w:r>
        <w:rPr>
          <w:spacing w:val="-15"/>
          <w:sz w:val="18"/>
        </w:rPr>
        <w:t xml:space="preserve"> </w:t>
      </w:r>
      <w:r>
        <w:rPr>
          <w:b/>
          <w:i/>
          <w:w w:val="131"/>
          <w:sz w:val="18"/>
        </w:rPr>
        <w:t>x</w:t>
      </w:r>
      <w:r>
        <w:rPr>
          <w:b/>
          <w:i/>
          <w:sz w:val="18"/>
        </w:rPr>
        <w:t xml:space="preserve">   </w:t>
      </w:r>
      <w:r>
        <w:rPr>
          <w:b/>
          <w:i/>
          <w:spacing w:val="-2"/>
          <w:sz w:val="18"/>
        </w:rPr>
        <w:t xml:space="preserve"> </w:t>
      </w:r>
      <w:r>
        <w:rPr>
          <w:i/>
          <w:w w:val="113"/>
          <w:sz w:val="18"/>
        </w:rPr>
        <w:t>,</w:t>
      </w:r>
      <w:r>
        <w:rPr>
          <w:i/>
          <w:spacing w:val="-15"/>
          <w:sz w:val="18"/>
        </w:rPr>
        <w:t xml:space="preserve"> </w:t>
      </w:r>
      <w:r>
        <w:rPr>
          <w:b/>
          <w:i/>
          <w:spacing w:val="-1"/>
          <w:w w:val="121"/>
          <w:sz w:val="18"/>
        </w:rPr>
        <w:t>φ</w:t>
      </w:r>
      <w:proofErr w:type="spellStart"/>
      <w:r>
        <w:rPr>
          <w:rFonts w:ascii="Arial" w:hAnsi="Arial"/>
          <w:i/>
          <w:spacing w:val="-1"/>
          <w:w w:val="143"/>
          <w:position w:val="-3"/>
          <w:sz w:val="12"/>
        </w:rPr>
        <w:t>in</w:t>
      </w:r>
      <w:r>
        <w:rPr>
          <w:rFonts w:ascii="Arial" w:hAnsi="Arial"/>
          <w:i/>
          <w:w w:val="143"/>
          <w:position w:val="-3"/>
          <w:sz w:val="12"/>
        </w:rPr>
        <w:t>v</w:t>
      </w:r>
      <w:proofErr w:type="spellEnd"/>
      <w:r>
        <w:rPr>
          <w:rFonts w:ascii="Arial" w:hAnsi="Arial"/>
          <w:i/>
          <w:spacing w:val="-20"/>
          <w:position w:val="-3"/>
          <w:sz w:val="12"/>
        </w:rPr>
        <w:t xml:space="preserve"> </w:t>
      </w:r>
      <w:r>
        <w:rPr>
          <w:w w:val="119"/>
          <w:sz w:val="18"/>
        </w:rPr>
        <w:t>)</w:t>
      </w:r>
      <w:r>
        <w:rPr>
          <w:spacing w:val="16"/>
          <w:sz w:val="18"/>
        </w:rPr>
        <w:t xml:space="preserve"> </w:t>
      </w:r>
      <w:r>
        <w:rPr>
          <w:spacing w:val="-1"/>
          <w:w w:val="117"/>
          <w:sz w:val="18"/>
        </w:rPr>
        <w:t>t</w:t>
      </w:r>
      <w:r>
        <w:rPr>
          <w:w w:val="117"/>
          <w:sz w:val="18"/>
        </w:rPr>
        <w:t>o</w:t>
      </w:r>
      <w:r>
        <w:rPr>
          <w:spacing w:val="16"/>
          <w:sz w:val="18"/>
        </w:rPr>
        <w:t xml:space="preserve"> </w:t>
      </w:r>
      <w:r>
        <w:rPr>
          <w:spacing w:val="-1"/>
          <w:w w:val="113"/>
          <w:sz w:val="18"/>
        </w:rPr>
        <w:t>obtai</w:t>
      </w:r>
      <w:r>
        <w:rPr>
          <w:w w:val="113"/>
          <w:sz w:val="18"/>
        </w:rPr>
        <w:t>n</w:t>
      </w:r>
      <w:r>
        <w:rPr>
          <w:spacing w:val="16"/>
          <w:sz w:val="18"/>
        </w:rPr>
        <w:t xml:space="preserve"> </w:t>
      </w:r>
      <w:r>
        <w:rPr>
          <w:rFonts w:ascii="DejaVu Sans" w:hAnsi="DejaVu Sans"/>
          <w:spacing w:val="-1"/>
          <w:w w:val="80"/>
          <w:sz w:val="18"/>
        </w:rPr>
        <w:t>{</w:t>
      </w:r>
      <w:r>
        <w:rPr>
          <w:b/>
          <w:i/>
          <w:w w:val="142"/>
          <w:sz w:val="18"/>
        </w:rPr>
        <w:t>z</w:t>
      </w:r>
    </w:p>
    <w:p w14:paraId="5E67D4A2" w14:textId="77777777" w:rsidR="00EC0BD2" w:rsidRDefault="00753B5A">
      <w:pPr>
        <w:spacing w:line="160" w:lineRule="exact"/>
        <w:ind w:left="145"/>
        <w:rPr>
          <w:sz w:val="12"/>
        </w:rPr>
      </w:pPr>
      <w:r>
        <w:br w:type="column"/>
      </w:r>
      <w:proofErr w:type="gramStart"/>
      <w:r>
        <w:rPr>
          <w:rFonts w:ascii="DejaVu Sans"/>
          <w:spacing w:val="-1"/>
          <w:w w:val="80"/>
          <w:position w:val="3"/>
          <w:sz w:val="18"/>
        </w:rPr>
        <w:lastRenderedPageBreak/>
        <w:t>}</w:t>
      </w:r>
      <w:proofErr w:type="spellStart"/>
      <w:r>
        <w:rPr>
          <w:rFonts w:ascii="Arial"/>
          <w:i/>
          <w:spacing w:val="-1"/>
          <w:w w:val="200"/>
          <w:sz w:val="12"/>
        </w:rPr>
        <w:t>i</w:t>
      </w:r>
      <w:proofErr w:type="spellEnd"/>
      <w:proofErr w:type="gramEnd"/>
      <w:r>
        <w:rPr>
          <w:w w:val="144"/>
          <w:sz w:val="12"/>
        </w:rPr>
        <w:t>=1</w:t>
      </w:r>
    </w:p>
    <w:p w14:paraId="50552524" w14:textId="77777777" w:rsidR="00EC0BD2" w:rsidRDefault="00EC0BD2">
      <w:pPr>
        <w:spacing w:line="160" w:lineRule="exact"/>
        <w:rPr>
          <w:sz w:val="12"/>
        </w:rPr>
        <w:sectPr w:rsidR="00EC0BD2">
          <w:type w:val="continuous"/>
          <w:pgSz w:w="12240" w:h="15840"/>
          <w:pgMar w:top="880" w:right="0" w:bottom="280" w:left="560" w:header="720" w:footer="720" w:gutter="0"/>
          <w:cols w:num="2" w:space="720" w:equalWidth="0">
            <w:col w:w="7098" w:space="40"/>
            <w:col w:w="4542"/>
          </w:cols>
        </w:sectPr>
      </w:pPr>
    </w:p>
    <w:p w14:paraId="6D7EAB32" w14:textId="77777777" w:rsidR="00EC0BD2" w:rsidRDefault="0043734F">
      <w:pPr>
        <w:pStyle w:val="Textkrper"/>
        <w:tabs>
          <w:tab w:val="left" w:pos="1156"/>
        </w:tabs>
        <w:spacing w:before="34"/>
        <w:ind w:left="663"/>
      </w:pPr>
      <w:r>
        <w:rPr>
          <w:noProof/>
          <w:lang w:val="de-DE" w:eastAsia="de-DE"/>
        </w:rPr>
        <w:lastRenderedPageBreak/>
        <mc:AlternateContent>
          <mc:Choice Requires="wps">
            <w:drawing>
              <wp:anchor distT="0" distB="0" distL="114300" distR="114300" simplePos="0" relativeHeight="251659264" behindDoc="1" locked="0" layoutInCell="1" allowOverlap="1" wp14:anchorId="39F53BA4" wp14:editId="0FFDC57E">
                <wp:simplePos x="0" y="0"/>
                <wp:positionH relativeFrom="page">
                  <wp:posOffset>2038985</wp:posOffset>
                </wp:positionH>
                <wp:positionV relativeFrom="paragraph">
                  <wp:posOffset>40005</wp:posOffset>
                </wp:positionV>
                <wp:extent cx="80645" cy="198120"/>
                <wp:effectExtent l="635" t="0" r="4445" b="4445"/>
                <wp:wrapNone/>
                <wp:docPr id="73"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391D4" w14:textId="77777777" w:rsidR="00785F08" w:rsidRDefault="00785F08">
                            <w:pPr>
                              <w:pStyle w:val="Textkrper"/>
                              <w:spacing w:line="182" w:lineRule="exact"/>
                              <w:rPr>
                                <w:rFonts w:ascii="DejaVu Sans"/>
                              </w:rPr>
                            </w:pPr>
                            <w:r>
                              <w:rPr>
                                <w:rFonts w:ascii="DejaVu Sans"/>
                                <w:w w:val="126"/>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F53BA4" id="Text Box 44" o:spid="_x0000_s1075" type="#_x0000_t202" style="position:absolute;left:0;text-align:left;margin-left:160.55pt;margin-top:3.15pt;width:6.35pt;height:15.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" filled="f" stroked="f">
                <v:textbox inset="0,0,0,0">
                  <w:txbxContent>
                    <w:p w14:paraId="11E391D4" w14:textId="77777777" w:rsidR="00785F08" w:rsidRDefault="00785F08">
                      <w:pPr>
                        <w:pStyle w:val="Textkrper"/>
                        <w:spacing w:line="182" w:lineRule="exact"/>
                        <w:rPr>
                          <w:rFonts w:ascii="DejaVu Sans"/>
                        </w:rPr>
                      </w:pPr>
                      <w:r>
                        <w:rPr>
                          <w:rFonts w:ascii="DejaVu Sans"/>
                          <w:w w:val="126"/>
                        </w:rPr>
                        <w:t>L</w:t>
                      </w:r>
                    </w:p>
                  </w:txbxContent>
                </v:textbox>
                <w10:wrap anchorx="page"/>
              </v:shape>
            </w:pict>
          </mc:Fallback>
        </mc:AlternateContent>
      </w:r>
      <w:r w:rsidR="00753B5A">
        <w:rPr>
          <w:w w:val="110"/>
          <w:sz w:val="14"/>
        </w:rPr>
        <w:t>7:</w:t>
      </w:r>
      <w:r w:rsidR="00753B5A">
        <w:rPr>
          <w:w w:val="110"/>
          <w:sz w:val="14"/>
        </w:rPr>
        <w:tab/>
      </w:r>
      <w:r w:rsidR="00753B5A">
        <w:rPr>
          <w:w w:val="110"/>
        </w:rPr>
        <w:t>Compute ML loss (</w:t>
      </w:r>
      <w:r w:rsidR="00753B5A">
        <w:rPr>
          <w:b/>
          <w:i/>
          <w:w w:val="110"/>
        </w:rPr>
        <w:t>φ</w:t>
      </w:r>
      <w:r w:rsidR="00753B5A">
        <w:rPr>
          <w:w w:val="110"/>
        </w:rPr>
        <w:t>) according to</w:t>
      </w:r>
      <w:r w:rsidR="00753B5A">
        <w:rPr>
          <w:spacing w:val="45"/>
          <w:w w:val="110"/>
        </w:rPr>
        <w:t xml:space="preserve"> </w:t>
      </w:r>
      <w:r w:rsidR="00753B5A">
        <w:rPr>
          <w:w w:val="110"/>
        </w:rPr>
        <w:t>Eq.</w:t>
      </w:r>
      <w:hyperlink w:anchor="_bookmark7" w:history="1">
        <w:r w:rsidR="00753B5A">
          <w:rPr>
            <w:color w:val="0000FF"/>
            <w:w w:val="110"/>
          </w:rPr>
          <w:t>14</w:t>
        </w:r>
      </w:hyperlink>
    </w:p>
    <w:p w14:paraId="2F7A8431" w14:textId="77777777" w:rsidR="00EC0BD2" w:rsidRDefault="00753B5A">
      <w:pPr>
        <w:pStyle w:val="Textkrper"/>
        <w:tabs>
          <w:tab w:val="left" w:pos="1156"/>
        </w:tabs>
        <w:spacing w:before="11"/>
        <w:ind w:left="663"/>
      </w:pPr>
      <w:r>
        <w:rPr>
          <w:w w:val="110"/>
          <w:sz w:val="14"/>
        </w:rPr>
        <w:t>8:</w:t>
      </w:r>
      <w:r>
        <w:rPr>
          <w:w w:val="110"/>
          <w:sz w:val="14"/>
        </w:rPr>
        <w:tab/>
      </w:r>
      <w:r>
        <w:rPr>
          <w:w w:val="110"/>
        </w:rPr>
        <w:t xml:space="preserve">Update neural network parameters </w:t>
      </w:r>
      <w:r>
        <w:rPr>
          <w:b/>
          <w:i/>
          <w:w w:val="110"/>
        </w:rPr>
        <w:t xml:space="preserve">φ </w:t>
      </w:r>
      <w:r>
        <w:rPr>
          <w:w w:val="110"/>
        </w:rPr>
        <w:t>via</w:t>
      </w:r>
      <w:r>
        <w:rPr>
          <w:spacing w:val="23"/>
          <w:w w:val="110"/>
        </w:rPr>
        <w:t xml:space="preserve"> </w:t>
      </w:r>
      <w:r>
        <w:rPr>
          <w:w w:val="110"/>
        </w:rPr>
        <w:t>backpropagation</w:t>
      </w:r>
    </w:p>
    <w:p w14:paraId="0A2E1C5A" w14:textId="77777777" w:rsidR="00EC0BD2" w:rsidRDefault="00753B5A">
      <w:pPr>
        <w:spacing w:before="11"/>
        <w:ind w:left="663"/>
        <w:rPr>
          <w:rFonts w:ascii="DejaVu Sans" w:hAnsi="DejaVu Sans"/>
          <w:sz w:val="18"/>
        </w:rPr>
      </w:pPr>
      <w:r>
        <w:rPr>
          <w:w w:val="105"/>
          <w:sz w:val="14"/>
        </w:rPr>
        <w:t xml:space="preserve">9: </w:t>
      </w:r>
      <w:r>
        <w:rPr>
          <w:rFonts w:ascii="Georgia" w:hAnsi="Georgia"/>
          <w:b/>
          <w:w w:val="105"/>
          <w:sz w:val="18"/>
        </w:rPr>
        <w:t xml:space="preserve">until </w:t>
      </w:r>
      <w:r>
        <w:rPr>
          <w:w w:val="105"/>
          <w:sz w:val="18"/>
        </w:rPr>
        <w:t xml:space="preserve">convergence to </w:t>
      </w:r>
      <w:r>
        <w:rPr>
          <w:b/>
          <w:i/>
          <w:w w:val="105"/>
          <w:sz w:val="18"/>
        </w:rPr>
        <w:t>φ</w:t>
      </w:r>
      <w:r>
        <w:rPr>
          <w:rFonts w:ascii="DejaVu Sans" w:hAnsi="DejaVu Sans"/>
          <w:w w:val="105"/>
          <w:sz w:val="18"/>
          <w:vertAlign w:val="superscript"/>
        </w:rPr>
        <w:t>∗</w:t>
      </w:r>
    </w:p>
    <w:p w14:paraId="2602664A" w14:textId="77777777" w:rsidR="00EC0BD2" w:rsidRDefault="00753B5A">
      <w:pPr>
        <w:spacing w:before="7"/>
        <w:ind w:left="584"/>
        <w:rPr>
          <w:i/>
          <w:sz w:val="18"/>
        </w:rPr>
      </w:pPr>
      <w:r>
        <w:rPr>
          <w:w w:val="110"/>
          <w:sz w:val="14"/>
        </w:rPr>
        <w:t xml:space="preserve">10: </w:t>
      </w:r>
      <w:r>
        <w:rPr>
          <w:i/>
          <w:w w:val="110"/>
          <w:sz w:val="18"/>
        </w:rPr>
        <w:t xml:space="preserve">Inference (given observed or test data </w:t>
      </w:r>
      <w:proofErr w:type="spellStart"/>
      <w:r>
        <w:rPr>
          <w:b/>
          <w:i/>
          <w:w w:val="110"/>
          <w:sz w:val="18"/>
        </w:rPr>
        <w:t>x</w:t>
      </w:r>
      <w:r>
        <w:rPr>
          <w:rFonts w:ascii="Arial"/>
          <w:i/>
          <w:w w:val="110"/>
          <w:sz w:val="18"/>
          <w:vertAlign w:val="subscript"/>
        </w:rPr>
        <w:t>obs</w:t>
      </w:r>
      <w:proofErr w:type="spellEnd"/>
      <w:r>
        <w:rPr>
          <w:i/>
          <w:w w:val="110"/>
          <w:sz w:val="18"/>
        </w:rPr>
        <w:t>):</w:t>
      </w:r>
    </w:p>
    <w:p w14:paraId="451AE432" w14:textId="77777777" w:rsidR="00EC0BD2" w:rsidRDefault="00753B5A">
      <w:pPr>
        <w:spacing w:before="11" w:line="227" w:lineRule="exact"/>
        <w:ind w:left="584"/>
        <w:rPr>
          <w:sz w:val="18"/>
        </w:rPr>
      </w:pPr>
      <w:r>
        <w:rPr>
          <w:w w:val="113"/>
          <w:sz w:val="14"/>
        </w:rPr>
        <w:t>11:</w:t>
      </w:r>
      <w:r>
        <w:rPr>
          <w:sz w:val="14"/>
        </w:rPr>
        <w:t xml:space="preserve">  </w:t>
      </w:r>
      <w:r>
        <w:rPr>
          <w:spacing w:val="-13"/>
          <w:sz w:val="14"/>
        </w:rPr>
        <w:t xml:space="preserve"> </w:t>
      </w:r>
      <w:r>
        <w:rPr>
          <w:w w:val="108"/>
          <w:sz w:val="18"/>
        </w:rPr>
        <w:t>Summarize</w:t>
      </w:r>
      <w:r>
        <w:rPr>
          <w:spacing w:val="16"/>
          <w:sz w:val="18"/>
        </w:rPr>
        <w:t xml:space="preserve"> </w:t>
      </w:r>
      <w:r>
        <w:rPr>
          <w:spacing w:val="-1"/>
          <w:w w:val="116"/>
          <w:sz w:val="18"/>
        </w:rPr>
        <w:t>th</w:t>
      </w:r>
      <w:r>
        <w:rPr>
          <w:w w:val="116"/>
          <w:sz w:val="18"/>
        </w:rPr>
        <w:t>e</w:t>
      </w:r>
      <w:r>
        <w:rPr>
          <w:spacing w:val="16"/>
          <w:sz w:val="18"/>
        </w:rPr>
        <w:t xml:space="preserve"> </w:t>
      </w:r>
      <w:r>
        <w:rPr>
          <w:spacing w:val="-1"/>
          <w:w w:val="108"/>
          <w:sz w:val="18"/>
        </w:rPr>
        <w:t>obser</w:t>
      </w:r>
      <w:r>
        <w:rPr>
          <w:spacing w:val="-6"/>
          <w:w w:val="108"/>
          <w:sz w:val="18"/>
        </w:rPr>
        <w:t>v</w:t>
      </w:r>
      <w:r>
        <w:rPr>
          <w:w w:val="108"/>
          <w:sz w:val="18"/>
        </w:rPr>
        <w:t>ed</w:t>
      </w:r>
      <w:r>
        <w:rPr>
          <w:spacing w:val="16"/>
          <w:sz w:val="18"/>
        </w:rPr>
        <w:t xml:space="preserve"> </w:t>
      </w:r>
      <w:r>
        <w:rPr>
          <w:w w:val="119"/>
          <w:sz w:val="18"/>
        </w:rPr>
        <w:t>data</w:t>
      </w:r>
      <w:r>
        <w:rPr>
          <w:spacing w:val="16"/>
          <w:sz w:val="18"/>
        </w:rPr>
        <w:t xml:space="preserve"> </w:t>
      </w:r>
      <w:r>
        <w:rPr>
          <w:spacing w:val="-6"/>
          <w:w w:val="113"/>
          <w:sz w:val="18"/>
        </w:rPr>
        <w:t>b</w:t>
      </w:r>
      <w:r>
        <w:rPr>
          <w:w w:val="107"/>
          <w:sz w:val="18"/>
        </w:rPr>
        <w:t>y</w:t>
      </w:r>
      <w:r>
        <w:rPr>
          <w:spacing w:val="16"/>
          <w:sz w:val="18"/>
        </w:rPr>
        <w:t xml:space="preserve"> </w:t>
      </w:r>
      <w:r>
        <w:rPr>
          <w:spacing w:val="-1"/>
          <w:w w:val="110"/>
          <w:sz w:val="18"/>
        </w:rPr>
        <w:t>computin</w:t>
      </w:r>
      <w:r>
        <w:rPr>
          <w:w w:val="110"/>
          <w:sz w:val="18"/>
        </w:rPr>
        <w:t>g</w:t>
      </w:r>
      <w:r>
        <w:rPr>
          <w:spacing w:val="16"/>
          <w:sz w:val="18"/>
        </w:rPr>
        <w:t xml:space="preserve"> </w:t>
      </w:r>
      <w:proofErr w:type="spellStart"/>
      <w:r>
        <w:rPr>
          <w:b/>
          <w:i/>
          <w:spacing w:val="-106"/>
          <w:w w:val="131"/>
          <w:sz w:val="18"/>
        </w:rPr>
        <w:t>x</w:t>
      </w:r>
      <w:r>
        <w:rPr>
          <w:spacing w:val="12"/>
          <w:w w:val="153"/>
          <w:sz w:val="18"/>
        </w:rPr>
        <w:t>˜</w:t>
      </w:r>
      <w:r>
        <w:rPr>
          <w:rFonts w:ascii="Arial" w:hAnsi="Arial"/>
          <w:i/>
          <w:spacing w:val="-1"/>
          <w:w w:val="107"/>
          <w:sz w:val="18"/>
          <w:vertAlign w:val="subscript"/>
        </w:rPr>
        <w:t>ob</w:t>
      </w:r>
      <w:r>
        <w:rPr>
          <w:rFonts w:ascii="Arial" w:hAnsi="Arial"/>
          <w:i/>
          <w:w w:val="107"/>
          <w:sz w:val="18"/>
          <w:vertAlign w:val="subscript"/>
        </w:rPr>
        <w:t>s</w:t>
      </w:r>
      <w:proofErr w:type="spellEnd"/>
      <w:r>
        <w:rPr>
          <w:rFonts w:ascii="Arial" w:hAnsi="Arial"/>
          <w:i/>
          <w:spacing w:val="11"/>
          <w:sz w:val="18"/>
        </w:rPr>
        <w:t xml:space="preserve"> </w:t>
      </w:r>
      <w:r>
        <w:rPr>
          <w:w w:val="141"/>
          <w:sz w:val="18"/>
        </w:rPr>
        <w:t>=</w:t>
      </w:r>
      <w:r>
        <w:rPr>
          <w:spacing w:val="6"/>
          <w:sz w:val="18"/>
        </w:rPr>
        <w:t xml:space="preserve"> </w:t>
      </w:r>
      <w:proofErr w:type="gramStart"/>
      <w:r>
        <w:rPr>
          <w:i/>
          <w:w w:val="117"/>
          <w:sz w:val="18"/>
        </w:rPr>
        <w:t>h</w:t>
      </w:r>
      <w:r>
        <w:rPr>
          <w:spacing w:val="-1"/>
          <w:w w:val="119"/>
          <w:sz w:val="18"/>
        </w:rPr>
        <w:t>(</w:t>
      </w:r>
      <w:proofErr w:type="spellStart"/>
      <w:proofErr w:type="gramEnd"/>
      <w:r>
        <w:rPr>
          <w:b/>
          <w:i/>
          <w:w w:val="131"/>
          <w:sz w:val="18"/>
        </w:rPr>
        <w:t>x</w:t>
      </w:r>
      <w:r>
        <w:rPr>
          <w:rFonts w:ascii="Arial" w:hAnsi="Arial"/>
          <w:i/>
          <w:spacing w:val="-1"/>
          <w:w w:val="107"/>
          <w:sz w:val="18"/>
          <w:vertAlign w:val="subscript"/>
        </w:rPr>
        <w:t>ob</w:t>
      </w:r>
      <w:r>
        <w:rPr>
          <w:rFonts w:ascii="Arial" w:hAnsi="Arial"/>
          <w:i/>
          <w:spacing w:val="10"/>
          <w:w w:val="107"/>
          <w:sz w:val="18"/>
          <w:vertAlign w:val="subscript"/>
        </w:rPr>
        <w:t>s</w:t>
      </w:r>
      <w:proofErr w:type="spellEnd"/>
      <w:r>
        <w:rPr>
          <w:i/>
          <w:w w:val="113"/>
          <w:sz w:val="18"/>
        </w:rPr>
        <w:t>,</w:t>
      </w:r>
      <w:r>
        <w:rPr>
          <w:i/>
          <w:spacing w:val="-15"/>
          <w:sz w:val="18"/>
        </w:rPr>
        <w:t xml:space="preserve"> </w:t>
      </w:r>
      <w:r>
        <w:rPr>
          <w:b/>
          <w:i/>
          <w:spacing w:val="-1"/>
          <w:w w:val="121"/>
          <w:sz w:val="18"/>
        </w:rPr>
        <w:t>φ</w:t>
      </w:r>
      <w:r>
        <w:rPr>
          <w:rFonts w:ascii="DejaVu Sans" w:hAnsi="DejaVu Sans"/>
          <w:spacing w:val="-77"/>
          <w:w w:val="80"/>
          <w:sz w:val="18"/>
          <w:vertAlign w:val="superscript"/>
        </w:rPr>
        <w:t>∗</w:t>
      </w:r>
      <w:r>
        <w:rPr>
          <w:rFonts w:ascii="Arial" w:hAnsi="Arial"/>
          <w:i/>
          <w:w w:val="127"/>
          <w:position w:val="-3"/>
          <w:sz w:val="12"/>
        </w:rPr>
        <w:t>su</w:t>
      </w:r>
      <w:r>
        <w:rPr>
          <w:rFonts w:ascii="Arial" w:hAnsi="Arial"/>
          <w:i/>
          <w:spacing w:val="9"/>
          <w:w w:val="127"/>
          <w:position w:val="-3"/>
          <w:sz w:val="12"/>
        </w:rPr>
        <w:t>m</w:t>
      </w:r>
      <w:r>
        <w:rPr>
          <w:w w:val="119"/>
          <w:sz w:val="18"/>
        </w:rPr>
        <w:t>)</w:t>
      </w:r>
    </w:p>
    <w:p w14:paraId="33B13EA9" w14:textId="77777777" w:rsidR="00EC0BD2" w:rsidRDefault="00753B5A">
      <w:pPr>
        <w:spacing w:line="200" w:lineRule="exact"/>
        <w:ind w:left="583"/>
        <w:rPr>
          <w:rFonts w:ascii="Georgia"/>
          <w:b/>
          <w:sz w:val="18"/>
        </w:rPr>
      </w:pPr>
      <w:r>
        <w:rPr>
          <w:w w:val="110"/>
          <w:sz w:val="14"/>
        </w:rPr>
        <w:t xml:space="preserve">12: </w:t>
      </w:r>
      <w:r>
        <w:rPr>
          <w:rFonts w:ascii="Georgia"/>
          <w:b/>
          <w:w w:val="110"/>
          <w:sz w:val="18"/>
        </w:rPr>
        <w:t xml:space="preserve">for </w:t>
      </w:r>
      <w:r>
        <w:rPr>
          <w:i/>
          <w:w w:val="110"/>
          <w:sz w:val="18"/>
        </w:rPr>
        <w:t xml:space="preserve">l </w:t>
      </w:r>
      <w:r>
        <w:rPr>
          <w:w w:val="120"/>
          <w:sz w:val="18"/>
        </w:rPr>
        <w:t xml:space="preserve">= </w:t>
      </w:r>
      <w:r>
        <w:rPr>
          <w:w w:val="110"/>
          <w:sz w:val="18"/>
        </w:rPr>
        <w:t>1</w:t>
      </w:r>
      <w:r>
        <w:rPr>
          <w:i/>
          <w:w w:val="110"/>
          <w:sz w:val="18"/>
        </w:rPr>
        <w:t xml:space="preserve">, ..., L </w:t>
      </w:r>
      <w:r>
        <w:rPr>
          <w:rFonts w:ascii="Georgia"/>
          <w:b/>
          <w:w w:val="110"/>
          <w:sz w:val="18"/>
        </w:rPr>
        <w:t>do</w:t>
      </w:r>
    </w:p>
    <w:p w14:paraId="31BDB3D6" w14:textId="77777777" w:rsidR="00EC0BD2" w:rsidRDefault="00753B5A">
      <w:pPr>
        <w:tabs>
          <w:tab w:val="left" w:pos="1156"/>
        </w:tabs>
        <w:spacing w:before="10" w:line="176" w:lineRule="exact"/>
        <w:ind w:left="583"/>
        <w:rPr>
          <w:sz w:val="18"/>
        </w:rPr>
      </w:pPr>
      <w:r>
        <w:rPr>
          <w:w w:val="120"/>
          <w:sz w:val="14"/>
        </w:rPr>
        <w:t>13:</w:t>
      </w:r>
      <w:r>
        <w:rPr>
          <w:w w:val="120"/>
          <w:sz w:val="14"/>
        </w:rPr>
        <w:tab/>
      </w:r>
      <w:r>
        <w:rPr>
          <w:w w:val="120"/>
          <w:sz w:val="18"/>
        </w:rPr>
        <w:t xml:space="preserve">Sample </w:t>
      </w:r>
      <w:r>
        <w:rPr>
          <w:b/>
          <w:i/>
          <w:w w:val="130"/>
          <w:sz w:val="18"/>
        </w:rPr>
        <w:t>z</w:t>
      </w:r>
      <w:r>
        <w:rPr>
          <w:w w:val="130"/>
          <w:sz w:val="18"/>
          <w:vertAlign w:val="superscript"/>
        </w:rPr>
        <w:t>(</w:t>
      </w:r>
      <w:r>
        <w:rPr>
          <w:rFonts w:ascii="Arial" w:hAnsi="Arial"/>
          <w:i/>
          <w:w w:val="130"/>
          <w:sz w:val="18"/>
          <w:vertAlign w:val="superscript"/>
        </w:rPr>
        <w:t>l</w:t>
      </w:r>
      <w:r>
        <w:rPr>
          <w:w w:val="130"/>
          <w:sz w:val="18"/>
          <w:vertAlign w:val="superscript"/>
        </w:rPr>
        <w:t>)</w:t>
      </w:r>
      <w:r>
        <w:rPr>
          <w:w w:val="130"/>
          <w:sz w:val="18"/>
        </w:rPr>
        <w:t xml:space="preserve"> </w:t>
      </w:r>
      <w:r>
        <w:rPr>
          <w:rFonts w:ascii="DejaVu Sans" w:hAnsi="DejaVu Sans"/>
          <w:w w:val="120"/>
          <w:sz w:val="18"/>
        </w:rPr>
        <w:t xml:space="preserve">∼ </w:t>
      </w:r>
      <w:proofErr w:type="spellStart"/>
      <w:proofErr w:type="gramStart"/>
      <w:r>
        <w:rPr>
          <w:rFonts w:ascii="DejaVu Sans" w:hAnsi="DejaVu Sans"/>
          <w:w w:val="120"/>
          <w:sz w:val="18"/>
        </w:rPr>
        <w:t>N</w:t>
      </w:r>
      <w:r>
        <w:rPr>
          <w:rFonts w:ascii="Arial" w:hAnsi="Arial"/>
          <w:i/>
          <w:w w:val="120"/>
          <w:sz w:val="18"/>
          <w:vertAlign w:val="subscript"/>
        </w:rPr>
        <w:t>d</w:t>
      </w:r>
      <w:proofErr w:type="spellEnd"/>
      <w:r>
        <w:rPr>
          <w:w w:val="120"/>
          <w:sz w:val="18"/>
        </w:rPr>
        <w:t>(</w:t>
      </w:r>
      <w:proofErr w:type="gramEnd"/>
      <w:r>
        <w:rPr>
          <w:rFonts w:ascii="Arial" w:hAnsi="Arial"/>
          <w:b/>
          <w:w w:val="120"/>
          <w:sz w:val="18"/>
        </w:rPr>
        <w:t>0</w:t>
      </w:r>
      <w:r>
        <w:rPr>
          <w:i/>
          <w:w w:val="120"/>
          <w:sz w:val="18"/>
        </w:rPr>
        <w:t>,</w:t>
      </w:r>
      <w:r>
        <w:rPr>
          <w:i/>
          <w:spacing w:val="-35"/>
          <w:w w:val="120"/>
          <w:sz w:val="18"/>
        </w:rPr>
        <w:t xml:space="preserve"> </w:t>
      </w:r>
      <w:r>
        <w:rPr>
          <w:b/>
          <w:i/>
          <w:spacing w:val="6"/>
          <w:w w:val="120"/>
          <w:sz w:val="18"/>
        </w:rPr>
        <w:t>I</w:t>
      </w:r>
      <w:r>
        <w:rPr>
          <w:spacing w:val="6"/>
          <w:w w:val="120"/>
          <w:sz w:val="18"/>
        </w:rPr>
        <w:t>)</w:t>
      </w:r>
    </w:p>
    <w:p w14:paraId="55A8D56F" w14:textId="77777777" w:rsidR="00EC0BD2" w:rsidRDefault="0043734F">
      <w:pPr>
        <w:tabs>
          <w:tab w:val="left" w:pos="1156"/>
          <w:tab w:val="left" w:pos="4002"/>
        </w:tabs>
        <w:spacing w:before="41"/>
        <w:ind w:left="584"/>
        <w:rPr>
          <w:sz w:val="18"/>
        </w:rPr>
      </w:pPr>
      <w:r>
        <w:rPr>
          <w:noProof/>
          <w:lang w:val="de-DE" w:eastAsia="de-DE"/>
        </w:rPr>
        <mc:AlternateContent>
          <mc:Choice Requires="wps">
            <w:drawing>
              <wp:anchor distT="0" distB="0" distL="114300" distR="114300" simplePos="0" relativeHeight="251660288" behindDoc="1" locked="0" layoutInCell="1" allowOverlap="1" wp14:anchorId="158E2E1F" wp14:editId="0A8C0959">
                <wp:simplePos x="0" y="0"/>
                <wp:positionH relativeFrom="page">
                  <wp:posOffset>2748280</wp:posOffset>
                </wp:positionH>
                <wp:positionV relativeFrom="paragraph">
                  <wp:posOffset>104775</wp:posOffset>
                </wp:positionV>
                <wp:extent cx="139700" cy="76200"/>
                <wp:effectExtent l="0" t="0" r="0" b="1270"/>
                <wp:wrapNone/>
                <wp:docPr id="72"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3F3C3" w14:textId="77777777" w:rsidR="00785F08" w:rsidRDefault="00785F08">
                            <w:pPr>
                              <w:spacing w:line="115" w:lineRule="exact"/>
                              <w:rPr>
                                <w:rFonts w:ascii="Arial"/>
                                <w:i/>
                                <w:sz w:val="12"/>
                              </w:rPr>
                            </w:pPr>
                            <w:proofErr w:type="spellStart"/>
                            <w:r>
                              <w:rPr>
                                <w:rFonts w:ascii="Arial"/>
                                <w:i/>
                                <w:w w:val="140"/>
                                <w:sz w:val="12"/>
                              </w:rPr>
                              <w:t>inv</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8E2E1F" id="Text Box 43" o:spid="_x0000_s1076" type="#_x0000_t202" style="position:absolute;left:0;text-align:left;margin-left:216.4pt;margin-top:8.25pt;width:11pt;height:6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tLrwIAALE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" filled="f" stroked="f">
                <v:textbox inset="0,0,0,0">
                  <w:txbxContent>
                    <w:p w14:paraId="5243F3C3" w14:textId="77777777" w:rsidR="00785F08" w:rsidRDefault="00785F08">
                      <w:pPr>
                        <w:spacing w:line="115" w:lineRule="exact"/>
                        <w:rPr>
                          <w:rFonts w:ascii="Arial"/>
                          <w:i/>
                          <w:sz w:val="12"/>
                        </w:rPr>
                      </w:pPr>
                      <w:proofErr w:type="spellStart"/>
                      <w:r>
                        <w:rPr>
                          <w:rFonts w:ascii="Arial"/>
                          <w:i/>
                          <w:w w:val="140"/>
                          <w:sz w:val="12"/>
                        </w:rPr>
                        <w:t>inv</w:t>
                      </w:r>
                      <w:proofErr w:type="spellEnd"/>
                    </w:p>
                  </w:txbxContent>
                </v:textbox>
                <w10:wrap anchorx="page"/>
              </v:shape>
            </w:pict>
          </mc:Fallback>
        </mc:AlternateContent>
      </w:r>
      <w:r w:rsidR="00753B5A">
        <w:rPr>
          <w:w w:val="113"/>
          <w:sz w:val="14"/>
        </w:rPr>
        <w:t>14:</w:t>
      </w:r>
      <w:r w:rsidR="00753B5A">
        <w:rPr>
          <w:sz w:val="14"/>
        </w:rPr>
        <w:tab/>
      </w:r>
      <w:r w:rsidR="00753B5A">
        <w:rPr>
          <w:w w:val="111"/>
          <w:sz w:val="18"/>
        </w:rPr>
        <w:t>Compute</w:t>
      </w:r>
      <w:r w:rsidR="00753B5A">
        <w:rPr>
          <w:spacing w:val="16"/>
          <w:sz w:val="18"/>
        </w:rPr>
        <w:t xml:space="preserve"> </w:t>
      </w:r>
      <w:r w:rsidR="00753B5A">
        <w:rPr>
          <w:b/>
          <w:i/>
          <w:spacing w:val="5"/>
          <w:w w:val="107"/>
          <w:sz w:val="18"/>
        </w:rPr>
        <w:t>θ</w:t>
      </w:r>
      <w:r w:rsidR="00753B5A">
        <w:rPr>
          <w:w w:val="140"/>
          <w:sz w:val="18"/>
          <w:vertAlign w:val="superscript"/>
        </w:rPr>
        <w:t>(</w:t>
      </w:r>
      <w:r w:rsidR="00753B5A">
        <w:rPr>
          <w:rFonts w:ascii="Arial" w:hAnsi="Arial"/>
          <w:i/>
          <w:spacing w:val="-1"/>
          <w:w w:val="188"/>
          <w:sz w:val="18"/>
          <w:vertAlign w:val="superscript"/>
        </w:rPr>
        <w:t>l</w:t>
      </w:r>
      <w:r w:rsidR="00753B5A">
        <w:rPr>
          <w:w w:val="140"/>
          <w:sz w:val="18"/>
          <w:vertAlign w:val="superscript"/>
        </w:rPr>
        <w:t>)</w:t>
      </w:r>
      <w:r w:rsidR="00753B5A">
        <w:rPr>
          <w:spacing w:val="16"/>
          <w:sz w:val="18"/>
        </w:rPr>
        <w:t xml:space="preserve"> </w:t>
      </w:r>
      <w:r w:rsidR="00753B5A">
        <w:rPr>
          <w:w w:val="141"/>
          <w:sz w:val="18"/>
        </w:rPr>
        <w:t>=</w:t>
      </w:r>
      <w:r w:rsidR="00753B5A">
        <w:rPr>
          <w:spacing w:val="6"/>
          <w:sz w:val="18"/>
        </w:rPr>
        <w:t xml:space="preserve"> </w:t>
      </w:r>
      <w:r w:rsidR="00753B5A">
        <w:rPr>
          <w:i/>
          <w:w w:val="178"/>
          <w:sz w:val="18"/>
        </w:rPr>
        <w:t>f</w:t>
      </w:r>
      <w:r w:rsidR="00753B5A">
        <w:rPr>
          <w:i/>
          <w:spacing w:val="-26"/>
          <w:sz w:val="18"/>
        </w:rPr>
        <w:t xml:space="preserve"> </w:t>
      </w:r>
      <w:r w:rsidR="00753B5A">
        <w:rPr>
          <w:rFonts w:ascii="DejaVu Sans" w:hAnsi="DejaVu Sans"/>
          <w:w w:val="120"/>
          <w:sz w:val="18"/>
          <w:vertAlign w:val="superscript"/>
        </w:rPr>
        <w:t>−</w:t>
      </w:r>
      <w:r w:rsidR="00753B5A">
        <w:rPr>
          <w:spacing w:val="9"/>
          <w:w w:val="119"/>
          <w:sz w:val="18"/>
          <w:vertAlign w:val="superscript"/>
        </w:rPr>
        <w:t>1</w:t>
      </w:r>
      <w:r w:rsidR="00753B5A">
        <w:rPr>
          <w:spacing w:val="-1"/>
          <w:w w:val="119"/>
          <w:sz w:val="18"/>
        </w:rPr>
        <w:t>(</w:t>
      </w:r>
      <w:r w:rsidR="00753B5A">
        <w:rPr>
          <w:b/>
          <w:i/>
          <w:spacing w:val="7"/>
          <w:w w:val="142"/>
          <w:sz w:val="18"/>
        </w:rPr>
        <w:t>z</w:t>
      </w:r>
      <w:r w:rsidR="00753B5A">
        <w:rPr>
          <w:w w:val="140"/>
          <w:sz w:val="18"/>
          <w:vertAlign w:val="superscript"/>
        </w:rPr>
        <w:t>(</w:t>
      </w:r>
      <w:r w:rsidR="00753B5A">
        <w:rPr>
          <w:rFonts w:ascii="Arial" w:hAnsi="Arial"/>
          <w:i/>
          <w:spacing w:val="-1"/>
          <w:w w:val="188"/>
          <w:sz w:val="18"/>
          <w:vertAlign w:val="superscript"/>
        </w:rPr>
        <w:t>l</w:t>
      </w:r>
      <w:r w:rsidR="00753B5A">
        <w:rPr>
          <w:spacing w:val="10"/>
          <w:w w:val="140"/>
          <w:sz w:val="18"/>
          <w:vertAlign w:val="superscript"/>
        </w:rPr>
        <w:t>)</w:t>
      </w:r>
      <w:r w:rsidR="00753B5A">
        <w:rPr>
          <w:w w:val="102"/>
          <w:sz w:val="18"/>
        </w:rPr>
        <w:t>;</w:t>
      </w:r>
      <w:r w:rsidR="00753B5A">
        <w:rPr>
          <w:spacing w:val="-15"/>
          <w:sz w:val="18"/>
        </w:rPr>
        <w:t xml:space="preserve"> </w:t>
      </w:r>
      <w:proofErr w:type="spellStart"/>
      <w:r w:rsidR="00753B5A">
        <w:rPr>
          <w:b/>
          <w:i/>
          <w:spacing w:val="-106"/>
          <w:w w:val="131"/>
          <w:sz w:val="18"/>
        </w:rPr>
        <w:t>x</w:t>
      </w:r>
      <w:r w:rsidR="00753B5A">
        <w:rPr>
          <w:spacing w:val="12"/>
          <w:w w:val="153"/>
          <w:sz w:val="18"/>
        </w:rPr>
        <w:t>˜</w:t>
      </w:r>
      <w:r w:rsidR="00753B5A">
        <w:rPr>
          <w:rFonts w:ascii="Arial" w:hAnsi="Arial"/>
          <w:i/>
          <w:spacing w:val="-1"/>
          <w:w w:val="107"/>
          <w:sz w:val="18"/>
          <w:vertAlign w:val="subscript"/>
        </w:rPr>
        <w:t>ob</w:t>
      </w:r>
      <w:r w:rsidR="00753B5A">
        <w:rPr>
          <w:rFonts w:ascii="Arial" w:hAnsi="Arial"/>
          <w:i/>
          <w:spacing w:val="10"/>
          <w:w w:val="107"/>
          <w:sz w:val="18"/>
          <w:vertAlign w:val="subscript"/>
        </w:rPr>
        <w:t>s</w:t>
      </w:r>
      <w:proofErr w:type="spellEnd"/>
      <w:r w:rsidR="00753B5A">
        <w:rPr>
          <w:i/>
          <w:w w:val="113"/>
          <w:sz w:val="18"/>
        </w:rPr>
        <w:t>,</w:t>
      </w:r>
      <w:r w:rsidR="00753B5A">
        <w:rPr>
          <w:i/>
          <w:spacing w:val="-15"/>
          <w:sz w:val="18"/>
        </w:rPr>
        <w:t xml:space="preserve"> </w:t>
      </w:r>
      <w:r w:rsidR="00753B5A">
        <w:rPr>
          <w:b/>
          <w:i/>
          <w:w w:val="121"/>
          <w:sz w:val="18"/>
        </w:rPr>
        <w:t>φ</w:t>
      </w:r>
      <w:r w:rsidR="00753B5A">
        <w:rPr>
          <w:b/>
          <w:i/>
          <w:sz w:val="18"/>
        </w:rPr>
        <w:tab/>
      </w:r>
      <w:r w:rsidR="00753B5A">
        <w:rPr>
          <w:w w:val="119"/>
          <w:sz w:val="18"/>
        </w:rPr>
        <w:t>)</w:t>
      </w:r>
    </w:p>
    <w:p w14:paraId="4910E21C" w14:textId="77777777" w:rsidR="00EC0BD2" w:rsidRDefault="00EC0BD2">
      <w:pPr>
        <w:rPr>
          <w:sz w:val="18"/>
        </w:rPr>
        <w:sectPr w:rsidR="00EC0BD2">
          <w:type w:val="continuous"/>
          <w:pgSz w:w="12240" w:h="15840"/>
          <w:pgMar w:top="880" w:right="0" w:bottom="280" w:left="560" w:header="720" w:footer="720" w:gutter="0"/>
          <w:cols w:space="720"/>
        </w:sectPr>
      </w:pPr>
    </w:p>
    <w:p w14:paraId="27BF1D65" w14:textId="77777777" w:rsidR="00EC0BD2" w:rsidRDefault="00753B5A">
      <w:pPr>
        <w:spacing w:before="56" w:line="198" w:lineRule="exact"/>
        <w:ind w:left="584"/>
        <w:rPr>
          <w:rFonts w:ascii="Georgia"/>
          <w:b/>
          <w:sz w:val="18"/>
        </w:rPr>
      </w:pPr>
      <w:r>
        <w:rPr>
          <w:sz w:val="14"/>
        </w:rPr>
        <w:lastRenderedPageBreak/>
        <w:t xml:space="preserve">15: </w:t>
      </w:r>
      <w:r>
        <w:rPr>
          <w:rFonts w:ascii="Georgia"/>
          <w:b/>
          <w:sz w:val="18"/>
        </w:rPr>
        <w:t>end for</w:t>
      </w:r>
    </w:p>
    <w:p w14:paraId="69D781A2" w14:textId="77777777" w:rsidR="00EC0BD2" w:rsidRDefault="0043734F">
      <w:pPr>
        <w:spacing w:line="228" w:lineRule="exact"/>
        <w:ind w:left="584"/>
        <w:rPr>
          <w:rFonts w:ascii="Arial" w:hAnsi="Arial"/>
          <w:i/>
          <w:sz w:val="12"/>
        </w:rPr>
      </w:pPr>
      <w:r>
        <w:rPr>
          <w:noProof/>
          <w:lang w:val="de-DE" w:eastAsia="de-DE"/>
        </w:rPr>
        <mc:AlternateContent>
          <mc:Choice Requires="wps">
            <w:drawing>
              <wp:anchor distT="0" distB="0" distL="114300" distR="114300" simplePos="0" relativeHeight="251661312" behindDoc="1" locked="0" layoutInCell="1" allowOverlap="1" wp14:anchorId="394F43A5" wp14:editId="30E2E024">
                <wp:simplePos x="0" y="0"/>
                <wp:positionH relativeFrom="page">
                  <wp:posOffset>1433830</wp:posOffset>
                </wp:positionH>
                <wp:positionV relativeFrom="paragraph">
                  <wp:posOffset>57150</wp:posOffset>
                </wp:positionV>
                <wp:extent cx="147955" cy="108585"/>
                <wp:effectExtent l="0" t="0" r="0" b="0"/>
                <wp:wrapNone/>
                <wp:docPr id="71"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CD138" w14:textId="77777777" w:rsidR="00785F08" w:rsidRDefault="00785F08">
                            <w:pPr>
                              <w:spacing w:before="22"/>
                              <w:rPr>
                                <w:sz w:val="12"/>
                              </w:rPr>
                            </w:pPr>
                            <w:r>
                              <w:rPr>
                                <w:rFonts w:ascii="Arial"/>
                                <w:i/>
                                <w:spacing w:val="-4"/>
                                <w:w w:val="155"/>
                                <w:sz w:val="12"/>
                              </w:rPr>
                              <w:t>l</w:t>
                            </w:r>
                            <w:r>
                              <w:rPr>
                                <w:spacing w:val="-4"/>
                                <w:w w:val="155"/>
                                <w:sz w:val="12"/>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4F43A5" id="Text Box 42" o:spid="_x0000_s1077" type="#_x0000_t202" style="position:absolute;left:0;text-align:left;margin-left:112.9pt;margin-top:4.5pt;width:11.65pt;height:8.5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LL6sAIAALI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" filled="f" stroked="f">
                <v:textbox inset="0,0,0,0">
                  <w:txbxContent>
                    <w:p w14:paraId="479CD138" w14:textId="77777777" w:rsidR="00785F08" w:rsidRDefault="00785F08">
                      <w:pPr>
                        <w:spacing w:before="22"/>
                        <w:rPr>
                          <w:sz w:val="12"/>
                        </w:rPr>
                      </w:pPr>
                      <w:r>
                        <w:rPr>
                          <w:rFonts w:ascii="Arial"/>
                          <w:i/>
                          <w:spacing w:val="-4"/>
                          <w:w w:val="155"/>
                          <w:sz w:val="12"/>
                        </w:rPr>
                        <w:t>l</w:t>
                      </w:r>
                      <w:r>
                        <w:rPr>
                          <w:spacing w:val="-4"/>
                          <w:w w:val="155"/>
                          <w:sz w:val="12"/>
                        </w:rPr>
                        <w:t>=1</w:t>
                      </w:r>
                    </w:p>
                  </w:txbxContent>
                </v:textbox>
                <w10:wrap anchorx="page"/>
              </v:shape>
            </w:pict>
          </mc:Fallback>
        </mc:AlternateContent>
      </w:r>
      <w:r w:rsidR="00753B5A">
        <w:rPr>
          <w:w w:val="113"/>
          <w:sz w:val="14"/>
        </w:rPr>
        <w:t>16:</w:t>
      </w:r>
      <w:r w:rsidR="00753B5A">
        <w:rPr>
          <w:sz w:val="14"/>
        </w:rPr>
        <w:t xml:space="preserve">  </w:t>
      </w:r>
      <w:r w:rsidR="00753B5A">
        <w:rPr>
          <w:spacing w:val="-13"/>
          <w:sz w:val="14"/>
        </w:rPr>
        <w:t xml:space="preserve"> </w:t>
      </w:r>
      <w:r w:rsidR="00753B5A">
        <w:rPr>
          <w:spacing w:val="-1"/>
          <w:w w:val="104"/>
          <w:sz w:val="18"/>
        </w:rPr>
        <w:t>Us</w:t>
      </w:r>
      <w:r w:rsidR="00753B5A">
        <w:rPr>
          <w:w w:val="104"/>
          <w:sz w:val="18"/>
        </w:rPr>
        <w:t>e</w:t>
      </w:r>
      <w:r w:rsidR="00753B5A">
        <w:rPr>
          <w:spacing w:val="16"/>
          <w:sz w:val="18"/>
        </w:rPr>
        <w:t xml:space="preserve"> </w:t>
      </w:r>
      <w:r w:rsidR="00753B5A">
        <w:rPr>
          <w:rFonts w:ascii="DejaVu Sans" w:hAnsi="DejaVu Sans"/>
          <w:spacing w:val="-1"/>
          <w:w w:val="80"/>
          <w:sz w:val="18"/>
        </w:rPr>
        <w:t>{</w:t>
      </w:r>
      <w:r w:rsidR="00753B5A">
        <w:rPr>
          <w:b/>
          <w:i/>
          <w:spacing w:val="5"/>
          <w:w w:val="107"/>
          <w:sz w:val="18"/>
        </w:rPr>
        <w:t>θ</w:t>
      </w:r>
      <w:r w:rsidR="00753B5A">
        <w:rPr>
          <w:w w:val="140"/>
          <w:sz w:val="18"/>
          <w:vertAlign w:val="superscript"/>
        </w:rPr>
        <w:t>(</w:t>
      </w:r>
      <w:r w:rsidR="00753B5A">
        <w:rPr>
          <w:rFonts w:ascii="Arial" w:hAnsi="Arial"/>
          <w:i/>
          <w:spacing w:val="-1"/>
          <w:w w:val="188"/>
          <w:sz w:val="18"/>
          <w:vertAlign w:val="superscript"/>
        </w:rPr>
        <w:t>l</w:t>
      </w:r>
      <w:proofErr w:type="gramStart"/>
      <w:r w:rsidR="00753B5A">
        <w:rPr>
          <w:spacing w:val="10"/>
          <w:w w:val="140"/>
          <w:sz w:val="18"/>
          <w:vertAlign w:val="superscript"/>
        </w:rPr>
        <w:t>)</w:t>
      </w:r>
      <w:r w:rsidR="00753B5A">
        <w:rPr>
          <w:rFonts w:ascii="DejaVu Sans" w:hAnsi="DejaVu Sans"/>
          <w:spacing w:val="-1"/>
          <w:w w:val="80"/>
          <w:sz w:val="18"/>
        </w:rPr>
        <w:t>}</w:t>
      </w:r>
      <w:r w:rsidR="00753B5A">
        <w:rPr>
          <w:rFonts w:ascii="Arial" w:hAnsi="Arial"/>
          <w:i/>
          <w:w w:val="151"/>
          <w:position w:val="8"/>
          <w:sz w:val="12"/>
        </w:rPr>
        <w:t>L</w:t>
      </w:r>
      <w:proofErr w:type="gramEnd"/>
    </w:p>
    <w:p w14:paraId="0B950ACE" w14:textId="77777777" w:rsidR="00EC0BD2" w:rsidRDefault="00753B5A">
      <w:pPr>
        <w:pStyle w:val="Textkrper"/>
        <w:spacing w:before="270"/>
        <w:ind w:left="163"/>
      </w:pPr>
      <w:r>
        <w:br w:type="column"/>
      </w:r>
      <w:r>
        <w:rPr>
          <w:w w:val="115"/>
        </w:rPr>
        <w:lastRenderedPageBreak/>
        <w:t xml:space="preserve">to approximate the posterior </w:t>
      </w:r>
      <w:r>
        <w:rPr>
          <w:i/>
          <w:w w:val="115"/>
        </w:rPr>
        <w:t>p</w:t>
      </w:r>
      <w:r>
        <w:rPr>
          <w:w w:val="115"/>
        </w:rPr>
        <w:t>(</w:t>
      </w:r>
      <w:proofErr w:type="spellStart"/>
      <w:r>
        <w:rPr>
          <w:b/>
          <w:i/>
          <w:w w:val="115"/>
        </w:rPr>
        <w:t>θ</w:t>
      </w:r>
      <w:r>
        <w:rPr>
          <w:rFonts w:ascii="DejaVu Sans" w:hAnsi="DejaVu Sans"/>
          <w:w w:val="115"/>
        </w:rPr>
        <w:t>|</w:t>
      </w:r>
      <w:r>
        <w:rPr>
          <w:b/>
          <w:i/>
          <w:w w:val="115"/>
        </w:rPr>
        <w:t>x</w:t>
      </w:r>
      <w:r>
        <w:rPr>
          <w:rFonts w:ascii="Arial" w:hAnsi="Arial"/>
          <w:i/>
          <w:w w:val="115"/>
          <w:vertAlign w:val="subscript"/>
        </w:rPr>
        <w:t>obs</w:t>
      </w:r>
      <w:proofErr w:type="spellEnd"/>
      <w:r>
        <w:rPr>
          <w:w w:val="115"/>
        </w:rPr>
        <w:t>)</w:t>
      </w:r>
    </w:p>
    <w:p w14:paraId="6FCC4A57" w14:textId="77777777" w:rsidR="00EC0BD2" w:rsidRDefault="00EC0BD2">
      <w:pPr>
        <w:sectPr w:rsidR="00EC0BD2">
          <w:type w:val="continuous"/>
          <w:pgSz w:w="12240" w:h="15840"/>
          <w:pgMar w:top="880" w:right="0" w:bottom="280" w:left="560" w:header="720" w:footer="720" w:gutter="0"/>
          <w:cols w:num="2" w:space="720" w:equalWidth="0">
            <w:col w:w="1800" w:space="40"/>
            <w:col w:w="9840"/>
          </w:cols>
        </w:sectPr>
      </w:pPr>
    </w:p>
    <w:p w14:paraId="0B4CCCB7" w14:textId="77777777" w:rsidR="00EC0BD2" w:rsidRDefault="00EC0BD2">
      <w:pPr>
        <w:pStyle w:val="Textkrper"/>
        <w:spacing w:before="10"/>
        <w:rPr>
          <w:sz w:val="6"/>
        </w:rPr>
      </w:pPr>
    </w:p>
    <w:p w14:paraId="1C564B8B" w14:textId="77777777" w:rsidR="00EC0BD2" w:rsidRDefault="0043734F">
      <w:pPr>
        <w:pStyle w:val="Textkrper"/>
        <w:spacing w:line="20" w:lineRule="exact"/>
        <w:ind w:left="562"/>
        <w:rPr>
          <w:sz w:val="2"/>
        </w:rPr>
      </w:pPr>
      <w:r>
        <w:rPr>
          <w:noProof/>
          <w:sz w:val="2"/>
          <w:lang w:val="de-DE" w:eastAsia="de-DE"/>
        </w:rPr>
        <mc:AlternateContent>
          <mc:Choice Requires="wpg">
            <w:drawing>
              <wp:inline distT="0" distB="0" distL="0" distR="0" wp14:anchorId="0ABD9EB2" wp14:editId="277DCF6F">
                <wp:extent cx="6398895" cy="5080"/>
                <wp:effectExtent l="7620" t="10795" r="13335" b="3175"/>
                <wp:docPr id="69"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8895" cy="5080"/>
                          <a:chOff x="0" y="0"/>
                          <a:chExt cx="10077" cy="8"/>
                        </a:xfrm>
                      </wpg:grpSpPr>
                      <wps:wsp>
                        <wps:cNvPr id="70" name="Line 41"/>
                        <wps:cNvCnPr>
                          <a:cxnSpLocks noChangeShapeType="1"/>
                        </wps:cNvCnPr>
                        <wps:spPr bwMode="auto">
                          <a:xfrm>
                            <a:off x="0" y="4"/>
                            <a:ext cx="10076"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1="http://schemas.microsoft.com/office/drawing/2015/9/8/chartex">
            <w:pict>
              <v:group w14:anchorId="214D5FF1" id="Group 40" o:spid="_x0000_s1026" style="width:503.85pt;height:.4pt;mso-position-horizontal-relative:char;mso-position-vertical-relative:line" coordsize="100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">
                <v:line id="Line 41" o:spid="_x0000_s1027" style="position:absolute;visibility:visible;mso-wrap-style:square" from="0,4" to="100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" strokeweight=".14042mm"/>
                <w10:anchorlock/>
              </v:group>
            </w:pict>
          </mc:Fallback>
        </mc:AlternateContent>
      </w:r>
    </w:p>
    <w:p w14:paraId="359CDCC7" w14:textId="77777777" w:rsidR="00EC0BD2" w:rsidRDefault="00EC0BD2">
      <w:pPr>
        <w:pStyle w:val="Textkrper"/>
        <w:spacing w:before="8"/>
        <w:rPr>
          <w:sz w:val="19"/>
        </w:rPr>
      </w:pPr>
    </w:p>
    <w:p w14:paraId="5DCE8A7E" w14:textId="77777777" w:rsidR="00EC0BD2" w:rsidRDefault="00EC0BD2">
      <w:pPr>
        <w:rPr>
          <w:sz w:val="19"/>
        </w:rPr>
        <w:sectPr w:rsidR="00EC0BD2">
          <w:type w:val="continuous"/>
          <w:pgSz w:w="12240" w:h="15840"/>
          <w:pgMar w:top="880" w:right="0" w:bottom="280" w:left="560" w:header="720" w:footer="720" w:gutter="0"/>
          <w:cols w:space="720"/>
        </w:sectPr>
      </w:pPr>
    </w:p>
    <w:p w14:paraId="57A3F98F" w14:textId="77777777" w:rsidR="00EC0BD2" w:rsidRDefault="00EC0BD2">
      <w:pPr>
        <w:pStyle w:val="Textkrper"/>
        <w:rPr>
          <w:sz w:val="12"/>
        </w:rPr>
      </w:pPr>
    </w:p>
    <w:p w14:paraId="48A9D178" w14:textId="77777777" w:rsidR="00EC0BD2" w:rsidRDefault="00753B5A">
      <w:pPr>
        <w:spacing w:before="81"/>
        <w:ind w:left="209"/>
        <w:rPr>
          <w:rFonts w:ascii="Arial"/>
          <w:sz w:val="9"/>
        </w:rPr>
      </w:pPr>
      <w:r>
        <w:rPr>
          <w:rFonts w:ascii="Arial"/>
          <w:w w:val="105"/>
          <w:sz w:val="9"/>
        </w:rPr>
        <w:t>161</w:t>
      </w:r>
    </w:p>
    <w:p w14:paraId="35D5BF5D" w14:textId="77777777" w:rsidR="00EC0BD2" w:rsidRDefault="00EC0BD2">
      <w:pPr>
        <w:pStyle w:val="Textkrper"/>
        <w:rPr>
          <w:rFonts w:ascii="Arial"/>
          <w:sz w:val="10"/>
        </w:rPr>
      </w:pPr>
    </w:p>
    <w:p w14:paraId="641B134C" w14:textId="77777777" w:rsidR="00EC0BD2" w:rsidRDefault="00753B5A">
      <w:pPr>
        <w:ind w:left="209"/>
        <w:rPr>
          <w:rFonts w:ascii="Arial"/>
          <w:sz w:val="9"/>
        </w:rPr>
      </w:pPr>
      <w:r>
        <w:rPr>
          <w:rFonts w:ascii="Arial"/>
          <w:w w:val="105"/>
          <w:sz w:val="9"/>
        </w:rPr>
        <w:t>162</w:t>
      </w:r>
    </w:p>
    <w:p w14:paraId="7DC03381" w14:textId="77777777" w:rsidR="00EC0BD2" w:rsidRDefault="00EC0BD2">
      <w:pPr>
        <w:pStyle w:val="Textkrper"/>
        <w:spacing w:before="1"/>
        <w:rPr>
          <w:rFonts w:ascii="Arial"/>
          <w:sz w:val="10"/>
        </w:rPr>
      </w:pPr>
    </w:p>
    <w:p w14:paraId="5184E774" w14:textId="77777777" w:rsidR="00EC0BD2" w:rsidRDefault="00753B5A">
      <w:pPr>
        <w:spacing w:before="1"/>
        <w:ind w:left="209"/>
        <w:rPr>
          <w:rFonts w:ascii="Arial"/>
          <w:sz w:val="9"/>
        </w:rPr>
      </w:pPr>
      <w:r>
        <w:rPr>
          <w:rFonts w:ascii="Arial"/>
          <w:w w:val="105"/>
          <w:sz w:val="9"/>
        </w:rPr>
        <w:t>163</w:t>
      </w:r>
    </w:p>
    <w:p w14:paraId="72B03643" w14:textId="77777777" w:rsidR="00EC0BD2" w:rsidRDefault="00EC0BD2">
      <w:pPr>
        <w:pStyle w:val="Textkrper"/>
        <w:spacing w:before="11"/>
        <w:rPr>
          <w:rFonts w:ascii="Arial"/>
          <w:sz w:val="9"/>
        </w:rPr>
      </w:pPr>
    </w:p>
    <w:p w14:paraId="6D1EA278" w14:textId="77777777" w:rsidR="00EC0BD2" w:rsidRDefault="00753B5A">
      <w:pPr>
        <w:ind w:left="209"/>
        <w:rPr>
          <w:rFonts w:ascii="Arial"/>
          <w:sz w:val="9"/>
        </w:rPr>
      </w:pPr>
      <w:r>
        <w:rPr>
          <w:rFonts w:ascii="Arial"/>
          <w:w w:val="105"/>
          <w:sz w:val="9"/>
        </w:rPr>
        <w:t>164</w:t>
      </w:r>
    </w:p>
    <w:p w14:paraId="4B4BD8CB" w14:textId="77777777" w:rsidR="00EC0BD2" w:rsidRDefault="00EC0BD2">
      <w:pPr>
        <w:pStyle w:val="Textkrper"/>
        <w:spacing w:before="11"/>
        <w:rPr>
          <w:rFonts w:ascii="Arial"/>
          <w:sz w:val="9"/>
        </w:rPr>
      </w:pPr>
    </w:p>
    <w:p w14:paraId="37C8BFAF" w14:textId="77777777" w:rsidR="00EC0BD2" w:rsidRDefault="00753B5A">
      <w:pPr>
        <w:ind w:left="209"/>
        <w:rPr>
          <w:rFonts w:ascii="Arial"/>
          <w:sz w:val="9"/>
        </w:rPr>
      </w:pPr>
      <w:r>
        <w:rPr>
          <w:rFonts w:ascii="Arial"/>
          <w:w w:val="105"/>
          <w:sz w:val="9"/>
        </w:rPr>
        <w:t>165</w:t>
      </w:r>
    </w:p>
    <w:p w14:paraId="2B6E718B" w14:textId="77777777" w:rsidR="00EC0BD2" w:rsidRDefault="00EC0BD2">
      <w:pPr>
        <w:pStyle w:val="Textkrper"/>
        <w:rPr>
          <w:rFonts w:ascii="Arial"/>
          <w:sz w:val="10"/>
        </w:rPr>
      </w:pPr>
    </w:p>
    <w:p w14:paraId="4706BA96" w14:textId="77777777" w:rsidR="00EC0BD2" w:rsidRDefault="00753B5A">
      <w:pPr>
        <w:ind w:left="209"/>
        <w:rPr>
          <w:rFonts w:ascii="Arial"/>
          <w:sz w:val="9"/>
        </w:rPr>
      </w:pPr>
      <w:r>
        <w:rPr>
          <w:rFonts w:ascii="Arial"/>
          <w:w w:val="105"/>
          <w:sz w:val="9"/>
        </w:rPr>
        <w:t>166</w:t>
      </w:r>
    </w:p>
    <w:p w14:paraId="6830E535" w14:textId="77777777" w:rsidR="00EC0BD2" w:rsidRDefault="00EC0BD2">
      <w:pPr>
        <w:pStyle w:val="Textkrper"/>
        <w:spacing w:before="1"/>
        <w:rPr>
          <w:rFonts w:ascii="Arial"/>
          <w:sz w:val="10"/>
        </w:rPr>
      </w:pPr>
    </w:p>
    <w:p w14:paraId="36D5FE7E" w14:textId="77777777" w:rsidR="00EC0BD2" w:rsidRDefault="00753B5A">
      <w:pPr>
        <w:spacing w:before="1"/>
        <w:ind w:left="209"/>
        <w:rPr>
          <w:rFonts w:ascii="Arial"/>
          <w:sz w:val="9"/>
        </w:rPr>
      </w:pPr>
      <w:r>
        <w:rPr>
          <w:rFonts w:ascii="Arial"/>
          <w:w w:val="105"/>
          <w:sz w:val="9"/>
        </w:rPr>
        <w:t>167</w:t>
      </w:r>
    </w:p>
    <w:p w14:paraId="4A90F240" w14:textId="77777777" w:rsidR="00EC0BD2" w:rsidRDefault="00EC0BD2">
      <w:pPr>
        <w:pStyle w:val="Textkrper"/>
        <w:spacing w:before="11"/>
        <w:rPr>
          <w:rFonts w:ascii="Arial"/>
          <w:sz w:val="9"/>
        </w:rPr>
      </w:pPr>
    </w:p>
    <w:p w14:paraId="35AA7038" w14:textId="77777777" w:rsidR="00EC0BD2" w:rsidRDefault="00753B5A">
      <w:pPr>
        <w:ind w:left="209"/>
        <w:rPr>
          <w:rFonts w:ascii="Arial"/>
          <w:sz w:val="9"/>
        </w:rPr>
      </w:pPr>
      <w:r>
        <w:rPr>
          <w:rFonts w:ascii="Arial"/>
          <w:w w:val="105"/>
          <w:sz w:val="9"/>
        </w:rPr>
        <w:t>168</w:t>
      </w:r>
    </w:p>
    <w:p w14:paraId="669FEE8E" w14:textId="77777777" w:rsidR="00EC0BD2" w:rsidRDefault="00EC0BD2">
      <w:pPr>
        <w:pStyle w:val="Textkrper"/>
        <w:spacing w:before="11"/>
        <w:rPr>
          <w:rFonts w:ascii="Arial"/>
          <w:sz w:val="9"/>
        </w:rPr>
      </w:pPr>
    </w:p>
    <w:p w14:paraId="208FB21A" w14:textId="77777777" w:rsidR="00EC0BD2" w:rsidRDefault="00753B5A">
      <w:pPr>
        <w:ind w:left="209"/>
        <w:rPr>
          <w:rFonts w:ascii="Arial"/>
          <w:sz w:val="9"/>
        </w:rPr>
      </w:pPr>
      <w:r>
        <w:rPr>
          <w:rFonts w:ascii="Arial"/>
          <w:w w:val="105"/>
          <w:sz w:val="9"/>
        </w:rPr>
        <w:t>169</w:t>
      </w:r>
    </w:p>
    <w:p w14:paraId="43B0543B" w14:textId="77777777" w:rsidR="00EC0BD2" w:rsidRDefault="00EC0BD2">
      <w:pPr>
        <w:pStyle w:val="Textkrper"/>
        <w:spacing w:before="11"/>
        <w:rPr>
          <w:rFonts w:ascii="Arial"/>
          <w:sz w:val="9"/>
        </w:rPr>
      </w:pPr>
    </w:p>
    <w:p w14:paraId="5E9C2B88" w14:textId="77777777" w:rsidR="00EC0BD2" w:rsidRDefault="00753B5A">
      <w:pPr>
        <w:ind w:left="209"/>
        <w:rPr>
          <w:rFonts w:ascii="Arial"/>
          <w:sz w:val="9"/>
        </w:rPr>
      </w:pPr>
      <w:r>
        <w:rPr>
          <w:rFonts w:ascii="Arial"/>
          <w:w w:val="105"/>
          <w:sz w:val="9"/>
        </w:rPr>
        <w:t>170</w:t>
      </w:r>
    </w:p>
    <w:p w14:paraId="283EE0EA" w14:textId="77777777" w:rsidR="00EC0BD2" w:rsidRDefault="00753B5A">
      <w:pPr>
        <w:pStyle w:val="Textkrper"/>
        <w:spacing w:before="136" w:line="252" w:lineRule="auto"/>
        <w:ind w:left="159" w:right="909"/>
      </w:pPr>
      <w:r>
        <w:br w:type="column"/>
      </w:r>
      <w:r>
        <w:rPr>
          <w:w w:val="115"/>
        </w:rPr>
        <w:lastRenderedPageBreak/>
        <w:t>estimation</w:t>
      </w:r>
      <w:r>
        <w:rPr>
          <w:spacing w:val="-17"/>
          <w:w w:val="115"/>
        </w:rPr>
        <w:t xml:space="preserve"> </w:t>
      </w:r>
      <w:r>
        <w:rPr>
          <w:w w:val="115"/>
        </w:rPr>
        <w:t>of</w:t>
      </w:r>
      <w:r>
        <w:rPr>
          <w:spacing w:val="-16"/>
          <w:w w:val="115"/>
        </w:rPr>
        <w:t xml:space="preserve"> </w:t>
      </w:r>
      <w:r>
        <w:rPr>
          <w:w w:val="115"/>
        </w:rPr>
        <w:t>both</w:t>
      </w:r>
      <w:r>
        <w:rPr>
          <w:spacing w:val="-16"/>
          <w:w w:val="115"/>
        </w:rPr>
        <w:t xml:space="preserve"> </w:t>
      </w:r>
      <w:r>
        <w:rPr>
          <w:w w:val="115"/>
        </w:rPr>
        <w:t>tractable</w:t>
      </w:r>
      <w:r>
        <w:rPr>
          <w:spacing w:val="-17"/>
          <w:w w:val="115"/>
        </w:rPr>
        <w:t xml:space="preserve"> </w:t>
      </w:r>
      <w:r>
        <w:rPr>
          <w:w w:val="115"/>
        </w:rPr>
        <w:t>and</w:t>
      </w:r>
      <w:r>
        <w:rPr>
          <w:spacing w:val="-16"/>
          <w:w w:val="115"/>
        </w:rPr>
        <w:t xml:space="preserve"> </w:t>
      </w:r>
      <w:r>
        <w:rPr>
          <w:w w:val="115"/>
        </w:rPr>
        <w:t>intractable</w:t>
      </w:r>
      <w:r>
        <w:rPr>
          <w:spacing w:val="-16"/>
          <w:w w:val="115"/>
        </w:rPr>
        <w:t xml:space="preserve"> </w:t>
      </w:r>
      <w:r>
        <w:rPr>
          <w:w w:val="115"/>
        </w:rPr>
        <w:t>mathematical</w:t>
      </w:r>
      <w:r>
        <w:rPr>
          <w:spacing w:val="-17"/>
          <w:w w:val="115"/>
        </w:rPr>
        <w:t xml:space="preserve"> </w:t>
      </w:r>
      <w:r>
        <w:rPr>
          <w:w w:val="115"/>
        </w:rPr>
        <w:t>models.</w:t>
      </w:r>
      <w:r>
        <w:rPr>
          <w:spacing w:val="-5"/>
          <w:w w:val="115"/>
        </w:rPr>
        <w:t xml:space="preserve"> </w:t>
      </w:r>
      <w:r>
        <w:rPr>
          <w:rFonts w:ascii="Georgia"/>
          <w:b/>
          <w:w w:val="115"/>
        </w:rPr>
        <w:t>Algorithm</w:t>
      </w:r>
      <w:r>
        <w:rPr>
          <w:rFonts w:ascii="Georgia"/>
          <w:b/>
          <w:spacing w:val="-17"/>
          <w:w w:val="115"/>
        </w:rPr>
        <w:t xml:space="preserve"> </w:t>
      </w:r>
      <w:hyperlink w:anchor="_bookmark8" w:history="1">
        <w:r>
          <w:rPr>
            <w:color w:val="0000FF"/>
            <w:w w:val="115"/>
          </w:rPr>
          <w:t>1</w:t>
        </w:r>
      </w:hyperlink>
      <w:r>
        <w:rPr>
          <w:w w:val="115"/>
        </w:rPr>
        <w:t>describes</w:t>
      </w:r>
      <w:r>
        <w:rPr>
          <w:spacing w:val="-17"/>
          <w:w w:val="115"/>
        </w:rPr>
        <w:t xml:space="preserve"> </w:t>
      </w:r>
      <w:r>
        <w:rPr>
          <w:w w:val="115"/>
        </w:rPr>
        <w:t>the</w:t>
      </w:r>
      <w:r>
        <w:rPr>
          <w:spacing w:val="-16"/>
          <w:w w:val="115"/>
        </w:rPr>
        <w:t xml:space="preserve"> </w:t>
      </w:r>
      <w:r>
        <w:rPr>
          <w:w w:val="115"/>
        </w:rPr>
        <w:t>essential</w:t>
      </w:r>
      <w:r>
        <w:rPr>
          <w:spacing w:val="-16"/>
          <w:w w:val="115"/>
        </w:rPr>
        <w:t xml:space="preserve"> </w:t>
      </w:r>
      <w:r>
        <w:rPr>
          <w:w w:val="115"/>
        </w:rPr>
        <w:t>steps</w:t>
      </w:r>
      <w:r>
        <w:rPr>
          <w:spacing w:val="-16"/>
          <w:w w:val="115"/>
        </w:rPr>
        <w:t xml:space="preserve"> </w:t>
      </w:r>
      <w:r>
        <w:rPr>
          <w:w w:val="115"/>
        </w:rPr>
        <w:t>of</w:t>
      </w:r>
      <w:r>
        <w:rPr>
          <w:spacing w:val="-17"/>
          <w:w w:val="115"/>
        </w:rPr>
        <w:t xml:space="preserve"> </w:t>
      </w:r>
      <w:r>
        <w:rPr>
          <w:w w:val="115"/>
        </w:rPr>
        <w:t>the</w:t>
      </w:r>
      <w:r>
        <w:rPr>
          <w:spacing w:val="-16"/>
          <w:w w:val="115"/>
        </w:rPr>
        <w:t xml:space="preserve"> </w:t>
      </w:r>
      <w:r>
        <w:rPr>
          <w:w w:val="115"/>
        </w:rPr>
        <w:t>method using an arbitrary summary network and employing the active learning training</w:t>
      </w:r>
      <w:r>
        <w:rPr>
          <w:spacing w:val="48"/>
          <w:w w:val="115"/>
        </w:rPr>
        <w:t xml:space="preserve"> </w:t>
      </w:r>
      <w:r>
        <w:rPr>
          <w:w w:val="115"/>
        </w:rPr>
        <w:t>regime.</w:t>
      </w:r>
    </w:p>
    <w:p w14:paraId="0F47490D" w14:textId="41DDA923" w:rsidR="00EC0BD2" w:rsidRDefault="0043734F">
      <w:pPr>
        <w:pStyle w:val="Textkrper"/>
        <w:tabs>
          <w:tab w:val="left" w:pos="6439"/>
        </w:tabs>
        <w:spacing w:before="3" w:line="252" w:lineRule="auto"/>
        <w:ind w:left="152" w:right="1029" w:firstLine="245"/>
      </w:pPr>
      <w:r>
        <w:rPr>
          <w:noProof/>
          <w:lang w:val="de-DE" w:eastAsia="de-DE"/>
        </w:rPr>
        <mc:AlternateContent>
          <mc:Choice Requires="wps">
            <w:drawing>
              <wp:anchor distT="0" distB="0" distL="114300" distR="114300" simplePos="0" relativeHeight="251662336" behindDoc="1" locked="0" layoutInCell="1" allowOverlap="1" wp14:anchorId="208B94B7" wp14:editId="25D4FD95">
                <wp:simplePos x="0" y="0"/>
                <wp:positionH relativeFrom="page">
                  <wp:posOffset>4590415</wp:posOffset>
                </wp:positionH>
                <wp:positionV relativeFrom="paragraph">
                  <wp:posOffset>297180</wp:posOffset>
                </wp:positionV>
                <wp:extent cx="91440" cy="198120"/>
                <wp:effectExtent l="0" t="0" r="4445" b="3810"/>
                <wp:wrapNone/>
                <wp:docPr id="6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8E996" w14:textId="77777777" w:rsidR="00785F08" w:rsidRDefault="00785F08">
                            <w:pPr>
                              <w:pStyle w:val="Textkrper"/>
                              <w:spacing w:line="182" w:lineRule="exact"/>
                              <w:rPr>
                                <w:rFonts w:ascii="DejaVu Sans" w:hAnsi="DejaVu Sans"/>
                              </w:rPr>
                            </w:pPr>
                            <w:r>
                              <w:rPr>
                                <w:rFonts w:ascii="DejaVu Sans" w:hAnsi="DejaVu Sans"/>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8B94B7" id="Text Box 39" o:spid="_x0000_s1078" type="#_x0000_t202" style="position:absolute;left:0;text-align:left;margin-left:361.45pt;margin-top:23.4pt;width:7.2pt;height:15.6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" filled="f" stroked="f">
                <v:textbox inset="0,0,0,0">
                  <w:txbxContent>
                    <w:p w14:paraId="0738E996" w14:textId="77777777" w:rsidR="00785F08" w:rsidRDefault="00785F08">
                      <w:pPr>
                        <w:pStyle w:val="Textkrper"/>
                        <w:spacing w:line="182" w:lineRule="exact"/>
                        <w:rPr>
                          <w:rFonts w:ascii="DejaVu Sans" w:hAnsi="DejaVu Sans"/>
                        </w:rPr>
                      </w:pPr>
                      <w:r>
                        <w:rPr>
                          <w:rFonts w:ascii="DejaVu Sans" w:hAnsi="DejaVu Sans"/>
                          <w:w w:val="95"/>
                        </w:rPr>
                        <w:t>−</w:t>
                      </w:r>
                    </w:p>
                  </w:txbxContent>
                </v:textbox>
                <w10:wrap anchorx="page"/>
              </v:shape>
            </w:pict>
          </mc:Fallback>
        </mc:AlternateContent>
      </w:r>
      <w:r w:rsidR="00753B5A">
        <w:rPr>
          <w:w w:val="110"/>
        </w:rPr>
        <w:t xml:space="preserve">The backpropagation algorithm works </w:t>
      </w:r>
      <w:r w:rsidR="00753B5A">
        <w:rPr>
          <w:spacing w:val="-3"/>
          <w:w w:val="110"/>
        </w:rPr>
        <w:t xml:space="preserve">by </w:t>
      </w:r>
      <w:r w:rsidR="00753B5A">
        <w:rPr>
          <w:w w:val="110"/>
        </w:rPr>
        <w:t xml:space="preserve">computing the gradients of the loss function </w:t>
      </w:r>
      <w:del w:id="163" w:author="andreas.voss" w:date="2019-07-09T14:15:00Z">
        <w:r w:rsidR="00753B5A" w:rsidDel="00906331">
          <w:rPr>
            <w:w w:val="110"/>
          </w:rPr>
          <w:delText>w.r.t.</w:delText>
        </w:r>
      </w:del>
      <w:ins w:id="164" w:author="andreas.voss" w:date="2019-07-09T14:15:00Z">
        <w:r w:rsidR="00906331">
          <w:rPr>
            <w:w w:val="110"/>
          </w:rPr>
          <w:t>w</w:t>
        </w:r>
      </w:ins>
      <w:ins w:id="165" w:author="andreas.voss" w:date="2019-07-09T14:17:00Z">
        <w:r w:rsidR="00906331">
          <w:rPr>
            <w:w w:val="110"/>
          </w:rPr>
          <w:t>ith respect to</w:t>
        </w:r>
      </w:ins>
      <w:r w:rsidR="00753B5A">
        <w:rPr>
          <w:w w:val="110"/>
        </w:rPr>
        <w:t xml:space="preserve"> the parameters of the neural networks and then adjusting the parameters, so as to drive the loss function to a local minimum. </w:t>
      </w:r>
      <w:r w:rsidR="00753B5A">
        <w:rPr>
          <w:spacing w:val="-8"/>
          <w:w w:val="110"/>
        </w:rPr>
        <w:t xml:space="preserve">We </w:t>
      </w:r>
      <w:r w:rsidR="00753B5A">
        <w:rPr>
          <w:w w:val="110"/>
        </w:rPr>
        <w:t>experienced no instability or convergence issues during training with the ML loss.  Note, that</w:t>
      </w:r>
      <w:r w:rsidR="00753B5A">
        <w:rPr>
          <w:spacing w:val="41"/>
          <w:w w:val="110"/>
        </w:rPr>
        <w:t xml:space="preserve"> </w:t>
      </w:r>
      <w:r w:rsidR="00753B5A">
        <w:rPr>
          <w:w w:val="110"/>
        </w:rPr>
        <w:t>steps</w:t>
      </w:r>
      <w:r w:rsidR="00753B5A">
        <w:rPr>
          <w:spacing w:val="7"/>
          <w:w w:val="110"/>
        </w:rPr>
        <w:t xml:space="preserve"> </w:t>
      </w:r>
      <w:r w:rsidR="00753B5A">
        <w:rPr>
          <w:w w:val="110"/>
        </w:rPr>
        <w:t>12</w:t>
      </w:r>
      <w:r w:rsidR="00753B5A">
        <w:rPr>
          <w:w w:val="110"/>
        </w:rPr>
        <w:tab/>
        <w:t xml:space="preserve">15 of </w:t>
      </w:r>
      <w:r w:rsidR="00753B5A">
        <w:rPr>
          <w:rFonts w:ascii="Georgia"/>
          <w:b/>
          <w:w w:val="110"/>
        </w:rPr>
        <w:t xml:space="preserve">Algorithm </w:t>
      </w:r>
      <w:hyperlink w:anchor="_bookmark8" w:history="1">
        <w:r w:rsidR="00753B5A">
          <w:rPr>
            <w:color w:val="0000FF"/>
            <w:w w:val="110"/>
          </w:rPr>
          <w:t>1</w:t>
        </w:r>
      </w:hyperlink>
      <w:r w:rsidR="00753B5A">
        <w:rPr>
          <w:w w:val="110"/>
        </w:rPr>
        <w:t xml:space="preserve">can </w:t>
      </w:r>
      <w:r w:rsidR="00753B5A">
        <w:rPr>
          <w:spacing w:val="2"/>
          <w:w w:val="110"/>
        </w:rPr>
        <w:t xml:space="preserve">be </w:t>
      </w:r>
      <w:r w:rsidR="00753B5A">
        <w:rPr>
          <w:w w:val="110"/>
        </w:rPr>
        <w:t>executed in parallel with GPU</w:t>
      </w:r>
      <w:r w:rsidR="00753B5A">
        <w:rPr>
          <w:spacing w:val="23"/>
          <w:w w:val="110"/>
        </w:rPr>
        <w:t xml:space="preserve"> </w:t>
      </w:r>
      <w:r w:rsidR="00753B5A">
        <w:rPr>
          <w:w w:val="110"/>
        </w:rPr>
        <w:t>support.</w:t>
      </w:r>
    </w:p>
    <w:p w14:paraId="3CCA3B9C" w14:textId="10EC1F7A" w:rsidR="00EC0BD2" w:rsidRDefault="0043734F">
      <w:pPr>
        <w:pStyle w:val="Textkrper"/>
        <w:spacing w:before="5" w:line="252" w:lineRule="auto"/>
        <w:ind w:left="159" w:right="909" w:firstLine="239"/>
      </w:pPr>
      <w:r>
        <w:rPr>
          <w:noProof/>
          <w:lang w:val="de-DE" w:eastAsia="de-DE"/>
        </w:rPr>
        <mc:AlternateContent>
          <mc:Choice Requires="wps">
            <w:drawing>
              <wp:anchor distT="0" distB="0" distL="114300" distR="114300" simplePos="0" relativeHeight="251657216" behindDoc="1" locked="0" layoutInCell="1" allowOverlap="1" wp14:anchorId="77111371" wp14:editId="6523DFD8">
                <wp:simplePos x="0" y="0"/>
                <wp:positionH relativeFrom="page">
                  <wp:posOffset>2156460</wp:posOffset>
                </wp:positionH>
                <wp:positionV relativeFrom="paragraph">
                  <wp:posOffset>169545</wp:posOffset>
                </wp:positionV>
                <wp:extent cx="3448685" cy="1080135"/>
                <wp:effectExtent l="0" t="986790" r="0" b="866775"/>
                <wp:wrapNone/>
                <wp:docPr id="67" name="WordArt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448685" cy="10801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87007DA"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7111371" id="WordArt 38" o:spid="_x0000_s1079" type="#_x0000_t202" style="position:absolute;left:0;text-align:left;margin-left:169.8pt;margin-top:13.35pt;width:271.55pt;height:85.05pt;rotation:-45;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" filled="f" stroked="f">
                <v:stroke joinstyle="round"/>
                <o:lock v:ext="edit" shapetype="t"/>
                <v:textbox style="mso-fit-shape-to-text:t">
                  <w:txbxContent>
                    <w:p w14:paraId="687007DA"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DRAFT</w:t>
                      </w:r>
                    </w:p>
                  </w:txbxContent>
                </v:textbox>
                <w10:wrap anchorx="page"/>
              </v:shape>
            </w:pict>
          </mc:Fallback>
        </mc:AlternateContent>
      </w:r>
      <w:r w:rsidR="00753B5A">
        <w:rPr>
          <w:w w:val="115"/>
        </w:rPr>
        <w:t>In</w:t>
      </w:r>
      <w:r w:rsidR="00753B5A">
        <w:rPr>
          <w:spacing w:val="-25"/>
          <w:w w:val="115"/>
        </w:rPr>
        <w:t xml:space="preserve"> </w:t>
      </w:r>
      <w:r w:rsidR="00753B5A">
        <w:rPr>
          <w:w w:val="115"/>
        </w:rPr>
        <w:t>what</w:t>
      </w:r>
      <w:r w:rsidR="00753B5A">
        <w:rPr>
          <w:spacing w:val="-24"/>
          <w:w w:val="115"/>
        </w:rPr>
        <w:t xml:space="preserve"> </w:t>
      </w:r>
      <w:r w:rsidR="00753B5A">
        <w:rPr>
          <w:w w:val="115"/>
        </w:rPr>
        <w:t>follows,</w:t>
      </w:r>
      <w:r w:rsidR="00753B5A">
        <w:rPr>
          <w:spacing w:val="-23"/>
          <w:w w:val="115"/>
        </w:rPr>
        <w:t xml:space="preserve"> </w:t>
      </w:r>
      <w:r w:rsidR="00753B5A">
        <w:rPr>
          <w:spacing w:val="-3"/>
          <w:w w:val="115"/>
        </w:rPr>
        <w:t>we</w:t>
      </w:r>
      <w:r w:rsidR="00753B5A">
        <w:rPr>
          <w:spacing w:val="-25"/>
          <w:w w:val="115"/>
        </w:rPr>
        <w:t xml:space="preserve"> </w:t>
      </w:r>
      <w:r w:rsidR="00753B5A">
        <w:rPr>
          <w:w w:val="115"/>
        </w:rPr>
        <w:t>apply</w:t>
      </w:r>
      <w:r w:rsidR="00753B5A">
        <w:rPr>
          <w:spacing w:val="-24"/>
          <w:w w:val="115"/>
        </w:rPr>
        <w:t xml:space="preserve"> </w:t>
      </w:r>
      <w:r w:rsidR="00753B5A">
        <w:rPr>
          <w:w w:val="115"/>
        </w:rPr>
        <w:t>the</w:t>
      </w:r>
      <w:r w:rsidR="00753B5A">
        <w:rPr>
          <w:spacing w:val="-24"/>
          <w:w w:val="115"/>
        </w:rPr>
        <w:t xml:space="preserve"> </w:t>
      </w:r>
      <w:r w:rsidR="00753B5A">
        <w:rPr>
          <w:w w:val="115"/>
        </w:rPr>
        <w:t>method</w:t>
      </w:r>
      <w:r w:rsidR="00753B5A">
        <w:rPr>
          <w:spacing w:val="-25"/>
          <w:w w:val="115"/>
        </w:rPr>
        <w:t xml:space="preserve"> </w:t>
      </w:r>
      <w:r w:rsidR="00753B5A">
        <w:rPr>
          <w:w w:val="115"/>
        </w:rPr>
        <w:t>to</w:t>
      </w:r>
      <w:r w:rsidR="00753B5A">
        <w:rPr>
          <w:spacing w:val="-24"/>
          <w:w w:val="115"/>
        </w:rPr>
        <w:t xml:space="preserve"> </w:t>
      </w:r>
      <w:r w:rsidR="00753B5A">
        <w:rPr>
          <w:w w:val="115"/>
        </w:rPr>
        <w:t>a</w:t>
      </w:r>
      <w:r w:rsidR="00753B5A">
        <w:rPr>
          <w:spacing w:val="-25"/>
          <w:w w:val="115"/>
        </w:rPr>
        <w:t xml:space="preserve"> </w:t>
      </w:r>
      <w:r w:rsidR="00753B5A">
        <w:rPr>
          <w:spacing w:val="-3"/>
          <w:w w:val="115"/>
        </w:rPr>
        <w:t>toy</w:t>
      </w:r>
      <w:r w:rsidR="00753B5A">
        <w:rPr>
          <w:spacing w:val="-23"/>
          <w:w w:val="115"/>
        </w:rPr>
        <w:t xml:space="preserve"> </w:t>
      </w:r>
      <w:r w:rsidR="00753B5A">
        <w:rPr>
          <w:w w:val="115"/>
        </w:rPr>
        <w:t>Bayesian</w:t>
      </w:r>
      <w:r w:rsidR="00753B5A">
        <w:rPr>
          <w:spacing w:val="-25"/>
          <w:w w:val="115"/>
        </w:rPr>
        <w:t xml:space="preserve"> </w:t>
      </w:r>
      <w:r w:rsidR="00753B5A">
        <w:rPr>
          <w:w w:val="115"/>
        </w:rPr>
        <w:t>regression</w:t>
      </w:r>
      <w:r w:rsidR="00753B5A">
        <w:rPr>
          <w:spacing w:val="-24"/>
          <w:w w:val="115"/>
        </w:rPr>
        <w:t xml:space="preserve"> </w:t>
      </w:r>
      <w:r w:rsidR="00753B5A">
        <w:rPr>
          <w:w w:val="115"/>
        </w:rPr>
        <w:t>example</w:t>
      </w:r>
      <w:r w:rsidR="00753B5A">
        <w:rPr>
          <w:spacing w:val="-25"/>
          <w:w w:val="115"/>
        </w:rPr>
        <w:t xml:space="preserve"> </w:t>
      </w:r>
      <w:r w:rsidR="00753B5A">
        <w:rPr>
          <w:w w:val="115"/>
        </w:rPr>
        <w:t>with</w:t>
      </w:r>
      <w:r w:rsidR="00753B5A">
        <w:rPr>
          <w:spacing w:val="-23"/>
          <w:w w:val="115"/>
        </w:rPr>
        <w:t xml:space="preserve"> </w:t>
      </w:r>
      <w:r w:rsidR="00753B5A">
        <w:rPr>
          <w:w w:val="115"/>
        </w:rPr>
        <w:t>conjugate</w:t>
      </w:r>
      <w:r w:rsidR="00753B5A">
        <w:rPr>
          <w:spacing w:val="-25"/>
          <w:w w:val="115"/>
        </w:rPr>
        <w:t xml:space="preserve"> </w:t>
      </w:r>
      <w:r w:rsidR="00753B5A">
        <w:rPr>
          <w:w w:val="115"/>
        </w:rPr>
        <w:t>priors,</w:t>
      </w:r>
      <w:r w:rsidR="00753B5A">
        <w:rPr>
          <w:spacing w:val="-23"/>
          <w:w w:val="115"/>
        </w:rPr>
        <w:t xml:space="preserve"> </w:t>
      </w:r>
      <w:r w:rsidR="00753B5A">
        <w:rPr>
          <w:w w:val="115"/>
        </w:rPr>
        <w:t>and</w:t>
      </w:r>
      <w:r w:rsidR="00753B5A">
        <w:rPr>
          <w:spacing w:val="-25"/>
          <w:w w:val="115"/>
        </w:rPr>
        <w:t xml:space="preserve"> </w:t>
      </w:r>
      <w:r w:rsidR="00753B5A">
        <w:rPr>
          <w:w w:val="115"/>
        </w:rPr>
        <w:t>then</w:t>
      </w:r>
      <w:r w:rsidR="00753B5A">
        <w:rPr>
          <w:spacing w:val="-24"/>
          <w:w w:val="115"/>
        </w:rPr>
        <w:t xml:space="preserve"> </w:t>
      </w:r>
      <w:r w:rsidR="00753B5A">
        <w:rPr>
          <w:w w:val="115"/>
        </w:rPr>
        <w:t>use</w:t>
      </w:r>
      <w:r w:rsidR="00753B5A">
        <w:rPr>
          <w:spacing w:val="-24"/>
          <w:w w:val="115"/>
        </w:rPr>
        <w:t xml:space="preserve"> </w:t>
      </w:r>
      <w:r w:rsidR="00753B5A">
        <w:rPr>
          <w:w w:val="115"/>
        </w:rPr>
        <w:t>it</w:t>
      </w:r>
      <w:r w:rsidR="00753B5A">
        <w:rPr>
          <w:spacing w:val="-25"/>
          <w:w w:val="115"/>
        </w:rPr>
        <w:t xml:space="preserve"> </w:t>
      </w:r>
      <w:r w:rsidR="00753B5A">
        <w:rPr>
          <w:w w:val="115"/>
        </w:rPr>
        <w:t>to</w:t>
      </w:r>
      <w:r w:rsidR="00753B5A">
        <w:rPr>
          <w:spacing w:val="-24"/>
          <w:w w:val="115"/>
        </w:rPr>
        <w:t xml:space="preserve"> </w:t>
      </w:r>
      <w:r w:rsidR="00753B5A">
        <w:rPr>
          <w:w w:val="115"/>
        </w:rPr>
        <w:t>estimate the parameters of challenging models from population dynamics, cognitive science, epidemiology, and genetics. Code</w:t>
      </w:r>
      <w:r w:rsidR="00753B5A">
        <w:rPr>
          <w:spacing w:val="-28"/>
          <w:w w:val="115"/>
        </w:rPr>
        <w:t xml:space="preserve"> </w:t>
      </w:r>
      <w:r w:rsidR="00753B5A">
        <w:rPr>
          <w:w w:val="115"/>
        </w:rPr>
        <w:t>for reproducing</w:t>
      </w:r>
      <w:r w:rsidR="00753B5A">
        <w:rPr>
          <w:spacing w:val="-24"/>
          <w:w w:val="115"/>
        </w:rPr>
        <w:t xml:space="preserve"> </w:t>
      </w:r>
      <w:r w:rsidR="00753B5A">
        <w:rPr>
          <w:w w:val="115"/>
        </w:rPr>
        <w:t>the</w:t>
      </w:r>
      <w:r w:rsidR="00753B5A">
        <w:rPr>
          <w:spacing w:val="-24"/>
          <w:w w:val="115"/>
        </w:rPr>
        <w:t xml:space="preserve"> </w:t>
      </w:r>
      <w:r w:rsidR="00753B5A">
        <w:rPr>
          <w:w w:val="115"/>
        </w:rPr>
        <w:t>results</w:t>
      </w:r>
      <w:r w:rsidR="00753B5A">
        <w:rPr>
          <w:spacing w:val="-23"/>
          <w:w w:val="115"/>
        </w:rPr>
        <w:t xml:space="preserve"> </w:t>
      </w:r>
      <w:r w:rsidR="00753B5A">
        <w:rPr>
          <w:w w:val="115"/>
        </w:rPr>
        <w:t>on</w:t>
      </w:r>
      <w:r w:rsidR="00753B5A">
        <w:rPr>
          <w:spacing w:val="-24"/>
          <w:w w:val="115"/>
        </w:rPr>
        <w:t xml:space="preserve"> </w:t>
      </w:r>
      <w:r w:rsidR="00753B5A">
        <w:rPr>
          <w:w w:val="115"/>
        </w:rPr>
        <w:t>all</w:t>
      </w:r>
      <w:r w:rsidR="00753B5A">
        <w:rPr>
          <w:spacing w:val="-23"/>
          <w:w w:val="115"/>
        </w:rPr>
        <w:t xml:space="preserve"> </w:t>
      </w:r>
      <w:r w:rsidR="00753B5A">
        <w:rPr>
          <w:w w:val="115"/>
        </w:rPr>
        <w:t>following</w:t>
      </w:r>
      <w:r w:rsidR="00753B5A">
        <w:rPr>
          <w:spacing w:val="-24"/>
          <w:w w:val="115"/>
        </w:rPr>
        <w:t xml:space="preserve"> </w:t>
      </w:r>
      <w:r w:rsidR="00753B5A">
        <w:rPr>
          <w:w w:val="115"/>
        </w:rPr>
        <w:t>examples</w:t>
      </w:r>
      <w:r w:rsidR="00753B5A">
        <w:rPr>
          <w:spacing w:val="-23"/>
          <w:w w:val="115"/>
        </w:rPr>
        <w:t xml:space="preserve"> </w:t>
      </w:r>
      <w:r w:rsidR="00753B5A">
        <w:rPr>
          <w:w w:val="115"/>
        </w:rPr>
        <w:t>is</w:t>
      </w:r>
      <w:r w:rsidR="00753B5A">
        <w:rPr>
          <w:spacing w:val="-24"/>
          <w:w w:val="115"/>
        </w:rPr>
        <w:t xml:space="preserve"> </w:t>
      </w:r>
      <w:r w:rsidR="00753B5A">
        <w:rPr>
          <w:w w:val="115"/>
        </w:rPr>
        <w:t>freely</w:t>
      </w:r>
      <w:r w:rsidR="00753B5A">
        <w:rPr>
          <w:spacing w:val="-23"/>
          <w:w w:val="115"/>
        </w:rPr>
        <w:t xml:space="preserve"> </w:t>
      </w:r>
      <w:r w:rsidR="00753B5A">
        <w:rPr>
          <w:spacing w:val="-3"/>
          <w:w w:val="115"/>
        </w:rPr>
        <w:t>available</w:t>
      </w:r>
      <w:r w:rsidR="00753B5A">
        <w:rPr>
          <w:spacing w:val="-24"/>
          <w:w w:val="115"/>
        </w:rPr>
        <w:t xml:space="preserve"> </w:t>
      </w:r>
      <w:r w:rsidR="00753B5A">
        <w:rPr>
          <w:w w:val="115"/>
        </w:rPr>
        <w:t>at:</w:t>
      </w:r>
      <w:ins w:id="166" w:author="andreas.voss" w:date="2019-07-09T14:17:00Z">
        <w:r w:rsidR="00906331">
          <w:rPr>
            <w:w w:val="115"/>
          </w:rPr>
          <w:t xml:space="preserve"> </w:t>
        </w:r>
      </w:ins>
      <w:r w:rsidR="00753B5A">
        <w:rPr>
          <w:color w:val="0000FF"/>
          <w:w w:val="115"/>
        </w:rPr>
        <w:t>h</w:t>
      </w:r>
      <w:hyperlink r:id="rId17">
        <w:r w:rsidR="00753B5A">
          <w:rPr>
            <w:color w:val="0000FF"/>
            <w:w w:val="115"/>
          </w:rPr>
          <w:t>ttps://github.com/stefanradev93/cINN</w:t>
        </w:r>
        <w:r w:rsidR="00753B5A">
          <w:rPr>
            <w:w w:val="115"/>
          </w:rPr>
          <w:t>.</w:t>
        </w:r>
        <w:r w:rsidR="00753B5A">
          <w:rPr>
            <w:spacing w:val="-23"/>
            <w:w w:val="115"/>
          </w:rPr>
          <w:t xml:space="preserve"> </w:t>
        </w:r>
      </w:hyperlink>
      <w:r w:rsidR="00753B5A">
        <w:rPr>
          <w:w w:val="115"/>
        </w:rPr>
        <w:t>All</w:t>
      </w:r>
      <w:r w:rsidR="00753B5A">
        <w:rPr>
          <w:spacing w:val="-24"/>
          <w:w w:val="115"/>
        </w:rPr>
        <w:t xml:space="preserve"> </w:t>
      </w:r>
      <w:r w:rsidR="00753B5A">
        <w:rPr>
          <w:w w:val="115"/>
        </w:rPr>
        <w:t xml:space="preserve">examples are implemented in Python using the </w:t>
      </w:r>
      <w:proofErr w:type="spellStart"/>
      <w:r w:rsidR="00753B5A">
        <w:rPr>
          <w:i/>
          <w:w w:val="115"/>
        </w:rPr>
        <w:t>TensorFlow</w:t>
      </w:r>
      <w:proofErr w:type="spellEnd"/>
      <w:r w:rsidR="00753B5A">
        <w:rPr>
          <w:i/>
          <w:w w:val="115"/>
        </w:rPr>
        <w:t xml:space="preserve"> </w:t>
      </w:r>
      <w:r w:rsidR="00753B5A">
        <w:rPr>
          <w:w w:val="115"/>
        </w:rPr>
        <w:t>library</w:t>
      </w:r>
      <w:r w:rsidR="00753B5A">
        <w:rPr>
          <w:spacing w:val="14"/>
          <w:w w:val="115"/>
        </w:rPr>
        <w:t xml:space="preserve"> </w:t>
      </w:r>
      <w:r w:rsidR="00753B5A">
        <w:rPr>
          <w:w w:val="115"/>
        </w:rPr>
        <w:t>(</w:t>
      </w:r>
      <w:hyperlink w:anchor="_bookmark43" w:history="1">
        <w:r w:rsidR="00753B5A">
          <w:rPr>
            <w:color w:val="0000FF"/>
            <w:w w:val="115"/>
          </w:rPr>
          <w:t>31</w:t>
        </w:r>
      </w:hyperlink>
      <w:r w:rsidR="00753B5A">
        <w:rPr>
          <w:w w:val="115"/>
        </w:rPr>
        <w:t>).</w:t>
      </w:r>
    </w:p>
    <w:p w14:paraId="355D98E1" w14:textId="77777777" w:rsidR="00EC0BD2" w:rsidRDefault="00EC0BD2">
      <w:pPr>
        <w:spacing w:line="252" w:lineRule="auto"/>
        <w:sectPr w:rsidR="00EC0BD2">
          <w:type w:val="continuous"/>
          <w:pgSz w:w="12240" w:h="15840"/>
          <w:pgMar w:top="880" w:right="0" w:bottom="280" w:left="560" w:header="720" w:footer="720" w:gutter="0"/>
          <w:cols w:num="2" w:space="720" w:equalWidth="0">
            <w:col w:w="368" w:space="40"/>
            <w:col w:w="11272"/>
          </w:cols>
        </w:sectPr>
      </w:pPr>
    </w:p>
    <w:p w14:paraId="62BEB4F8" w14:textId="77777777" w:rsidR="00EC0BD2" w:rsidRDefault="00EC0BD2">
      <w:pPr>
        <w:pStyle w:val="Textkrper"/>
        <w:spacing w:before="5"/>
        <w:rPr>
          <w:sz w:val="13"/>
        </w:rPr>
      </w:pPr>
    </w:p>
    <w:p w14:paraId="49318800" w14:textId="77777777" w:rsidR="00EC0BD2" w:rsidRDefault="00EC0BD2">
      <w:pPr>
        <w:rPr>
          <w:sz w:val="13"/>
        </w:rPr>
        <w:sectPr w:rsidR="00EC0BD2">
          <w:type w:val="continuous"/>
          <w:pgSz w:w="12240" w:h="15840"/>
          <w:pgMar w:top="880" w:right="0" w:bottom="280" w:left="560" w:header="720" w:footer="720" w:gutter="0"/>
          <w:cols w:space="720"/>
        </w:sectPr>
      </w:pPr>
    </w:p>
    <w:p w14:paraId="0C3B5626" w14:textId="77777777" w:rsidR="00EC0BD2" w:rsidRDefault="00EC0BD2">
      <w:pPr>
        <w:pStyle w:val="Textkrper"/>
        <w:rPr>
          <w:sz w:val="17"/>
        </w:rPr>
      </w:pPr>
    </w:p>
    <w:p w14:paraId="5B64A3BB" w14:textId="77777777" w:rsidR="00EC0BD2" w:rsidRDefault="00753B5A">
      <w:pPr>
        <w:ind w:left="209"/>
        <w:rPr>
          <w:rFonts w:ascii="Arial"/>
          <w:sz w:val="9"/>
        </w:rPr>
      </w:pPr>
      <w:r>
        <w:rPr>
          <w:rFonts w:ascii="Arial"/>
          <w:w w:val="105"/>
          <w:sz w:val="9"/>
        </w:rPr>
        <w:t>171</w:t>
      </w:r>
    </w:p>
    <w:p w14:paraId="3EEA120D" w14:textId="77777777" w:rsidR="00EC0BD2" w:rsidRDefault="00EC0BD2">
      <w:pPr>
        <w:pStyle w:val="Textkrper"/>
        <w:rPr>
          <w:rFonts w:ascii="Arial"/>
          <w:sz w:val="12"/>
        </w:rPr>
      </w:pPr>
    </w:p>
    <w:p w14:paraId="34C363C0" w14:textId="77777777" w:rsidR="00EC0BD2" w:rsidRDefault="00753B5A">
      <w:pPr>
        <w:spacing w:before="78"/>
        <w:ind w:left="209"/>
        <w:rPr>
          <w:rFonts w:ascii="Arial"/>
          <w:sz w:val="9"/>
        </w:rPr>
      </w:pPr>
      <w:r>
        <w:rPr>
          <w:rFonts w:ascii="Arial"/>
          <w:w w:val="105"/>
          <w:sz w:val="9"/>
        </w:rPr>
        <w:t>172</w:t>
      </w:r>
    </w:p>
    <w:p w14:paraId="46D68D39" w14:textId="77777777" w:rsidR="00EC0BD2" w:rsidRDefault="00EC0BD2">
      <w:pPr>
        <w:pStyle w:val="Textkrper"/>
        <w:rPr>
          <w:rFonts w:ascii="Arial"/>
          <w:sz w:val="10"/>
        </w:rPr>
      </w:pPr>
    </w:p>
    <w:p w14:paraId="2FF4A0B2" w14:textId="77777777" w:rsidR="00EC0BD2" w:rsidRDefault="00753B5A">
      <w:pPr>
        <w:ind w:left="209"/>
        <w:rPr>
          <w:rFonts w:ascii="Arial"/>
          <w:sz w:val="9"/>
        </w:rPr>
      </w:pPr>
      <w:r>
        <w:rPr>
          <w:rFonts w:ascii="Arial"/>
          <w:w w:val="105"/>
          <w:sz w:val="9"/>
        </w:rPr>
        <w:t>173</w:t>
      </w:r>
    </w:p>
    <w:p w14:paraId="56C59019" w14:textId="77777777" w:rsidR="00EC0BD2" w:rsidRDefault="00EC0BD2">
      <w:pPr>
        <w:pStyle w:val="Textkrper"/>
        <w:spacing w:before="11"/>
        <w:rPr>
          <w:rFonts w:ascii="Arial"/>
          <w:sz w:val="9"/>
        </w:rPr>
      </w:pPr>
    </w:p>
    <w:p w14:paraId="7435FB33" w14:textId="77777777" w:rsidR="00EC0BD2" w:rsidRDefault="00753B5A">
      <w:pPr>
        <w:ind w:left="209"/>
        <w:rPr>
          <w:rFonts w:ascii="Arial"/>
          <w:sz w:val="9"/>
        </w:rPr>
      </w:pPr>
      <w:r>
        <w:rPr>
          <w:rFonts w:ascii="Arial"/>
          <w:w w:val="105"/>
          <w:sz w:val="9"/>
        </w:rPr>
        <w:t>174</w:t>
      </w:r>
    </w:p>
    <w:p w14:paraId="55F2D7DA" w14:textId="77777777" w:rsidR="00EC0BD2" w:rsidRDefault="00EC0BD2">
      <w:pPr>
        <w:pStyle w:val="Textkrper"/>
        <w:rPr>
          <w:rFonts w:ascii="Arial"/>
          <w:sz w:val="10"/>
        </w:rPr>
      </w:pPr>
    </w:p>
    <w:p w14:paraId="604F97A4" w14:textId="77777777" w:rsidR="00EC0BD2" w:rsidRDefault="00753B5A">
      <w:pPr>
        <w:ind w:left="209"/>
        <w:rPr>
          <w:rFonts w:ascii="Arial"/>
          <w:sz w:val="9"/>
        </w:rPr>
      </w:pPr>
      <w:r>
        <w:rPr>
          <w:rFonts w:ascii="Arial"/>
          <w:w w:val="105"/>
          <w:sz w:val="9"/>
        </w:rPr>
        <w:t>175</w:t>
      </w:r>
    </w:p>
    <w:p w14:paraId="6879596C" w14:textId="77777777" w:rsidR="00EC0BD2" w:rsidRDefault="00EC0BD2">
      <w:pPr>
        <w:pStyle w:val="Textkrper"/>
        <w:spacing w:before="11"/>
        <w:rPr>
          <w:rFonts w:ascii="Arial"/>
          <w:sz w:val="9"/>
        </w:rPr>
      </w:pPr>
    </w:p>
    <w:p w14:paraId="12688530" w14:textId="77777777" w:rsidR="00EC0BD2" w:rsidRDefault="00753B5A">
      <w:pPr>
        <w:ind w:left="209"/>
        <w:rPr>
          <w:rFonts w:ascii="Arial"/>
          <w:sz w:val="9"/>
        </w:rPr>
      </w:pPr>
      <w:r>
        <w:rPr>
          <w:rFonts w:ascii="Arial"/>
          <w:w w:val="105"/>
          <w:sz w:val="9"/>
        </w:rPr>
        <w:t>176</w:t>
      </w:r>
    </w:p>
    <w:p w14:paraId="4ECA4D11" w14:textId="77777777" w:rsidR="00EC0BD2" w:rsidRDefault="00EC0BD2">
      <w:pPr>
        <w:pStyle w:val="Textkrper"/>
        <w:spacing w:before="11"/>
        <w:rPr>
          <w:rFonts w:ascii="Arial"/>
          <w:sz w:val="9"/>
        </w:rPr>
      </w:pPr>
    </w:p>
    <w:p w14:paraId="41FB5BB8" w14:textId="77777777" w:rsidR="00EC0BD2" w:rsidRDefault="00753B5A">
      <w:pPr>
        <w:ind w:left="209"/>
        <w:rPr>
          <w:rFonts w:ascii="Arial"/>
          <w:sz w:val="9"/>
        </w:rPr>
      </w:pPr>
      <w:r>
        <w:rPr>
          <w:rFonts w:ascii="Arial"/>
          <w:w w:val="105"/>
          <w:sz w:val="9"/>
        </w:rPr>
        <w:t>177</w:t>
      </w:r>
    </w:p>
    <w:p w14:paraId="62FA73D0" w14:textId="77777777" w:rsidR="00EC0BD2" w:rsidRDefault="00753B5A">
      <w:pPr>
        <w:pStyle w:val="berschrift2"/>
        <w:spacing w:before="101"/>
      </w:pPr>
      <w:r>
        <w:rPr>
          <w:b w:val="0"/>
        </w:rPr>
        <w:br w:type="column"/>
      </w:r>
      <w:r>
        <w:lastRenderedPageBreak/>
        <w:t>Results</w:t>
      </w:r>
    </w:p>
    <w:p w14:paraId="3D39E7D3" w14:textId="662E6A6D" w:rsidR="00EC0BD2" w:rsidRDefault="00702997">
      <w:pPr>
        <w:pStyle w:val="Textkrper"/>
        <w:spacing w:before="112" w:line="252" w:lineRule="auto"/>
        <w:ind w:left="137" w:right="1013" w:firstLine="12"/>
        <w:jc w:val="both"/>
      </w:pPr>
      <w:ins w:id="167" w:author="andreas.voss" w:date="2019-07-09T14:18:00Z">
        <w:r>
          <w:rPr>
            <w:spacing w:val="-8"/>
            <w:w w:val="110"/>
          </w:rPr>
          <w:t xml:space="preserve">To assess </w:t>
        </w:r>
        <w:r>
          <w:rPr>
            <w:w w:val="110"/>
          </w:rPr>
          <w:t>the performance of our method</w:t>
        </w:r>
        <w:r>
          <w:rPr>
            <w:spacing w:val="-8"/>
            <w:w w:val="110"/>
          </w:rPr>
          <w:t xml:space="preserve">, </w:t>
        </w:r>
      </w:ins>
      <w:del w:id="168" w:author="andreas.voss" w:date="2019-07-09T14:18:00Z">
        <w:r w:rsidR="00753B5A" w:rsidDel="00702997">
          <w:rPr>
            <w:spacing w:val="-8"/>
            <w:w w:val="110"/>
          </w:rPr>
          <w:delText xml:space="preserve">We </w:delText>
        </w:r>
      </w:del>
      <w:ins w:id="169" w:author="andreas.voss" w:date="2019-07-09T14:18:00Z">
        <w:r>
          <w:rPr>
            <w:spacing w:val="-8"/>
            <w:w w:val="110"/>
          </w:rPr>
          <w:t>w</w:t>
        </w:r>
        <w:r>
          <w:rPr>
            <w:spacing w:val="-8"/>
            <w:w w:val="110"/>
          </w:rPr>
          <w:t xml:space="preserve">e </w:t>
        </w:r>
      </w:ins>
      <w:r w:rsidR="00753B5A">
        <w:rPr>
          <w:w w:val="110"/>
        </w:rPr>
        <w:t xml:space="preserve">consider a number of </w:t>
      </w:r>
      <w:ins w:id="170" w:author="andreas.voss" w:date="2019-07-09T14:18:00Z">
        <w:r>
          <w:rPr>
            <w:w w:val="110"/>
          </w:rPr>
          <w:t xml:space="preserve">different </w:t>
        </w:r>
      </w:ins>
      <w:r w:rsidR="00753B5A">
        <w:rPr>
          <w:w w:val="110"/>
        </w:rPr>
        <w:t xml:space="preserve">metrics for </w:t>
      </w:r>
      <w:del w:id="171" w:author="andreas.voss" w:date="2019-07-09T14:19:00Z">
        <w:r w:rsidR="00753B5A" w:rsidDel="00702997">
          <w:rPr>
            <w:w w:val="110"/>
          </w:rPr>
          <w:delText>determining</w:delText>
        </w:r>
      </w:del>
      <w:del w:id="172" w:author="andreas.voss" w:date="2019-07-09T14:18:00Z">
        <w:r w:rsidR="00753B5A" w:rsidDel="00702997">
          <w:rPr>
            <w:w w:val="110"/>
          </w:rPr>
          <w:delText xml:space="preserve"> </w:delText>
        </w:r>
      </w:del>
      <w:ins w:id="173" w:author="andreas.voss" w:date="2019-07-09T14:19:00Z">
        <w:r>
          <w:rPr>
            <w:w w:val="110"/>
          </w:rPr>
          <w:t>the following application examples</w:t>
        </w:r>
      </w:ins>
      <w:del w:id="174" w:author="andreas.voss" w:date="2019-07-09T14:18:00Z">
        <w:r w:rsidR="00753B5A" w:rsidDel="00702997">
          <w:rPr>
            <w:w w:val="110"/>
          </w:rPr>
          <w:delText>the performance of our method</w:delText>
        </w:r>
      </w:del>
      <w:r w:rsidR="00753B5A">
        <w:rPr>
          <w:w w:val="110"/>
        </w:rPr>
        <w:t xml:space="preserve">. </w:t>
      </w:r>
      <w:r w:rsidR="00753B5A">
        <w:rPr>
          <w:spacing w:val="-8"/>
          <w:w w:val="110"/>
        </w:rPr>
        <w:t xml:space="preserve">To </w:t>
      </w:r>
      <w:r w:rsidR="00753B5A">
        <w:rPr>
          <w:w w:val="110"/>
        </w:rPr>
        <w:t xml:space="preserve">assess the </w:t>
      </w:r>
      <w:del w:id="175" w:author="andreas.voss" w:date="2019-07-09T14:19:00Z">
        <w:r w:rsidR="00753B5A" w:rsidDel="00702997">
          <w:rPr>
            <w:w w:val="110"/>
          </w:rPr>
          <w:delText xml:space="preserve">goodness </w:delText>
        </w:r>
      </w:del>
      <w:ins w:id="176" w:author="andreas.voss" w:date="2019-07-09T14:19:00Z">
        <w:r>
          <w:rPr>
            <w:w w:val="110"/>
          </w:rPr>
          <w:t>precision</w:t>
        </w:r>
        <w:r>
          <w:rPr>
            <w:w w:val="110"/>
          </w:rPr>
          <w:t xml:space="preserve"> </w:t>
        </w:r>
      </w:ins>
      <w:r w:rsidR="00753B5A">
        <w:rPr>
          <w:w w:val="110"/>
        </w:rPr>
        <w:t xml:space="preserve">of point estimates (posterior means), </w:t>
      </w:r>
      <w:r w:rsidR="00753B5A">
        <w:rPr>
          <w:spacing w:val="-3"/>
          <w:w w:val="110"/>
        </w:rPr>
        <w:t xml:space="preserve">we </w:t>
      </w:r>
      <w:r w:rsidR="00753B5A">
        <w:rPr>
          <w:w w:val="110"/>
        </w:rPr>
        <w:t xml:space="preserve">compute the normalized root mean squared error (NRMSE) and the coefficient of determination </w:t>
      </w:r>
      <w:r w:rsidR="00753B5A">
        <w:rPr>
          <w:spacing w:val="2"/>
          <w:w w:val="110"/>
        </w:rPr>
        <w:t>(</w:t>
      </w:r>
      <w:r w:rsidR="00753B5A">
        <w:rPr>
          <w:i/>
          <w:spacing w:val="2"/>
          <w:w w:val="110"/>
        </w:rPr>
        <w:t>R</w:t>
      </w:r>
      <w:r w:rsidR="00753B5A">
        <w:rPr>
          <w:spacing w:val="2"/>
          <w:w w:val="110"/>
          <w:vertAlign w:val="superscript"/>
        </w:rPr>
        <w:t>2</w:t>
      </w:r>
      <w:r w:rsidR="00753B5A">
        <w:rPr>
          <w:spacing w:val="2"/>
          <w:w w:val="110"/>
        </w:rPr>
        <w:t xml:space="preserve">) </w:t>
      </w:r>
      <w:r w:rsidR="00753B5A">
        <w:rPr>
          <w:w w:val="110"/>
        </w:rPr>
        <w:t>between</w:t>
      </w:r>
      <w:r w:rsidR="00753B5A">
        <w:rPr>
          <w:spacing w:val="-9"/>
          <w:w w:val="110"/>
        </w:rPr>
        <w:t xml:space="preserve"> </w:t>
      </w:r>
      <w:r w:rsidR="00753B5A">
        <w:rPr>
          <w:w w:val="110"/>
        </w:rPr>
        <w:t>estimated</w:t>
      </w:r>
      <w:r w:rsidR="00753B5A">
        <w:rPr>
          <w:spacing w:val="-9"/>
          <w:w w:val="110"/>
        </w:rPr>
        <w:t xml:space="preserve"> </w:t>
      </w:r>
      <w:r w:rsidR="00753B5A">
        <w:rPr>
          <w:w w:val="110"/>
        </w:rPr>
        <w:t>and</w:t>
      </w:r>
      <w:r w:rsidR="00753B5A">
        <w:rPr>
          <w:spacing w:val="-9"/>
          <w:w w:val="110"/>
        </w:rPr>
        <w:t xml:space="preserve"> </w:t>
      </w:r>
      <w:r w:rsidR="00753B5A">
        <w:rPr>
          <w:w w:val="110"/>
        </w:rPr>
        <w:t>true</w:t>
      </w:r>
      <w:r w:rsidR="00753B5A">
        <w:rPr>
          <w:spacing w:val="-9"/>
          <w:w w:val="110"/>
        </w:rPr>
        <w:t xml:space="preserve"> </w:t>
      </w:r>
      <w:r w:rsidR="00753B5A">
        <w:rPr>
          <w:w w:val="110"/>
        </w:rPr>
        <w:t>parameter</w:t>
      </w:r>
      <w:r w:rsidR="00753B5A">
        <w:rPr>
          <w:spacing w:val="-9"/>
          <w:w w:val="110"/>
        </w:rPr>
        <w:t xml:space="preserve"> </w:t>
      </w:r>
      <w:r w:rsidR="00753B5A">
        <w:rPr>
          <w:spacing w:val="-3"/>
          <w:w w:val="110"/>
        </w:rPr>
        <w:t>values.</w:t>
      </w:r>
      <w:r w:rsidR="00753B5A">
        <w:rPr>
          <w:spacing w:val="13"/>
          <w:w w:val="110"/>
        </w:rPr>
        <w:t xml:space="preserve"> </w:t>
      </w:r>
      <w:r w:rsidR="00753B5A">
        <w:rPr>
          <w:spacing w:val="-8"/>
          <w:w w:val="110"/>
        </w:rPr>
        <w:t>To</w:t>
      </w:r>
      <w:r w:rsidR="00753B5A">
        <w:rPr>
          <w:spacing w:val="-9"/>
          <w:w w:val="110"/>
        </w:rPr>
        <w:t xml:space="preserve"> </w:t>
      </w:r>
      <w:r w:rsidR="00753B5A">
        <w:rPr>
          <w:w w:val="110"/>
        </w:rPr>
        <w:t>assess</w:t>
      </w:r>
      <w:r w:rsidR="00753B5A">
        <w:rPr>
          <w:spacing w:val="-9"/>
          <w:w w:val="110"/>
        </w:rPr>
        <w:t xml:space="preserve"> </w:t>
      </w:r>
      <w:r w:rsidR="00753B5A">
        <w:rPr>
          <w:w w:val="110"/>
        </w:rPr>
        <w:t>the</w:t>
      </w:r>
      <w:r w:rsidR="00753B5A">
        <w:rPr>
          <w:spacing w:val="-8"/>
          <w:w w:val="110"/>
        </w:rPr>
        <w:t xml:space="preserve"> </w:t>
      </w:r>
      <w:r w:rsidR="00753B5A">
        <w:rPr>
          <w:w w:val="110"/>
        </w:rPr>
        <w:t>recovery</w:t>
      </w:r>
      <w:r w:rsidR="00753B5A">
        <w:rPr>
          <w:spacing w:val="-9"/>
          <w:w w:val="110"/>
        </w:rPr>
        <w:t xml:space="preserve"> </w:t>
      </w:r>
      <w:r w:rsidR="00753B5A">
        <w:rPr>
          <w:w w:val="110"/>
        </w:rPr>
        <w:t>of</w:t>
      </w:r>
      <w:r w:rsidR="00753B5A">
        <w:rPr>
          <w:spacing w:val="-9"/>
          <w:w w:val="110"/>
        </w:rPr>
        <w:t xml:space="preserve"> </w:t>
      </w:r>
      <w:r w:rsidR="00753B5A">
        <w:rPr>
          <w:w w:val="110"/>
        </w:rPr>
        <w:t>the</w:t>
      </w:r>
      <w:r w:rsidR="00753B5A">
        <w:rPr>
          <w:spacing w:val="-9"/>
          <w:w w:val="110"/>
        </w:rPr>
        <w:t xml:space="preserve"> </w:t>
      </w:r>
      <w:r w:rsidR="00753B5A">
        <w:rPr>
          <w:w w:val="110"/>
        </w:rPr>
        <w:t>full</w:t>
      </w:r>
      <w:r w:rsidR="00753B5A">
        <w:rPr>
          <w:spacing w:val="-9"/>
          <w:w w:val="110"/>
        </w:rPr>
        <w:t xml:space="preserve"> </w:t>
      </w:r>
      <w:r w:rsidR="00753B5A">
        <w:rPr>
          <w:w w:val="110"/>
        </w:rPr>
        <w:t>posterior,</w:t>
      </w:r>
      <w:r w:rsidR="00753B5A">
        <w:rPr>
          <w:spacing w:val="-7"/>
          <w:w w:val="110"/>
        </w:rPr>
        <w:t xml:space="preserve"> </w:t>
      </w:r>
      <w:r w:rsidR="00753B5A">
        <w:rPr>
          <w:spacing w:val="-3"/>
          <w:w w:val="110"/>
        </w:rPr>
        <w:t>we</w:t>
      </w:r>
      <w:r w:rsidR="00753B5A">
        <w:rPr>
          <w:spacing w:val="-9"/>
          <w:w w:val="110"/>
        </w:rPr>
        <w:t xml:space="preserve"> </w:t>
      </w:r>
      <w:r w:rsidR="00753B5A">
        <w:rPr>
          <w:w w:val="110"/>
        </w:rPr>
        <w:t>compute</w:t>
      </w:r>
      <w:r w:rsidR="00753B5A">
        <w:rPr>
          <w:spacing w:val="-8"/>
          <w:w w:val="110"/>
        </w:rPr>
        <w:t xml:space="preserve"> </w:t>
      </w:r>
      <w:r w:rsidR="00753B5A">
        <w:rPr>
          <w:w w:val="110"/>
        </w:rPr>
        <w:t>the</w:t>
      </w:r>
      <w:r w:rsidR="00753B5A">
        <w:rPr>
          <w:spacing w:val="-9"/>
          <w:w w:val="110"/>
        </w:rPr>
        <w:t xml:space="preserve"> </w:t>
      </w:r>
      <w:proofErr w:type="spellStart"/>
      <w:r w:rsidR="00753B5A">
        <w:rPr>
          <w:w w:val="110"/>
        </w:rPr>
        <w:t>Kullback-Leibler</w:t>
      </w:r>
      <w:proofErr w:type="spellEnd"/>
      <w:r w:rsidR="00753B5A">
        <w:rPr>
          <w:spacing w:val="-9"/>
          <w:w w:val="110"/>
        </w:rPr>
        <w:t xml:space="preserve"> </w:t>
      </w:r>
      <w:r w:rsidR="00753B5A">
        <w:rPr>
          <w:w w:val="110"/>
        </w:rPr>
        <w:t>(KL) divergence (</w:t>
      </w:r>
      <w:hyperlink w:anchor="_bookmark46" w:history="1">
        <w:r w:rsidR="00753B5A">
          <w:rPr>
            <w:color w:val="0000FF"/>
            <w:w w:val="110"/>
          </w:rPr>
          <w:t>34</w:t>
        </w:r>
      </w:hyperlink>
      <w:r w:rsidR="00753B5A">
        <w:rPr>
          <w:w w:val="110"/>
        </w:rPr>
        <w:t xml:space="preserve">) between the true and the approximate distributions for the </w:t>
      </w:r>
      <w:r w:rsidR="00753B5A">
        <w:rPr>
          <w:spacing w:val="-3"/>
          <w:w w:val="110"/>
        </w:rPr>
        <w:t xml:space="preserve">toy </w:t>
      </w:r>
      <w:r w:rsidR="00753B5A">
        <w:rPr>
          <w:w w:val="110"/>
        </w:rPr>
        <w:t>example, and use simulation-based calibration (SBC, (</w:t>
      </w:r>
      <w:hyperlink w:anchor="_bookmark47" w:history="1">
        <w:r w:rsidR="00753B5A">
          <w:rPr>
            <w:color w:val="0000FF"/>
            <w:w w:val="110"/>
          </w:rPr>
          <w:t>35</w:t>
        </w:r>
      </w:hyperlink>
      <w:r w:rsidR="00753B5A">
        <w:rPr>
          <w:w w:val="110"/>
        </w:rPr>
        <w:t xml:space="preserve">)) for the other examples where the analytic posterior is not </w:t>
      </w:r>
      <w:r w:rsidR="00753B5A">
        <w:rPr>
          <w:spacing w:val="-3"/>
          <w:w w:val="110"/>
        </w:rPr>
        <w:t xml:space="preserve">available  </w:t>
      </w:r>
      <w:r w:rsidR="00753B5A">
        <w:rPr>
          <w:w w:val="110"/>
        </w:rPr>
        <w:t>in closed-form.</w:t>
      </w:r>
      <w:r w:rsidR="00753B5A">
        <w:rPr>
          <w:spacing w:val="49"/>
          <w:w w:val="110"/>
        </w:rPr>
        <w:t xml:space="preserve"> </w:t>
      </w:r>
      <w:r w:rsidR="00753B5A">
        <w:rPr>
          <w:w w:val="110"/>
        </w:rPr>
        <w:t xml:space="preserve">Details for computing the       </w:t>
      </w:r>
      <w:r w:rsidR="00753B5A">
        <w:rPr>
          <w:i/>
          <w:w w:val="110"/>
        </w:rPr>
        <w:t xml:space="preserve">N RM </w:t>
      </w:r>
      <w:r w:rsidR="00753B5A">
        <w:rPr>
          <w:i/>
          <w:spacing w:val="6"/>
          <w:w w:val="110"/>
        </w:rPr>
        <w:t>SE</w:t>
      </w:r>
      <w:r w:rsidR="00753B5A">
        <w:rPr>
          <w:spacing w:val="6"/>
          <w:w w:val="110"/>
        </w:rPr>
        <w:t xml:space="preserve">, </w:t>
      </w:r>
      <w:r w:rsidR="00753B5A">
        <w:rPr>
          <w:i/>
          <w:spacing w:val="3"/>
          <w:w w:val="110"/>
        </w:rPr>
        <w:t>R</w:t>
      </w:r>
      <w:r w:rsidR="00753B5A">
        <w:rPr>
          <w:spacing w:val="3"/>
          <w:w w:val="110"/>
          <w:vertAlign w:val="superscript"/>
        </w:rPr>
        <w:t>2</w:t>
      </w:r>
      <w:r w:rsidR="00753B5A">
        <w:rPr>
          <w:spacing w:val="3"/>
          <w:w w:val="110"/>
        </w:rPr>
        <w:t xml:space="preserve">, </w:t>
      </w:r>
      <w:r w:rsidR="00753B5A">
        <w:rPr>
          <w:w w:val="110"/>
        </w:rPr>
        <w:t xml:space="preserve">and SCB can </w:t>
      </w:r>
      <w:r w:rsidR="00753B5A">
        <w:rPr>
          <w:spacing w:val="2"/>
          <w:w w:val="110"/>
        </w:rPr>
        <w:t xml:space="preserve">be </w:t>
      </w:r>
      <w:r w:rsidR="00753B5A">
        <w:rPr>
          <w:w w:val="110"/>
        </w:rPr>
        <w:t>found in the</w:t>
      </w:r>
      <w:r w:rsidR="00753B5A">
        <w:rPr>
          <w:spacing w:val="39"/>
          <w:w w:val="110"/>
        </w:rPr>
        <w:t xml:space="preserve"> </w:t>
      </w:r>
      <w:r w:rsidR="00753B5A">
        <w:rPr>
          <w:rFonts w:ascii="Georgia"/>
          <w:b/>
          <w:w w:val="110"/>
        </w:rPr>
        <w:t>SI</w:t>
      </w:r>
      <w:r w:rsidR="00753B5A">
        <w:rPr>
          <w:w w:val="110"/>
        </w:rPr>
        <w:t>.</w:t>
      </w:r>
    </w:p>
    <w:p w14:paraId="717F6DC1" w14:textId="77777777" w:rsidR="00EC0BD2" w:rsidRDefault="00753B5A">
      <w:pPr>
        <w:pStyle w:val="Textkrper"/>
        <w:spacing w:before="206" w:line="252" w:lineRule="auto"/>
        <w:ind w:left="159" w:right="1034"/>
        <w:jc w:val="both"/>
      </w:pPr>
      <w:r>
        <w:rPr>
          <w:rFonts w:ascii="Arial" w:hAnsi="Arial"/>
          <w:b/>
          <w:spacing w:val="-6"/>
          <w:w w:val="110"/>
          <w:sz w:val="17"/>
        </w:rPr>
        <w:t>Toy</w:t>
      </w:r>
      <w:r>
        <w:rPr>
          <w:rFonts w:ascii="Arial" w:hAnsi="Arial"/>
          <w:b/>
          <w:spacing w:val="-17"/>
          <w:w w:val="110"/>
          <w:sz w:val="17"/>
        </w:rPr>
        <w:t xml:space="preserve"> </w:t>
      </w:r>
      <w:r>
        <w:rPr>
          <w:rFonts w:ascii="Arial" w:hAnsi="Arial"/>
          <w:b/>
          <w:w w:val="110"/>
          <w:sz w:val="17"/>
        </w:rPr>
        <w:t>Example</w:t>
      </w:r>
      <w:r>
        <w:rPr>
          <w:rFonts w:ascii="Arial" w:hAnsi="Arial"/>
          <w:b/>
          <w:spacing w:val="-15"/>
          <w:w w:val="110"/>
          <w:sz w:val="17"/>
        </w:rPr>
        <w:t xml:space="preserve"> </w:t>
      </w:r>
      <w:r>
        <w:rPr>
          <w:rFonts w:ascii="Arial" w:hAnsi="Arial"/>
          <w:b/>
          <w:w w:val="110"/>
          <w:sz w:val="17"/>
        </w:rPr>
        <w:t>–</w:t>
      </w:r>
      <w:r>
        <w:rPr>
          <w:rFonts w:ascii="Arial" w:hAnsi="Arial"/>
          <w:b/>
          <w:spacing w:val="-16"/>
          <w:w w:val="110"/>
          <w:sz w:val="17"/>
        </w:rPr>
        <w:t xml:space="preserve"> </w:t>
      </w:r>
      <w:r>
        <w:rPr>
          <w:rFonts w:ascii="Arial" w:hAnsi="Arial"/>
          <w:b/>
          <w:w w:val="110"/>
          <w:sz w:val="17"/>
        </w:rPr>
        <w:t>Bayesian</w:t>
      </w:r>
      <w:r>
        <w:rPr>
          <w:rFonts w:ascii="Arial" w:hAnsi="Arial"/>
          <w:b/>
          <w:spacing w:val="-16"/>
          <w:w w:val="110"/>
          <w:sz w:val="17"/>
        </w:rPr>
        <w:t xml:space="preserve"> </w:t>
      </w:r>
      <w:r>
        <w:rPr>
          <w:rFonts w:ascii="Arial" w:hAnsi="Arial"/>
          <w:b/>
          <w:w w:val="110"/>
          <w:sz w:val="17"/>
        </w:rPr>
        <w:t>Regression.</w:t>
      </w:r>
      <w:r>
        <w:rPr>
          <w:rFonts w:ascii="Arial" w:hAnsi="Arial"/>
          <w:b/>
          <w:spacing w:val="-22"/>
          <w:w w:val="110"/>
          <w:sz w:val="17"/>
        </w:rPr>
        <w:t xml:space="preserve"> </w:t>
      </w:r>
      <w:r>
        <w:rPr>
          <w:w w:val="110"/>
        </w:rPr>
        <w:t>As</w:t>
      </w:r>
      <w:r>
        <w:rPr>
          <w:spacing w:val="-2"/>
          <w:w w:val="110"/>
        </w:rPr>
        <w:t xml:space="preserve"> </w:t>
      </w:r>
      <w:r>
        <w:rPr>
          <w:w w:val="110"/>
        </w:rPr>
        <w:t>a</w:t>
      </w:r>
      <w:r>
        <w:rPr>
          <w:spacing w:val="-2"/>
          <w:w w:val="110"/>
        </w:rPr>
        <w:t xml:space="preserve"> </w:t>
      </w:r>
      <w:r>
        <w:rPr>
          <w:w w:val="110"/>
        </w:rPr>
        <w:t>proof-of-concept,</w:t>
      </w:r>
      <w:r>
        <w:rPr>
          <w:spacing w:val="-2"/>
          <w:w w:val="110"/>
        </w:rPr>
        <w:t xml:space="preserve"> </w:t>
      </w:r>
      <w:r>
        <w:rPr>
          <w:spacing w:val="-3"/>
          <w:w w:val="110"/>
        </w:rPr>
        <w:t>we</w:t>
      </w:r>
      <w:r>
        <w:rPr>
          <w:spacing w:val="-2"/>
          <w:w w:val="110"/>
        </w:rPr>
        <w:t xml:space="preserve"> </w:t>
      </w:r>
      <w:r>
        <w:rPr>
          <w:w w:val="110"/>
        </w:rPr>
        <w:t>demonstrate</w:t>
      </w:r>
      <w:r>
        <w:rPr>
          <w:spacing w:val="-3"/>
          <w:w w:val="110"/>
        </w:rPr>
        <w:t xml:space="preserve"> </w:t>
      </w:r>
      <w:r>
        <w:rPr>
          <w:w w:val="110"/>
        </w:rPr>
        <w:t>the</w:t>
      </w:r>
      <w:r>
        <w:rPr>
          <w:spacing w:val="-2"/>
          <w:w w:val="110"/>
        </w:rPr>
        <w:t xml:space="preserve"> </w:t>
      </w:r>
      <w:r>
        <w:rPr>
          <w:w w:val="110"/>
        </w:rPr>
        <w:t>utility</w:t>
      </w:r>
      <w:r>
        <w:rPr>
          <w:spacing w:val="-2"/>
          <w:w w:val="110"/>
        </w:rPr>
        <w:t xml:space="preserve"> </w:t>
      </w:r>
      <w:r>
        <w:rPr>
          <w:w w:val="110"/>
        </w:rPr>
        <w:t>of</w:t>
      </w:r>
      <w:r>
        <w:rPr>
          <w:spacing w:val="-2"/>
          <w:w w:val="110"/>
        </w:rPr>
        <w:t xml:space="preserve"> </w:t>
      </w:r>
      <w:r>
        <w:rPr>
          <w:w w:val="110"/>
        </w:rPr>
        <w:t>our</w:t>
      </w:r>
      <w:r>
        <w:rPr>
          <w:spacing w:val="-2"/>
          <w:w w:val="110"/>
        </w:rPr>
        <w:t xml:space="preserve"> </w:t>
      </w:r>
      <w:r>
        <w:rPr>
          <w:w w:val="110"/>
        </w:rPr>
        <w:t>method</w:t>
      </w:r>
      <w:r>
        <w:rPr>
          <w:spacing w:val="-2"/>
          <w:w w:val="110"/>
        </w:rPr>
        <w:t xml:space="preserve"> </w:t>
      </w:r>
      <w:r>
        <w:rPr>
          <w:w w:val="110"/>
        </w:rPr>
        <w:t>in</w:t>
      </w:r>
      <w:r>
        <w:rPr>
          <w:spacing w:val="-3"/>
          <w:w w:val="110"/>
        </w:rPr>
        <w:t xml:space="preserve"> </w:t>
      </w:r>
      <w:r>
        <w:rPr>
          <w:w w:val="110"/>
        </w:rPr>
        <w:t>recovering</w:t>
      </w:r>
      <w:r>
        <w:rPr>
          <w:spacing w:val="-2"/>
          <w:w w:val="110"/>
        </w:rPr>
        <w:t xml:space="preserve"> </w:t>
      </w:r>
      <w:r>
        <w:rPr>
          <w:w w:val="110"/>
        </w:rPr>
        <w:t>the</w:t>
      </w:r>
      <w:r>
        <w:rPr>
          <w:spacing w:val="-2"/>
          <w:w w:val="110"/>
        </w:rPr>
        <w:t xml:space="preserve"> </w:t>
      </w:r>
      <w:r>
        <w:rPr>
          <w:w w:val="110"/>
        </w:rPr>
        <w:t>true analytic</w:t>
      </w:r>
      <w:r>
        <w:rPr>
          <w:spacing w:val="9"/>
          <w:w w:val="110"/>
        </w:rPr>
        <w:t xml:space="preserve"> </w:t>
      </w:r>
      <w:r>
        <w:rPr>
          <w:w w:val="110"/>
        </w:rPr>
        <w:t>posteriors</w:t>
      </w:r>
      <w:r>
        <w:rPr>
          <w:spacing w:val="9"/>
          <w:w w:val="110"/>
        </w:rPr>
        <w:t xml:space="preserve"> </w:t>
      </w:r>
      <w:r>
        <w:rPr>
          <w:w w:val="110"/>
        </w:rPr>
        <w:t>of</w:t>
      </w:r>
      <w:r>
        <w:rPr>
          <w:spacing w:val="10"/>
          <w:w w:val="110"/>
        </w:rPr>
        <w:t xml:space="preserve"> </w:t>
      </w:r>
      <w:r>
        <w:rPr>
          <w:w w:val="110"/>
        </w:rPr>
        <w:t>the</w:t>
      </w:r>
      <w:r>
        <w:rPr>
          <w:spacing w:val="9"/>
          <w:w w:val="110"/>
        </w:rPr>
        <w:t xml:space="preserve"> </w:t>
      </w:r>
      <w:r>
        <w:rPr>
          <w:w w:val="110"/>
        </w:rPr>
        <w:t>regression</w:t>
      </w:r>
      <w:r>
        <w:rPr>
          <w:spacing w:val="10"/>
          <w:w w:val="110"/>
        </w:rPr>
        <w:t xml:space="preserve"> </w:t>
      </w:r>
      <w:r>
        <w:rPr>
          <w:w w:val="110"/>
        </w:rPr>
        <w:t>coefficients</w:t>
      </w:r>
      <w:r>
        <w:rPr>
          <w:spacing w:val="9"/>
          <w:w w:val="110"/>
        </w:rPr>
        <w:t xml:space="preserve"> </w:t>
      </w:r>
      <w:r>
        <w:rPr>
          <w:w w:val="110"/>
        </w:rPr>
        <w:t>of</w:t>
      </w:r>
      <w:r>
        <w:rPr>
          <w:spacing w:val="10"/>
          <w:w w:val="110"/>
        </w:rPr>
        <w:t xml:space="preserve"> </w:t>
      </w:r>
      <w:r>
        <w:rPr>
          <w:w w:val="110"/>
        </w:rPr>
        <w:t>a</w:t>
      </w:r>
      <w:r>
        <w:rPr>
          <w:spacing w:val="9"/>
          <w:w w:val="110"/>
        </w:rPr>
        <w:t xml:space="preserve"> </w:t>
      </w:r>
      <w:r>
        <w:rPr>
          <w:w w:val="110"/>
        </w:rPr>
        <w:t>conjugate</w:t>
      </w:r>
      <w:r>
        <w:rPr>
          <w:spacing w:val="10"/>
          <w:w w:val="110"/>
        </w:rPr>
        <w:t xml:space="preserve"> </w:t>
      </w:r>
      <w:r>
        <w:rPr>
          <w:w w:val="110"/>
        </w:rPr>
        <w:t>Bayesian</w:t>
      </w:r>
      <w:r>
        <w:rPr>
          <w:spacing w:val="9"/>
          <w:w w:val="110"/>
        </w:rPr>
        <w:t xml:space="preserve"> </w:t>
      </w:r>
      <w:r>
        <w:rPr>
          <w:w w:val="110"/>
        </w:rPr>
        <w:t>regression</w:t>
      </w:r>
      <w:r>
        <w:rPr>
          <w:spacing w:val="9"/>
          <w:w w:val="110"/>
        </w:rPr>
        <w:t xml:space="preserve"> </w:t>
      </w:r>
      <w:r>
        <w:rPr>
          <w:w w:val="110"/>
        </w:rPr>
        <w:t>model.</w:t>
      </w:r>
      <w:r>
        <w:rPr>
          <w:spacing w:val="30"/>
          <w:w w:val="110"/>
        </w:rPr>
        <w:t xml:space="preserve"> </w:t>
      </w:r>
      <w:r>
        <w:rPr>
          <w:spacing w:val="-8"/>
          <w:w w:val="110"/>
        </w:rPr>
        <w:t>To</w:t>
      </w:r>
      <w:r>
        <w:rPr>
          <w:spacing w:val="10"/>
          <w:w w:val="110"/>
        </w:rPr>
        <w:t xml:space="preserve"> </w:t>
      </w:r>
      <w:r>
        <w:rPr>
          <w:w w:val="110"/>
        </w:rPr>
        <w:t>set</w:t>
      </w:r>
      <w:r>
        <w:rPr>
          <w:spacing w:val="9"/>
          <w:w w:val="110"/>
        </w:rPr>
        <w:t xml:space="preserve"> </w:t>
      </w:r>
      <w:r>
        <w:rPr>
          <w:w w:val="110"/>
        </w:rPr>
        <w:t>the</w:t>
      </w:r>
      <w:r>
        <w:rPr>
          <w:spacing w:val="10"/>
          <w:w w:val="110"/>
        </w:rPr>
        <w:t xml:space="preserve"> </w:t>
      </w:r>
      <w:r>
        <w:rPr>
          <w:w w:val="110"/>
        </w:rPr>
        <w:t>stage,</w:t>
      </w:r>
      <w:r>
        <w:rPr>
          <w:spacing w:val="9"/>
          <w:w w:val="110"/>
        </w:rPr>
        <w:t xml:space="preserve"> </w:t>
      </w:r>
      <w:r>
        <w:rPr>
          <w:w w:val="110"/>
        </w:rPr>
        <w:t>assume</w:t>
      </w:r>
      <w:r>
        <w:rPr>
          <w:spacing w:val="9"/>
          <w:w w:val="110"/>
        </w:rPr>
        <w:t xml:space="preserve"> </w:t>
      </w:r>
      <w:r>
        <w:rPr>
          <w:spacing w:val="-3"/>
          <w:w w:val="110"/>
        </w:rPr>
        <w:t>we</w:t>
      </w:r>
      <w:r>
        <w:rPr>
          <w:spacing w:val="10"/>
          <w:w w:val="110"/>
        </w:rPr>
        <w:t xml:space="preserve"> </w:t>
      </w:r>
      <w:r>
        <w:rPr>
          <w:spacing w:val="-3"/>
          <w:w w:val="110"/>
        </w:rPr>
        <w:t>have</w:t>
      </w:r>
    </w:p>
    <w:p w14:paraId="798EDD17" w14:textId="77777777" w:rsidR="00702997" w:rsidRDefault="00702997">
      <w:pPr>
        <w:spacing w:line="252" w:lineRule="auto"/>
        <w:jc w:val="both"/>
        <w:sectPr w:rsidR="00702997">
          <w:type w:val="continuous"/>
          <w:pgSz w:w="12240" w:h="15840"/>
          <w:pgMar w:top="880" w:right="0" w:bottom="280" w:left="560" w:header="720" w:footer="720" w:gutter="0"/>
          <w:cols w:num="2" w:space="720" w:equalWidth="0">
            <w:col w:w="368" w:space="40"/>
            <w:col w:w="11272"/>
          </w:cols>
        </w:sectPr>
      </w:pPr>
    </w:p>
    <w:p w14:paraId="33FE5BE6" w14:textId="0546B597" w:rsidR="00EC0BD2" w:rsidRDefault="00753B5A" w:rsidP="00702997">
      <w:pPr>
        <w:pStyle w:val="Textkrper"/>
        <w:tabs>
          <w:tab w:val="left" w:pos="3785"/>
        </w:tabs>
        <w:spacing w:line="360" w:lineRule="auto"/>
        <w:ind w:left="567"/>
        <w:pPrChange w:id="177" w:author="andreas.voss" w:date="2019-07-09T14:21:00Z">
          <w:pPr>
            <w:pStyle w:val="Textkrper"/>
            <w:tabs>
              <w:tab w:val="left" w:pos="3785"/>
            </w:tabs>
            <w:spacing w:line="70" w:lineRule="exact"/>
            <w:ind w:left="566"/>
          </w:pPr>
        </w:pPrChange>
      </w:pPr>
      <w:r>
        <w:rPr>
          <w:spacing w:val="-1"/>
          <w:w w:val="105"/>
        </w:rPr>
        <w:lastRenderedPageBreak/>
        <w:t>obser</w:t>
      </w:r>
      <w:r>
        <w:rPr>
          <w:spacing w:val="-6"/>
          <w:w w:val="105"/>
        </w:rPr>
        <w:t>v</w:t>
      </w:r>
      <w:r>
        <w:rPr>
          <w:w w:val="106"/>
        </w:rPr>
        <w:t>ed</w:t>
      </w:r>
      <w:r>
        <w:rPr>
          <w:spacing w:val="11"/>
        </w:rPr>
        <w:t xml:space="preserve"> </w:t>
      </w:r>
      <w:r>
        <w:rPr>
          <w:w w:val="113"/>
        </w:rPr>
        <w:t>a</w:t>
      </w:r>
      <w:r>
        <w:rPr>
          <w:spacing w:val="11"/>
        </w:rPr>
        <w:t xml:space="preserve"> </w:t>
      </w:r>
      <w:r>
        <w:rPr>
          <w:w w:val="114"/>
        </w:rPr>
        <w:t>dataset</w:t>
      </w:r>
      <w:r>
        <w:rPr>
          <w:spacing w:val="10"/>
        </w:rPr>
        <w:t xml:space="preserve"> </w:t>
      </w:r>
      <w:r>
        <w:rPr>
          <w:b/>
          <w:i/>
          <w:w w:val="129"/>
        </w:rPr>
        <w:t>D</w:t>
      </w:r>
      <w:r>
        <w:rPr>
          <w:b/>
          <w:i/>
          <w:spacing w:val="11"/>
        </w:rPr>
        <w:t xml:space="preserve"> </w:t>
      </w:r>
      <w:r>
        <w:rPr>
          <w:w w:val="138"/>
        </w:rPr>
        <w:t>=</w:t>
      </w:r>
      <w:r>
        <w:rPr>
          <w:spacing w:val="5"/>
        </w:rPr>
        <w:t xml:space="preserve"> </w:t>
      </w:r>
      <w:r>
        <w:rPr>
          <w:rFonts w:ascii="DejaVu Sans" w:hAnsi="DejaVu Sans"/>
          <w:spacing w:val="-1"/>
          <w:w w:val="80"/>
        </w:rPr>
        <w:t>{</w:t>
      </w:r>
      <w:r>
        <w:rPr>
          <w:spacing w:val="-1"/>
          <w:w w:val="117"/>
        </w:rPr>
        <w:t>(</w:t>
      </w:r>
      <w:r>
        <w:rPr>
          <w:b/>
          <w:i/>
          <w:w w:val="131"/>
        </w:rPr>
        <w:t>x</w:t>
      </w:r>
      <w:r>
        <w:rPr>
          <w:w w:val="140"/>
          <w:vertAlign w:val="superscript"/>
        </w:rPr>
        <w:t>(</w:t>
      </w:r>
      <w:proofErr w:type="spellStart"/>
      <w:r>
        <w:rPr>
          <w:rFonts w:ascii="Arial" w:hAnsi="Arial"/>
          <w:i/>
          <w:spacing w:val="-1"/>
          <w:w w:val="208"/>
          <w:vertAlign w:val="superscript"/>
        </w:rPr>
        <w:t>i</w:t>
      </w:r>
      <w:proofErr w:type="spellEnd"/>
      <w:r>
        <w:rPr>
          <w:spacing w:val="10"/>
          <w:w w:val="140"/>
          <w:vertAlign w:val="superscript"/>
        </w:rPr>
        <w:t>)</w:t>
      </w:r>
      <w:r>
        <w:rPr>
          <w:i/>
          <w:w w:val="113"/>
        </w:rPr>
        <w:t>,</w:t>
      </w:r>
      <w:r>
        <w:rPr>
          <w:i/>
          <w:spacing w:val="-15"/>
        </w:rPr>
        <w:t xml:space="preserve"> </w:t>
      </w:r>
      <w:r>
        <w:rPr>
          <w:i/>
          <w:spacing w:val="6"/>
          <w:w w:val="113"/>
        </w:rPr>
        <w:t>y</w:t>
      </w:r>
      <w:r>
        <w:rPr>
          <w:w w:val="140"/>
          <w:vertAlign w:val="superscript"/>
        </w:rPr>
        <w:t>(</w:t>
      </w:r>
      <w:proofErr w:type="spellStart"/>
      <w:r>
        <w:rPr>
          <w:rFonts w:ascii="Arial" w:hAnsi="Arial"/>
          <w:i/>
          <w:spacing w:val="-1"/>
          <w:w w:val="208"/>
          <w:vertAlign w:val="superscript"/>
        </w:rPr>
        <w:t>i</w:t>
      </w:r>
      <w:proofErr w:type="spellEnd"/>
      <w:r>
        <w:rPr>
          <w:spacing w:val="10"/>
          <w:w w:val="140"/>
          <w:vertAlign w:val="superscript"/>
        </w:rPr>
        <w:t>)</w:t>
      </w:r>
      <w:proofErr w:type="gramStart"/>
      <w:r>
        <w:rPr>
          <w:spacing w:val="-1"/>
          <w:w w:val="117"/>
        </w:rPr>
        <w:t>)</w:t>
      </w:r>
      <w:r>
        <w:rPr>
          <w:rFonts w:ascii="DejaVu Sans" w:hAnsi="DejaVu Sans"/>
          <w:spacing w:val="-1"/>
          <w:w w:val="80"/>
        </w:rPr>
        <w:t>}</w:t>
      </w:r>
      <w:r>
        <w:rPr>
          <w:rFonts w:ascii="Arial" w:hAnsi="Arial"/>
          <w:i/>
          <w:w w:val="137"/>
          <w:position w:val="8"/>
          <w:sz w:val="12"/>
        </w:rPr>
        <w:t>n</w:t>
      </w:r>
      <w:proofErr w:type="gramEnd"/>
      <w:r>
        <w:rPr>
          <w:rFonts w:ascii="Arial" w:hAnsi="Arial"/>
          <w:i/>
          <w:position w:val="8"/>
          <w:sz w:val="12"/>
        </w:rPr>
        <w:tab/>
      </w:r>
      <w:r>
        <w:rPr>
          <w:w w:val="109"/>
        </w:rPr>
        <w:t>with</w:t>
      </w:r>
      <w:r>
        <w:rPr>
          <w:spacing w:val="10"/>
        </w:rPr>
        <w:t xml:space="preserve"> </w:t>
      </w:r>
      <w:r>
        <w:rPr>
          <w:b/>
          <w:i/>
          <w:w w:val="131"/>
        </w:rPr>
        <w:t>x</w:t>
      </w:r>
      <w:r>
        <w:rPr>
          <w:b/>
          <w:i/>
          <w:spacing w:val="6"/>
        </w:rPr>
        <w:t xml:space="preserve"> </w:t>
      </w:r>
      <w:r>
        <w:rPr>
          <w:rFonts w:ascii="DejaVu Sans" w:hAnsi="DejaVu Sans"/>
          <w:w w:val="78"/>
        </w:rPr>
        <w:t>∈</w:t>
      </w:r>
      <w:r>
        <w:rPr>
          <w:rFonts w:ascii="DejaVu Sans" w:hAnsi="DejaVu Sans"/>
          <w:spacing w:val="-6"/>
        </w:rPr>
        <w:t xml:space="preserve"> </w:t>
      </w:r>
      <w:r>
        <w:rPr>
          <w:rFonts w:ascii="Arial" w:hAnsi="Arial"/>
          <w:w w:val="99"/>
        </w:rPr>
        <w:t>R</w:t>
      </w:r>
      <w:r>
        <w:rPr>
          <w:rFonts w:ascii="Arial" w:hAnsi="Arial"/>
          <w:i/>
          <w:w w:val="115"/>
          <w:position w:val="8"/>
          <w:sz w:val="12"/>
        </w:rPr>
        <w:t>d</w:t>
      </w:r>
      <w:r>
        <w:rPr>
          <w:rFonts w:ascii="Arial" w:hAnsi="Arial"/>
          <w:i/>
          <w:position w:val="8"/>
          <w:sz w:val="12"/>
        </w:rPr>
        <w:t xml:space="preserve">  </w:t>
      </w:r>
      <w:r>
        <w:rPr>
          <w:spacing w:val="-1"/>
          <w:w w:val="111"/>
        </w:rPr>
        <w:t>an</w:t>
      </w:r>
      <w:r>
        <w:rPr>
          <w:w w:val="111"/>
        </w:rPr>
        <w:t>d</w:t>
      </w:r>
      <w:r>
        <w:rPr>
          <w:spacing w:val="10"/>
        </w:rPr>
        <w:t xml:space="preserve"> </w:t>
      </w:r>
      <w:r>
        <w:rPr>
          <w:i/>
          <w:w w:val="113"/>
        </w:rPr>
        <w:t>y</w:t>
      </w:r>
      <w:r>
        <w:rPr>
          <w:i/>
          <w:spacing w:val="12"/>
        </w:rPr>
        <w:t xml:space="preserve"> </w:t>
      </w:r>
      <w:r>
        <w:rPr>
          <w:rFonts w:ascii="DejaVu Sans" w:hAnsi="DejaVu Sans"/>
          <w:w w:val="78"/>
        </w:rPr>
        <w:t>∈</w:t>
      </w:r>
      <w:r>
        <w:rPr>
          <w:rFonts w:ascii="DejaVu Sans" w:hAnsi="DejaVu Sans"/>
          <w:spacing w:val="-6"/>
        </w:rPr>
        <w:t xml:space="preserve"> </w:t>
      </w:r>
      <w:r>
        <w:rPr>
          <w:rFonts w:ascii="Arial" w:hAnsi="Arial"/>
          <w:w w:val="99"/>
        </w:rPr>
        <w:t>R</w:t>
      </w:r>
      <w:r>
        <w:rPr>
          <w:w w:val="111"/>
        </w:rPr>
        <w:t>.</w:t>
      </w:r>
      <w:r>
        <w:t xml:space="preserve"> </w:t>
      </w:r>
      <w:r>
        <w:rPr>
          <w:spacing w:val="-10"/>
        </w:rPr>
        <w:t xml:space="preserve"> </w:t>
      </w:r>
      <w:r>
        <w:rPr>
          <w:spacing w:val="-16"/>
          <w:w w:val="109"/>
        </w:rPr>
        <w:t>W</w:t>
      </w:r>
      <w:r>
        <w:t>e</w:t>
      </w:r>
      <w:r>
        <w:rPr>
          <w:spacing w:val="11"/>
        </w:rPr>
        <w:t xml:space="preserve"> </w:t>
      </w:r>
      <w:r>
        <w:rPr>
          <w:w w:val="104"/>
        </w:rPr>
        <w:t>m</w:t>
      </w:r>
      <w:r>
        <w:rPr>
          <w:spacing w:val="5"/>
          <w:w w:val="104"/>
        </w:rPr>
        <w:t>o</w:t>
      </w:r>
      <w:r>
        <w:rPr>
          <w:w w:val="105"/>
        </w:rPr>
        <w:t>del</w:t>
      </w:r>
      <w:r>
        <w:rPr>
          <w:spacing w:val="11"/>
        </w:rPr>
        <w:t xml:space="preserve"> </w:t>
      </w:r>
      <w:r>
        <w:rPr>
          <w:w w:val="104"/>
        </w:rPr>
        <w:t>ea</w:t>
      </w:r>
      <w:r>
        <w:rPr>
          <w:spacing w:val="-6"/>
          <w:w w:val="104"/>
        </w:rPr>
        <w:t>c</w:t>
      </w:r>
      <w:r>
        <w:rPr>
          <w:w w:val="111"/>
        </w:rPr>
        <w:t>h</w:t>
      </w:r>
      <w:r>
        <w:rPr>
          <w:spacing w:val="10"/>
        </w:rPr>
        <w:t xml:space="preserve"> </w:t>
      </w:r>
      <w:r>
        <w:rPr>
          <w:i/>
          <w:spacing w:val="6"/>
          <w:w w:val="113"/>
        </w:rPr>
        <w:t>y</w:t>
      </w:r>
      <w:r>
        <w:rPr>
          <w:w w:val="140"/>
          <w:vertAlign w:val="superscript"/>
        </w:rPr>
        <w:t>(</w:t>
      </w:r>
      <w:proofErr w:type="spellStart"/>
      <w:r>
        <w:rPr>
          <w:rFonts w:ascii="Arial" w:hAnsi="Arial"/>
          <w:i/>
          <w:spacing w:val="-1"/>
          <w:w w:val="208"/>
          <w:vertAlign w:val="superscript"/>
        </w:rPr>
        <w:t>i</w:t>
      </w:r>
      <w:proofErr w:type="spellEnd"/>
      <w:r>
        <w:rPr>
          <w:w w:val="140"/>
          <w:vertAlign w:val="superscript"/>
        </w:rPr>
        <w:t>)</w:t>
      </w:r>
      <w:r>
        <w:rPr>
          <w:spacing w:val="21"/>
        </w:rPr>
        <w:t xml:space="preserve"> </w:t>
      </w:r>
      <w:r>
        <w:rPr>
          <w:spacing w:val="-1"/>
          <w:w w:val="107"/>
        </w:rPr>
        <w:t>a</w:t>
      </w:r>
      <w:r>
        <w:rPr>
          <w:w w:val="107"/>
        </w:rPr>
        <w:t>s</w:t>
      </w:r>
      <w:r>
        <w:rPr>
          <w:spacing w:val="11"/>
        </w:rPr>
        <w:t xml:space="preserve"> </w:t>
      </w:r>
      <w:r>
        <w:rPr>
          <w:spacing w:val="5"/>
          <w:w w:val="111"/>
        </w:rPr>
        <w:t>b</w:t>
      </w:r>
      <w:r>
        <w:rPr>
          <w:w w:val="103"/>
        </w:rPr>
        <w:t>eing</w:t>
      </w:r>
      <w:r>
        <w:rPr>
          <w:spacing w:val="11"/>
        </w:rPr>
        <w:t xml:space="preserve"> </w:t>
      </w:r>
      <w:r>
        <w:rPr>
          <w:spacing w:val="-1"/>
          <w:w w:val="109"/>
        </w:rPr>
        <w:t>condit</w:t>
      </w:r>
      <w:r>
        <w:rPr>
          <w:spacing w:val="-1"/>
          <w:w w:val="105"/>
        </w:rPr>
        <w:t>ionall</w:t>
      </w:r>
      <w:r>
        <w:rPr>
          <w:w w:val="105"/>
        </w:rPr>
        <w:t>y</w:t>
      </w:r>
      <w:r>
        <w:rPr>
          <w:spacing w:val="11"/>
        </w:rPr>
        <w:t xml:space="preserve"> </w:t>
      </w:r>
      <w:r>
        <w:rPr>
          <w:spacing w:val="-1"/>
          <w:w w:val="108"/>
        </w:rPr>
        <w:t>Gaussia</w:t>
      </w:r>
      <w:r>
        <w:rPr>
          <w:w w:val="108"/>
        </w:rPr>
        <w:t>n</w:t>
      </w:r>
      <w:r>
        <w:rPr>
          <w:spacing w:val="11"/>
        </w:rPr>
        <w:t xml:space="preserve"> </w:t>
      </w:r>
      <w:r>
        <w:rPr>
          <w:spacing w:val="-1"/>
          <w:w w:val="102"/>
        </w:rPr>
        <w:t>gi</w:t>
      </w:r>
      <w:r>
        <w:rPr>
          <w:spacing w:val="-6"/>
          <w:w w:val="102"/>
        </w:rPr>
        <w:t>v</w:t>
      </w:r>
      <w:r>
        <w:rPr>
          <w:w w:val="106"/>
        </w:rPr>
        <w:t>en</w:t>
      </w:r>
      <w:r>
        <w:rPr>
          <w:spacing w:val="11"/>
        </w:rPr>
        <w:t xml:space="preserve"> </w:t>
      </w:r>
      <w:r>
        <w:rPr>
          <w:i/>
          <w:spacing w:val="-1"/>
          <w:w w:val="130"/>
        </w:rPr>
        <w:t>x</w:t>
      </w:r>
      <w:r>
        <w:rPr>
          <w:w w:val="140"/>
          <w:vertAlign w:val="superscript"/>
        </w:rPr>
        <w:t>(</w:t>
      </w:r>
      <w:proofErr w:type="spellStart"/>
      <w:r>
        <w:rPr>
          <w:rFonts w:ascii="Arial" w:hAnsi="Arial"/>
          <w:i/>
          <w:spacing w:val="-1"/>
          <w:w w:val="208"/>
          <w:vertAlign w:val="superscript"/>
        </w:rPr>
        <w:t>i</w:t>
      </w:r>
      <w:proofErr w:type="spellEnd"/>
      <w:r>
        <w:rPr>
          <w:spacing w:val="10"/>
          <w:w w:val="140"/>
          <w:vertAlign w:val="superscript"/>
        </w:rPr>
        <w:t>)</w:t>
      </w:r>
      <w:r>
        <w:rPr>
          <w:w w:val="111"/>
        </w:rPr>
        <w:t>,</w:t>
      </w:r>
    </w:p>
    <w:p w14:paraId="401868B6" w14:textId="77777777" w:rsidR="00EC0BD2" w:rsidRDefault="00EC0BD2">
      <w:pPr>
        <w:spacing w:line="70" w:lineRule="exact"/>
        <w:sectPr w:rsidR="00EC0BD2">
          <w:type w:val="continuous"/>
          <w:pgSz w:w="12240" w:h="15840"/>
          <w:pgMar w:top="880" w:right="0" w:bottom="280" w:left="560" w:header="720" w:footer="720" w:gutter="0"/>
          <w:cols w:space="720"/>
        </w:sectPr>
      </w:pPr>
    </w:p>
    <w:p w14:paraId="0375E603" w14:textId="2CAB05BF" w:rsidR="00EC0BD2" w:rsidRDefault="0043734F">
      <w:pPr>
        <w:pStyle w:val="Textkrper"/>
        <w:spacing w:before="149" w:line="176" w:lineRule="exact"/>
        <w:ind w:left="566"/>
      </w:pPr>
      <w:r>
        <w:rPr>
          <w:noProof/>
          <w:lang w:val="de-DE" w:eastAsia="de-DE"/>
        </w:rPr>
        <w:lastRenderedPageBreak/>
        <mc:AlternateContent>
          <mc:Choice Requires="wps">
            <w:drawing>
              <wp:anchor distT="0" distB="0" distL="114300" distR="114300" simplePos="0" relativeHeight="251663360" behindDoc="1" locked="0" layoutInCell="1" allowOverlap="1" wp14:anchorId="2C4F3CCF" wp14:editId="76DC94C8">
                <wp:simplePos x="0" y="0"/>
                <wp:positionH relativeFrom="page">
                  <wp:posOffset>5603875</wp:posOffset>
                </wp:positionH>
                <wp:positionV relativeFrom="paragraph">
                  <wp:posOffset>164465</wp:posOffset>
                </wp:positionV>
                <wp:extent cx="48260" cy="76200"/>
                <wp:effectExtent l="3175" t="0" r="0" b="2540"/>
                <wp:wrapNone/>
                <wp:docPr id="66"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145D3" w14:textId="77777777" w:rsidR="00785F08" w:rsidRDefault="00785F08">
                            <w:pPr>
                              <w:spacing w:line="115" w:lineRule="exact"/>
                              <w:rPr>
                                <w:rFonts w:ascii="Arial"/>
                                <w:i/>
                                <w:sz w:val="12"/>
                              </w:rPr>
                            </w:pPr>
                            <w:r>
                              <w:rPr>
                                <w:rFonts w:ascii="Arial"/>
                                <w:i/>
                                <w:w w:val="126"/>
                                <w:sz w:val="12"/>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4F3CCF" id="Text Box 37" o:spid="_x0000_s1080" type="#_x0000_t202" style="position:absolute;left:0;text-align:left;margin-left:441.25pt;margin-top:12.95pt;width:3.8pt;height:6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" filled="f" stroked="f">
                <v:textbox inset="0,0,0,0">
                  <w:txbxContent>
                    <w:p w14:paraId="392145D3" w14:textId="77777777" w:rsidR="00785F08" w:rsidRDefault="00785F08">
                      <w:pPr>
                        <w:spacing w:line="115" w:lineRule="exact"/>
                        <w:rPr>
                          <w:rFonts w:ascii="Arial"/>
                          <w:i/>
                          <w:sz w:val="12"/>
                        </w:rPr>
                      </w:pPr>
                      <w:r>
                        <w:rPr>
                          <w:rFonts w:ascii="Arial"/>
                          <w:i/>
                          <w:w w:val="126"/>
                          <w:sz w:val="12"/>
                        </w:rPr>
                        <w:t>y</w:t>
                      </w:r>
                    </w:p>
                  </w:txbxContent>
                </v:textbox>
                <w10:wrap anchorx="page"/>
              </v:shape>
            </w:pict>
          </mc:Fallback>
        </mc:AlternateContent>
      </w:r>
      <w:del w:id="178" w:author="andreas.voss" w:date="2019-07-09T14:21:00Z">
        <w:r w:rsidR="00753B5A" w:rsidDel="0038110B">
          <w:rPr>
            <w:w w:val="110"/>
          </w:rPr>
          <w:delText>i.e.</w:delText>
        </w:r>
      </w:del>
      <w:ins w:id="179" w:author="andreas.voss" w:date="2019-07-09T14:21:00Z">
        <w:r w:rsidR="0038110B">
          <w:rPr>
            <w:w w:val="110"/>
          </w:rPr>
          <w:t>that is</w:t>
        </w:r>
      </w:ins>
      <w:r w:rsidR="00753B5A">
        <w:rPr>
          <w:w w:val="110"/>
        </w:rPr>
        <w:t>,</w:t>
      </w:r>
    </w:p>
    <w:p w14:paraId="5D05B709" w14:textId="77777777" w:rsidR="00EC0BD2" w:rsidRDefault="00753B5A">
      <w:pPr>
        <w:spacing w:before="158" w:line="158" w:lineRule="auto"/>
        <w:ind w:left="21"/>
        <w:rPr>
          <w:sz w:val="12"/>
        </w:rPr>
      </w:pPr>
      <w:r>
        <w:br w:type="column"/>
      </w:r>
      <w:r>
        <w:rPr>
          <w:i/>
          <w:spacing w:val="-4"/>
          <w:w w:val="150"/>
          <w:position w:val="-7"/>
          <w:sz w:val="18"/>
        </w:rPr>
        <w:lastRenderedPageBreak/>
        <w:t>y</w:t>
      </w:r>
      <w:r>
        <w:rPr>
          <w:spacing w:val="-4"/>
          <w:w w:val="150"/>
          <w:sz w:val="12"/>
        </w:rPr>
        <w:t>(</w:t>
      </w:r>
      <w:proofErr w:type="spellStart"/>
      <w:r>
        <w:rPr>
          <w:rFonts w:ascii="Arial"/>
          <w:i/>
          <w:spacing w:val="-4"/>
          <w:w w:val="150"/>
          <w:sz w:val="12"/>
        </w:rPr>
        <w:t>i</w:t>
      </w:r>
      <w:proofErr w:type="spellEnd"/>
      <w:r>
        <w:rPr>
          <w:spacing w:val="-4"/>
          <w:w w:val="150"/>
          <w:sz w:val="12"/>
        </w:rPr>
        <w:t>)</w:t>
      </w:r>
    </w:p>
    <w:p w14:paraId="3F4BCC15" w14:textId="77777777" w:rsidR="00EC0BD2" w:rsidRDefault="00753B5A">
      <w:pPr>
        <w:spacing w:before="149" w:line="176" w:lineRule="exact"/>
        <w:ind w:left="21"/>
        <w:rPr>
          <w:rFonts w:ascii="Arial" w:hAnsi="Arial"/>
          <w:i/>
          <w:sz w:val="18"/>
        </w:rPr>
      </w:pPr>
      <w:r>
        <w:br w:type="column"/>
      </w:r>
      <w:r>
        <w:rPr>
          <w:rFonts w:ascii="DejaVu Sans" w:hAnsi="DejaVu Sans"/>
          <w:w w:val="110"/>
          <w:sz w:val="18"/>
        </w:rPr>
        <w:lastRenderedPageBreak/>
        <w:t>∼</w:t>
      </w:r>
      <w:r>
        <w:rPr>
          <w:rFonts w:ascii="DejaVu Sans" w:hAnsi="DejaVu Sans"/>
          <w:spacing w:val="-19"/>
          <w:w w:val="110"/>
          <w:sz w:val="18"/>
        </w:rPr>
        <w:t xml:space="preserve"> </w:t>
      </w:r>
      <w:r>
        <w:rPr>
          <w:rFonts w:ascii="DejaVu Sans" w:hAnsi="DejaVu Sans"/>
          <w:w w:val="110"/>
          <w:sz w:val="18"/>
        </w:rPr>
        <w:t>N</w:t>
      </w:r>
      <w:r>
        <w:rPr>
          <w:rFonts w:ascii="DejaVu Sans" w:hAnsi="DejaVu Sans"/>
          <w:spacing w:val="-40"/>
          <w:w w:val="110"/>
          <w:sz w:val="18"/>
        </w:rPr>
        <w:t xml:space="preserve"> </w:t>
      </w:r>
      <w:r>
        <w:rPr>
          <w:w w:val="110"/>
          <w:sz w:val="18"/>
        </w:rPr>
        <w:t>(</w:t>
      </w:r>
      <w:proofErr w:type="spellStart"/>
      <w:r>
        <w:rPr>
          <w:b/>
          <w:i/>
          <w:w w:val="110"/>
          <w:sz w:val="18"/>
        </w:rPr>
        <w:t>θ</w:t>
      </w:r>
      <w:r>
        <w:rPr>
          <w:rFonts w:ascii="Arial" w:hAnsi="Arial"/>
          <w:i/>
          <w:w w:val="110"/>
          <w:sz w:val="18"/>
          <w:vertAlign w:val="superscript"/>
        </w:rPr>
        <w:t>T</w:t>
      </w:r>
      <w:proofErr w:type="spellEnd"/>
    </w:p>
    <w:p w14:paraId="59E1061D" w14:textId="77777777" w:rsidR="00EC0BD2" w:rsidRDefault="00753B5A">
      <w:pPr>
        <w:spacing w:before="158" w:line="158" w:lineRule="auto"/>
        <w:ind w:left="-11"/>
        <w:rPr>
          <w:sz w:val="12"/>
        </w:rPr>
      </w:pPr>
      <w:r>
        <w:br w:type="column"/>
      </w:r>
      <w:r>
        <w:rPr>
          <w:b/>
          <w:i/>
          <w:spacing w:val="-5"/>
          <w:w w:val="155"/>
          <w:position w:val="-7"/>
          <w:sz w:val="18"/>
        </w:rPr>
        <w:lastRenderedPageBreak/>
        <w:t>x</w:t>
      </w:r>
      <w:r>
        <w:rPr>
          <w:spacing w:val="-5"/>
          <w:w w:val="155"/>
          <w:sz w:val="12"/>
        </w:rPr>
        <w:t>(</w:t>
      </w:r>
      <w:proofErr w:type="spellStart"/>
      <w:r>
        <w:rPr>
          <w:rFonts w:ascii="Arial"/>
          <w:i/>
          <w:spacing w:val="-5"/>
          <w:w w:val="155"/>
          <w:sz w:val="12"/>
        </w:rPr>
        <w:t>i</w:t>
      </w:r>
      <w:proofErr w:type="spellEnd"/>
      <w:r>
        <w:rPr>
          <w:spacing w:val="-5"/>
          <w:w w:val="155"/>
          <w:sz w:val="12"/>
        </w:rPr>
        <w:t>)</w:t>
      </w:r>
    </w:p>
    <w:p w14:paraId="28B46120" w14:textId="77777777" w:rsidR="00EC0BD2" w:rsidRDefault="00753B5A">
      <w:pPr>
        <w:spacing w:before="158" w:line="158" w:lineRule="auto"/>
        <w:ind w:left="-30"/>
        <w:rPr>
          <w:sz w:val="12"/>
        </w:rPr>
      </w:pPr>
      <w:r>
        <w:br w:type="column"/>
      </w:r>
      <w:r>
        <w:rPr>
          <w:i/>
          <w:w w:val="115"/>
          <w:position w:val="-7"/>
          <w:sz w:val="18"/>
        </w:rPr>
        <w:lastRenderedPageBreak/>
        <w:t>,</w:t>
      </w:r>
      <w:r>
        <w:rPr>
          <w:i/>
          <w:spacing w:val="-25"/>
          <w:w w:val="115"/>
          <w:position w:val="-7"/>
          <w:sz w:val="18"/>
        </w:rPr>
        <w:t xml:space="preserve"> </w:t>
      </w:r>
      <w:r>
        <w:rPr>
          <w:i/>
          <w:w w:val="115"/>
          <w:position w:val="-7"/>
          <w:sz w:val="18"/>
        </w:rPr>
        <w:t>a</w:t>
      </w:r>
      <w:r>
        <w:rPr>
          <w:rFonts w:ascii="DejaVu Sans" w:hAnsi="DejaVu Sans"/>
          <w:w w:val="115"/>
          <w:sz w:val="12"/>
        </w:rPr>
        <w:t>−</w:t>
      </w:r>
      <w:r>
        <w:rPr>
          <w:w w:val="115"/>
          <w:sz w:val="12"/>
        </w:rPr>
        <w:t>1</w:t>
      </w:r>
    </w:p>
    <w:p w14:paraId="2AFED341" w14:textId="77777777" w:rsidR="00EC0BD2" w:rsidRDefault="00753B5A">
      <w:pPr>
        <w:spacing w:before="22" w:line="121" w:lineRule="exact"/>
        <w:ind w:left="-31" w:right="81"/>
        <w:jc w:val="right"/>
        <w:rPr>
          <w:sz w:val="12"/>
        </w:rPr>
      </w:pPr>
      <w:r>
        <w:br w:type="column"/>
      </w:r>
      <w:proofErr w:type="spellStart"/>
      <w:r>
        <w:rPr>
          <w:rFonts w:ascii="Arial"/>
          <w:i/>
          <w:w w:val="160"/>
          <w:sz w:val="12"/>
        </w:rPr>
        <w:lastRenderedPageBreak/>
        <w:t>i</w:t>
      </w:r>
      <w:proofErr w:type="spellEnd"/>
      <w:r>
        <w:rPr>
          <w:w w:val="160"/>
          <w:sz w:val="12"/>
        </w:rPr>
        <w:t>=1</w:t>
      </w:r>
    </w:p>
    <w:p w14:paraId="0CFB3B29" w14:textId="77777777" w:rsidR="00EC0BD2" w:rsidRDefault="00753B5A">
      <w:pPr>
        <w:spacing w:line="182" w:lineRule="exact"/>
        <w:ind w:left="-31"/>
        <w:jc w:val="right"/>
        <w:rPr>
          <w:rFonts w:ascii="Arial" w:hAnsi="Arial"/>
          <w:i/>
          <w:sz w:val="12"/>
        </w:rPr>
      </w:pPr>
      <w:r>
        <w:rPr>
          <w:w w:val="105"/>
          <w:sz w:val="18"/>
        </w:rPr>
        <w:t xml:space="preserve">) where </w:t>
      </w:r>
      <w:r>
        <w:rPr>
          <w:b/>
          <w:i/>
          <w:w w:val="105"/>
          <w:sz w:val="18"/>
        </w:rPr>
        <w:t xml:space="preserve">θ </w:t>
      </w:r>
      <w:r>
        <w:rPr>
          <w:rFonts w:ascii="DejaVu Sans" w:hAnsi="DejaVu Sans"/>
          <w:w w:val="105"/>
          <w:sz w:val="18"/>
        </w:rPr>
        <w:t>∈</w:t>
      </w:r>
      <w:r>
        <w:rPr>
          <w:rFonts w:ascii="DejaVu Sans" w:hAnsi="DejaVu Sans"/>
          <w:spacing w:val="15"/>
          <w:w w:val="105"/>
          <w:sz w:val="18"/>
        </w:rPr>
        <w:t xml:space="preserve"> </w:t>
      </w:r>
      <w:r>
        <w:rPr>
          <w:rFonts w:ascii="Arial" w:hAnsi="Arial"/>
          <w:w w:val="105"/>
          <w:sz w:val="18"/>
        </w:rPr>
        <w:t>R</w:t>
      </w:r>
      <w:r>
        <w:rPr>
          <w:rFonts w:ascii="Arial" w:hAnsi="Arial"/>
          <w:i/>
          <w:w w:val="105"/>
          <w:position w:val="8"/>
          <w:sz w:val="12"/>
        </w:rPr>
        <w:t>d</w:t>
      </w:r>
    </w:p>
    <w:p w14:paraId="1D193F81" w14:textId="77777777" w:rsidR="00EC0BD2" w:rsidRDefault="00753B5A">
      <w:pPr>
        <w:pStyle w:val="Textkrper"/>
        <w:spacing w:before="149" w:line="176" w:lineRule="exact"/>
        <w:ind w:left="31"/>
      </w:pPr>
      <w:r>
        <w:br w:type="column"/>
      </w:r>
      <w:r>
        <w:rPr>
          <w:w w:val="110"/>
        </w:rPr>
        <w:lastRenderedPageBreak/>
        <w:t xml:space="preserve">and </w:t>
      </w:r>
      <w:r>
        <w:rPr>
          <w:i/>
          <w:w w:val="110"/>
        </w:rPr>
        <w:t xml:space="preserve">a </w:t>
      </w:r>
      <w:r>
        <w:rPr>
          <w:w w:val="110"/>
        </w:rPr>
        <w:t xml:space="preserve">is the precision (inverse noise variance, </w:t>
      </w:r>
      <w:r>
        <w:rPr>
          <w:i/>
          <w:w w:val="110"/>
        </w:rPr>
        <w:t xml:space="preserve">a </w:t>
      </w:r>
      <w:r>
        <w:rPr>
          <w:rFonts w:ascii="DejaVu Sans" w:hAnsi="DejaVu Sans"/>
          <w:w w:val="110"/>
        </w:rPr>
        <w:t xml:space="preserve">≡ </w:t>
      </w:r>
      <w:r>
        <w:rPr>
          <w:w w:val="110"/>
        </w:rPr>
        <w:t>1</w:t>
      </w:r>
      <w:r>
        <w:rPr>
          <w:i/>
          <w:w w:val="110"/>
        </w:rPr>
        <w:t>/σ</w:t>
      </w:r>
      <w:r>
        <w:rPr>
          <w:w w:val="110"/>
          <w:vertAlign w:val="superscript"/>
        </w:rPr>
        <w:t>2</w:t>
      </w:r>
      <w:r>
        <w:rPr>
          <w:w w:val="110"/>
        </w:rPr>
        <w:t xml:space="preserve">). We place a </w:t>
      </w:r>
      <w:r>
        <w:rPr>
          <w:i/>
          <w:w w:val="110"/>
        </w:rPr>
        <w:t>d</w:t>
      </w:r>
      <w:r>
        <w:rPr>
          <w:w w:val="110"/>
        </w:rPr>
        <w:t>-dimensional</w:t>
      </w:r>
    </w:p>
    <w:p w14:paraId="6CA606C3" w14:textId="77777777" w:rsidR="00EC0BD2" w:rsidRDefault="00EC0BD2">
      <w:pPr>
        <w:spacing w:line="176" w:lineRule="exact"/>
        <w:sectPr w:rsidR="00EC0BD2">
          <w:type w:val="continuous"/>
          <w:pgSz w:w="12240" w:h="15840"/>
          <w:pgMar w:top="880" w:right="0" w:bottom="280" w:left="560" w:header="720" w:footer="720" w:gutter="0"/>
          <w:cols w:num="7" w:space="720" w:equalWidth="0">
            <w:col w:w="859" w:space="40"/>
            <w:col w:w="288" w:space="39"/>
            <w:col w:w="661" w:space="39"/>
            <w:col w:w="276" w:space="39"/>
            <w:col w:w="338" w:space="40"/>
            <w:col w:w="1183" w:space="39"/>
            <w:col w:w="7839"/>
          </w:cols>
        </w:sectPr>
      </w:pPr>
    </w:p>
    <w:p w14:paraId="385E4AF2" w14:textId="2653E9F8" w:rsidR="00EC0BD2" w:rsidRDefault="0043734F">
      <w:pPr>
        <w:pStyle w:val="Textkrper"/>
        <w:spacing w:before="41" w:line="249" w:lineRule="auto"/>
        <w:ind w:left="545" w:right="1174" w:firstLine="21"/>
      </w:pPr>
      <w:r>
        <w:rPr>
          <w:noProof/>
          <w:lang w:val="de-DE" w:eastAsia="de-DE"/>
        </w:rPr>
        <w:lastRenderedPageBreak/>
        <mc:AlternateContent>
          <mc:Choice Requires="wps">
            <w:drawing>
              <wp:anchor distT="0" distB="0" distL="114300" distR="114300" simplePos="0" relativeHeight="251664384" behindDoc="1" locked="0" layoutInCell="1" allowOverlap="1" wp14:anchorId="0744B6B8" wp14:editId="72226045">
                <wp:simplePos x="0" y="0"/>
                <wp:positionH relativeFrom="page">
                  <wp:posOffset>1137285</wp:posOffset>
                </wp:positionH>
                <wp:positionV relativeFrom="paragraph">
                  <wp:posOffset>239395</wp:posOffset>
                </wp:positionV>
                <wp:extent cx="48260" cy="76200"/>
                <wp:effectExtent l="3810" t="2540" r="0" b="0"/>
                <wp:wrapNone/>
                <wp:docPr id="6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7C86" w14:textId="77777777" w:rsidR="00785F08" w:rsidRDefault="00785F08">
                            <w:pPr>
                              <w:spacing w:line="115" w:lineRule="exact"/>
                              <w:rPr>
                                <w:rFonts w:ascii="Verdana" w:hAnsi="Verdana"/>
                                <w:b/>
                                <w:i/>
                                <w:sz w:val="12"/>
                              </w:rPr>
                            </w:pPr>
                            <w:r>
                              <w:rPr>
                                <w:rFonts w:ascii="Verdana" w:hAnsi="Verdana"/>
                                <w:b/>
                                <w:i/>
                                <w:w w:val="89"/>
                                <w:sz w:val="12"/>
                              </w:rPr>
                              <w:t>θ</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44B6B8" id="Text Box 36" o:spid="_x0000_s1081" type="#_x0000_t202" style="position:absolute;left:0;text-align:left;margin-left:89.55pt;margin-top:18.85pt;width:3.8pt;height:6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" filled="f" stroked="f">
                <v:textbox inset="0,0,0,0">
                  <w:txbxContent>
                    <w:p w14:paraId="77057C86" w14:textId="77777777" w:rsidR="00785F08" w:rsidRDefault="00785F08">
                      <w:pPr>
                        <w:spacing w:line="115" w:lineRule="exact"/>
                        <w:rPr>
                          <w:rFonts w:ascii="Verdana" w:hAnsi="Verdana"/>
                          <w:b/>
                          <w:i/>
                          <w:sz w:val="12"/>
                        </w:rPr>
                      </w:pPr>
                      <w:r>
                        <w:rPr>
                          <w:rFonts w:ascii="Verdana" w:hAnsi="Verdana"/>
                          <w:b/>
                          <w:i/>
                          <w:w w:val="89"/>
                          <w:sz w:val="12"/>
                        </w:rPr>
                        <w:t>θ</w:t>
                      </w:r>
                    </w:p>
                  </w:txbxContent>
                </v:textbox>
                <w10:wrap anchorx="page"/>
              </v:shape>
            </w:pict>
          </mc:Fallback>
        </mc:AlternateContent>
      </w:r>
      <w:r w:rsidR="00753B5A">
        <w:rPr>
          <w:w w:val="110"/>
        </w:rPr>
        <w:t>diagonal Gaussian prior on the regression coefficients centered at</w:t>
      </w:r>
      <w:del w:id="180" w:author="andreas.voss" w:date="2019-07-09T14:22:00Z">
        <w:r w:rsidR="00753B5A" w:rsidDel="0038110B">
          <w:rPr>
            <w:w w:val="110"/>
          </w:rPr>
          <w:delText xml:space="preserve"> </w:delText>
        </w:r>
      </w:del>
      <w:r w:rsidR="00753B5A">
        <w:rPr>
          <w:w w:val="110"/>
        </w:rPr>
        <w:t xml:space="preserve"> 0:  </w:t>
      </w:r>
      <w:r w:rsidR="00753B5A">
        <w:rPr>
          <w:b/>
          <w:i/>
          <w:w w:val="110"/>
        </w:rPr>
        <w:t xml:space="preserve">θ  </w:t>
      </w:r>
      <w:r w:rsidR="00753B5A">
        <w:rPr>
          <w:rFonts w:ascii="DejaVu Sans" w:hAnsi="DejaVu Sans"/>
          <w:w w:val="110"/>
        </w:rPr>
        <w:t xml:space="preserve">∼ </w:t>
      </w:r>
      <w:proofErr w:type="spellStart"/>
      <w:r w:rsidR="00753B5A">
        <w:rPr>
          <w:rFonts w:ascii="DejaVu Sans" w:hAnsi="DejaVu Sans"/>
          <w:w w:val="110"/>
        </w:rPr>
        <w:t>N</w:t>
      </w:r>
      <w:r w:rsidR="00753B5A">
        <w:rPr>
          <w:rFonts w:ascii="Arial" w:hAnsi="Arial"/>
          <w:i/>
          <w:w w:val="110"/>
          <w:vertAlign w:val="subscript"/>
        </w:rPr>
        <w:t>d</w:t>
      </w:r>
      <w:proofErr w:type="spellEnd"/>
      <w:r w:rsidR="00753B5A">
        <w:rPr>
          <w:w w:val="110"/>
        </w:rPr>
        <w:t>(</w:t>
      </w:r>
      <w:r w:rsidR="00753B5A">
        <w:rPr>
          <w:rFonts w:ascii="Arial" w:hAnsi="Arial"/>
          <w:b/>
          <w:w w:val="110"/>
        </w:rPr>
        <w:t>0</w:t>
      </w:r>
      <w:r w:rsidR="00753B5A">
        <w:rPr>
          <w:i/>
          <w:w w:val="110"/>
        </w:rPr>
        <w:t xml:space="preserve">, </w:t>
      </w:r>
      <w:r w:rsidR="00753B5A">
        <w:rPr>
          <w:i/>
          <w:spacing w:val="4"/>
          <w:w w:val="110"/>
        </w:rPr>
        <w:t>b</w:t>
      </w:r>
      <w:r w:rsidR="00753B5A">
        <w:rPr>
          <w:rFonts w:ascii="DejaVu Sans" w:hAnsi="DejaVu Sans"/>
          <w:spacing w:val="4"/>
          <w:w w:val="110"/>
          <w:vertAlign w:val="superscript"/>
        </w:rPr>
        <w:t>−</w:t>
      </w:r>
      <w:r w:rsidR="00753B5A">
        <w:rPr>
          <w:spacing w:val="4"/>
          <w:w w:val="110"/>
          <w:vertAlign w:val="superscript"/>
        </w:rPr>
        <w:t>1</w:t>
      </w:r>
      <w:r w:rsidR="00753B5A">
        <w:rPr>
          <w:b/>
          <w:i/>
          <w:spacing w:val="4"/>
          <w:w w:val="110"/>
        </w:rPr>
        <w:t>I</w:t>
      </w:r>
      <w:r w:rsidR="00753B5A">
        <w:rPr>
          <w:spacing w:val="4"/>
          <w:w w:val="110"/>
        </w:rPr>
        <w:t xml:space="preserve">) </w:t>
      </w:r>
      <w:r w:rsidR="00753B5A">
        <w:rPr>
          <w:w w:val="110"/>
        </w:rPr>
        <w:t xml:space="preserve">where </w:t>
      </w:r>
      <w:r w:rsidR="00753B5A">
        <w:rPr>
          <w:i/>
          <w:w w:val="110"/>
        </w:rPr>
        <w:t xml:space="preserve">b </w:t>
      </w:r>
      <w:r w:rsidR="00753B5A">
        <w:rPr>
          <w:w w:val="110"/>
        </w:rPr>
        <w:t>is the precision of the prior    (</w:t>
      </w:r>
      <w:r w:rsidR="00753B5A">
        <w:rPr>
          <w:i/>
          <w:w w:val="110"/>
        </w:rPr>
        <w:t xml:space="preserve">b </w:t>
      </w:r>
      <w:r w:rsidR="00753B5A">
        <w:rPr>
          <w:rFonts w:ascii="DejaVu Sans" w:hAnsi="DejaVu Sans"/>
          <w:w w:val="110"/>
        </w:rPr>
        <w:t xml:space="preserve">≡ </w:t>
      </w:r>
      <w:r w:rsidR="00753B5A">
        <w:rPr>
          <w:spacing w:val="2"/>
          <w:w w:val="110"/>
        </w:rPr>
        <w:t>1</w:t>
      </w:r>
      <w:r w:rsidR="00753B5A">
        <w:rPr>
          <w:i/>
          <w:spacing w:val="2"/>
          <w:w w:val="110"/>
        </w:rPr>
        <w:t>/σ</w:t>
      </w:r>
      <w:r w:rsidR="00753B5A">
        <w:rPr>
          <w:spacing w:val="2"/>
          <w:w w:val="110"/>
          <w:vertAlign w:val="superscript"/>
        </w:rPr>
        <w:t>2</w:t>
      </w:r>
      <w:r w:rsidR="00753B5A">
        <w:rPr>
          <w:spacing w:val="2"/>
          <w:w w:val="110"/>
        </w:rPr>
        <w:t xml:space="preserve">). </w:t>
      </w:r>
      <w:r w:rsidR="00753B5A">
        <w:rPr>
          <w:w w:val="110"/>
        </w:rPr>
        <w:t xml:space="preserve">Thus, the likelihood </w:t>
      </w:r>
      <w:r w:rsidR="00753B5A">
        <w:rPr>
          <w:i/>
          <w:w w:val="110"/>
        </w:rPr>
        <w:t>p</w:t>
      </w:r>
      <w:r w:rsidR="00753B5A">
        <w:rPr>
          <w:w w:val="110"/>
        </w:rPr>
        <w:t>(</w:t>
      </w:r>
      <w:proofErr w:type="spellStart"/>
      <w:r w:rsidR="00753B5A">
        <w:rPr>
          <w:b/>
          <w:i/>
          <w:w w:val="110"/>
        </w:rPr>
        <w:t>D</w:t>
      </w:r>
      <w:r w:rsidR="00753B5A">
        <w:rPr>
          <w:rFonts w:ascii="DejaVu Sans" w:hAnsi="DejaVu Sans"/>
          <w:w w:val="110"/>
        </w:rPr>
        <w:t>|</w:t>
      </w:r>
      <w:r w:rsidR="00753B5A">
        <w:rPr>
          <w:b/>
          <w:i/>
          <w:w w:val="110"/>
        </w:rPr>
        <w:t>θ</w:t>
      </w:r>
      <w:proofErr w:type="spellEnd"/>
      <w:r w:rsidR="00753B5A">
        <w:rPr>
          <w:w w:val="110"/>
        </w:rPr>
        <w:t>) admits the following proportionality:</w:t>
      </w:r>
    </w:p>
    <w:p w14:paraId="146DF32B" w14:textId="77777777" w:rsidR="00EC0BD2" w:rsidRPr="00225D83" w:rsidRDefault="0043734F">
      <w:pPr>
        <w:tabs>
          <w:tab w:val="left" w:pos="10356"/>
        </w:tabs>
        <w:spacing w:line="448" w:lineRule="exact"/>
        <w:ind w:left="560" w:firstLine="3373"/>
        <w:rPr>
          <w:sz w:val="18"/>
          <w:lang w:val="fr-FR"/>
        </w:rPr>
      </w:pPr>
      <w:r>
        <w:rPr>
          <w:noProof/>
          <w:lang w:val="de-DE" w:eastAsia="de-DE"/>
        </w:rPr>
        <mc:AlternateContent>
          <mc:Choice Requires="wps">
            <w:drawing>
              <wp:anchor distT="0" distB="0" distL="114300" distR="114300" simplePos="0" relativeHeight="251665408" behindDoc="1" locked="0" layoutInCell="1" allowOverlap="1" wp14:anchorId="2BD43672" wp14:editId="0739852A">
                <wp:simplePos x="0" y="0"/>
                <wp:positionH relativeFrom="page">
                  <wp:posOffset>3751580</wp:posOffset>
                </wp:positionH>
                <wp:positionV relativeFrom="paragraph">
                  <wp:posOffset>206375</wp:posOffset>
                </wp:positionV>
                <wp:extent cx="59055" cy="161925"/>
                <wp:effectExtent l="0" t="0" r="0" b="2540"/>
                <wp:wrapNone/>
                <wp:docPr id="6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8F2A3" w14:textId="77777777" w:rsidR="00785F08" w:rsidRDefault="00785F08">
                            <w:pPr>
                              <w:pStyle w:val="Textkrper"/>
                              <w:spacing w:before="34"/>
                            </w:pPr>
                            <w:r>
                              <w:rPr>
                                <w:w w:val="102"/>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43672" id="Text Box 35" o:spid="_x0000_s1082" type="#_x0000_t202" style="position:absolute;left:0;text-align:left;margin-left:295.4pt;margin-top:16.25pt;width:4.65pt;height:12.7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" filled="f" stroked="f">
                <v:textbox inset="0,0,0,0">
                  <w:txbxContent>
                    <w:p w14:paraId="62C8F2A3" w14:textId="77777777" w:rsidR="00785F08" w:rsidRDefault="00785F08">
                      <w:pPr>
                        <w:pStyle w:val="Textkrper"/>
                        <w:spacing w:before="34"/>
                      </w:pPr>
                      <w:r>
                        <w:rPr>
                          <w:w w:val="102"/>
                        </w:rPr>
                        <w:t>2</w:t>
                      </w:r>
                    </w:p>
                  </w:txbxContent>
                </v:textbox>
                <w10:wrap anchorx="page"/>
              </v:shape>
            </w:pict>
          </mc:Fallback>
        </mc:AlternateContent>
      </w:r>
      <w:proofErr w:type="gramStart"/>
      <w:r w:rsidR="00753B5A" w:rsidRPr="00225D83">
        <w:rPr>
          <w:i/>
          <w:spacing w:val="-1"/>
          <w:w w:val="102"/>
          <w:sz w:val="18"/>
          <w:lang w:val="fr-FR"/>
        </w:rPr>
        <w:t>p</w:t>
      </w:r>
      <w:proofErr w:type="gramEnd"/>
      <w:r w:rsidR="00753B5A" w:rsidRPr="00225D83">
        <w:rPr>
          <w:spacing w:val="-1"/>
          <w:w w:val="119"/>
          <w:sz w:val="18"/>
          <w:lang w:val="fr-FR"/>
        </w:rPr>
        <w:t>(</w:t>
      </w:r>
      <w:r w:rsidR="00753B5A" w:rsidRPr="00225D83">
        <w:rPr>
          <w:b/>
          <w:i/>
          <w:spacing w:val="5"/>
          <w:w w:val="129"/>
          <w:sz w:val="18"/>
          <w:lang w:val="fr-FR"/>
        </w:rPr>
        <w:t>D</w:t>
      </w:r>
      <w:r w:rsidR="00753B5A" w:rsidRPr="00225D83">
        <w:rPr>
          <w:rFonts w:ascii="DejaVu Sans" w:hAnsi="DejaVu Sans"/>
          <w:w w:val="84"/>
          <w:sz w:val="18"/>
          <w:lang w:val="fr-FR"/>
        </w:rPr>
        <w:t>|</w:t>
      </w:r>
      <w:r w:rsidR="00753B5A">
        <w:rPr>
          <w:b/>
          <w:i/>
          <w:spacing w:val="5"/>
          <w:w w:val="107"/>
          <w:sz w:val="18"/>
        </w:rPr>
        <w:t>θ</w:t>
      </w:r>
      <w:r w:rsidR="00753B5A" w:rsidRPr="00225D83">
        <w:rPr>
          <w:w w:val="119"/>
          <w:sz w:val="18"/>
          <w:lang w:val="fr-FR"/>
        </w:rPr>
        <w:t>)</w:t>
      </w:r>
      <w:r w:rsidR="00753B5A" w:rsidRPr="00225D83">
        <w:rPr>
          <w:spacing w:val="6"/>
          <w:sz w:val="18"/>
          <w:lang w:val="fr-FR"/>
        </w:rPr>
        <w:t xml:space="preserve"> </w:t>
      </w:r>
      <w:r w:rsidR="00753B5A" w:rsidRPr="00225D83">
        <w:rPr>
          <w:rFonts w:ascii="DejaVu Sans" w:hAnsi="DejaVu Sans"/>
          <w:w w:val="111"/>
          <w:sz w:val="18"/>
          <w:lang w:val="fr-FR"/>
        </w:rPr>
        <w:t>∝</w:t>
      </w:r>
      <w:r w:rsidR="00753B5A" w:rsidRPr="00225D83">
        <w:rPr>
          <w:rFonts w:ascii="DejaVu Sans" w:hAnsi="DejaVu Sans"/>
          <w:spacing w:val="-6"/>
          <w:sz w:val="18"/>
          <w:lang w:val="fr-FR"/>
        </w:rPr>
        <w:t xml:space="preserve"> </w:t>
      </w:r>
      <w:proofErr w:type="spellStart"/>
      <w:r w:rsidR="00753B5A" w:rsidRPr="00225D83">
        <w:rPr>
          <w:w w:val="108"/>
          <w:sz w:val="18"/>
          <w:lang w:val="fr-FR"/>
        </w:rPr>
        <w:t>exp</w:t>
      </w:r>
      <w:proofErr w:type="spellEnd"/>
      <w:r w:rsidR="00753B5A" w:rsidRPr="00225D83">
        <w:rPr>
          <w:spacing w:val="-15"/>
          <w:sz w:val="18"/>
          <w:lang w:val="fr-FR"/>
        </w:rPr>
        <w:t xml:space="preserve"> </w:t>
      </w:r>
      <w:r w:rsidR="00753B5A" w:rsidRPr="00225D83">
        <w:rPr>
          <w:rFonts w:ascii="Arial" w:hAnsi="Arial"/>
          <w:w w:val="214"/>
          <w:position w:val="22"/>
          <w:sz w:val="20"/>
          <w:lang w:val="fr-FR"/>
        </w:rPr>
        <w:t>.</w:t>
      </w:r>
      <w:r w:rsidR="00753B5A" w:rsidRPr="00225D83">
        <w:rPr>
          <w:rFonts w:ascii="DejaVu Sans" w:hAnsi="DejaVu Sans"/>
          <w:w w:val="95"/>
          <w:sz w:val="18"/>
          <w:lang w:val="fr-FR"/>
        </w:rPr>
        <w:t>−</w:t>
      </w:r>
      <w:r w:rsidR="00753B5A" w:rsidRPr="00225D83">
        <w:rPr>
          <w:rFonts w:ascii="DejaVu Sans" w:hAnsi="DejaVu Sans"/>
          <w:spacing w:val="-34"/>
          <w:sz w:val="18"/>
          <w:lang w:val="fr-FR"/>
        </w:rPr>
        <w:t xml:space="preserve"> </w:t>
      </w:r>
      <w:r w:rsidR="00753B5A" w:rsidRPr="00225D83">
        <w:rPr>
          <w:i/>
          <w:w w:val="108"/>
          <w:position w:val="12"/>
          <w:sz w:val="18"/>
          <w:u w:val="single"/>
          <w:lang w:val="fr-FR"/>
        </w:rPr>
        <w:t>a</w:t>
      </w:r>
      <w:r w:rsidR="00753B5A" w:rsidRPr="00225D83">
        <w:rPr>
          <w:i/>
          <w:spacing w:val="9"/>
          <w:position w:val="12"/>
          <w:sz w:val="18"/>
          <w:lang w:val="fr-FR"/>
        </w:rPr>
        <w:t xml:space="preserve"> </w:t>
      </w:r>
      <w:r w:rsidR="00753B5A" w:rsidRPr="00225D83">
        <w:rPr>
          <w:spacing w:val="-1"/>
          <w:w w:val="119"/>
          <w:sz w:val="18"/>
          <w:lang w:val="fr-FR"/>
        </w:rPr>
        <w:t>(</w:t>
      </w:r>
      <w:r w:rsidR="00753B5A" w:rsidRPr="00225D83">
        <w:rPr>
          <w:i/>
          <w:w w:val="113"/>
          <w:sz w:val="18"/>
          <w:lang w:val="fr-FR"/>
        </w:rPr>
        <w:t>y</w:t>
      </w:r>
      <w:r w:rsidR="00753B5A" w:rsidRPr="00225D83">
        <w:rPr>
          <w:i/>
          <w:spacing w:val="2"/>
          <w:sz w:val="18"/>
          <w:lang w:val="fr-FR"/>
        </w:rPr>
        <w:t xml:space="preserve"> </w:t>
      </w:r>
      <w:r w:rsidR="00753B5A" w:rsidRPr="00225D83">
        <w:rPr>
          <w:rFonts w:ascii="DejaVu Sans" w:hAnsi="DejaVu Sans"/>
          <w:w w:val="95"/>
          <w:sz w:val="18"/>
          <w:lang w:val="fr-FR"/>
        </w:rPr>
        <w:t>−</w:t>
      </w:r>
      <w:r w:rsidR="00753B5A" w:rsidRPr="00225D83">
        <w:rPr>
          <w:rFonts w:ascii="DejaVu Sans" w:hAnsi="DejaVu Sans"/>
          <w:spacing w:val="-17"/>
          <w:sz w:val="18"/>
          <w:lang w:val="fr-FR"/>
        </w:rPr>
        <w:t xml:space="preserve"> </w:t>
      </w:r>
      <w:r w:rsidR="00753B5A" w:rsidRPr="00225D83">
        <w:rPr>
          <w:b/>
          <w:i/>
          <w:spacing w:val="14"/>
          <w:w w:val="141"/>
          <w:sz w:val="18"/>
          <w:lang w:val="fr-FR"/>
        </w:rPr>
        <w:t>X</w:t>
      </w:r>
      <w:r w:rsidR="00753B5A">
        <w:rPr>
          <w:b/>
          <w:i/>
          <w:spacing w:val="5"/>
          <w:w w:val="107"/>
          <w:sz w:val="18"/>
        </w:rPr>
        <w:t>θ</w:t>
      </w:r>
      <w:r w:rsidR="00753B5A" w:rsidRPr="00225D83">
        <w:rPr>
          <w:spacing w:val="-1"/>
          <w:w w:val="119"/>
          <w:sz w:val="18"/>
          <w:lang w:val="fr-FR"/>
        </w:rPr>
        <w:t>)</w:t>
      </w:r>
      <w:r w:rsidR="00753B5A" w:rsidRPr="00225D83">
        <w:rPr>
          <w:rFonts w:ascii="Arial" w:hAnsi="Arial"/>
          <w:i/>
          <w:w w:val="119"/>
          <w:position w:val="9"/>
          <w:sz w:val="12"/>
          <w:lang w:val="fr-FR"/>
        </w:rPr>
        <w:t>T</w:t>
      </w:r>
      <w:r w:rsidR="00753B5A" w:rsidRPr="00225D83">
        <w:rPr>
          <w:rFonts w:ascii="Arial" w:hAnsi="Arial"/>
          <w:i/>
          <w:position w:val="9"/>
          <w:sz w:val="12"/>
          <w:lang w:val="fr-FR"/>
        </w:rPr>
        <w:t xml:space="preserve"> </w:t>
      </w:r>
      <w:r w:rsidR="00753B5A" w:rsidRPr="00225D83">
        <w:rPr>
          <w:rFonts w:ascii="Arial" w:hAnsi="Arial"/>
          <w:i/>
          <w:spacing w:val="-7"/>
          <w:position w:val="9"/>
          <w:sz w:val="12"/>
          <w:lang w:val="fr-FR"/>
        </w:rPr>
        <w:t xml:space="preserve"> </w:t>
      </w:r>
      <w:r w:rsidR="00753B5A" w:rsidRPr="00225D83">
        <w:rPr>
          <w:spacing w:val="-1"/>
          <w:w w:val="119"/>
          <w:sz w:val="18"/>
          <w:lang w:val="fr-FR"/>
        </w:rPr>
        <w:t>(</w:t>
      </w:r>
      <w:r w:rsidR="00753B5A" w:rsidRPr="00225D83">
        <w:rPr>
          <w:i/>
          <w:w w:val="113"/>
          <w:sz w:val="18"/>
          <w:lang w:val="fr-FR"/>
        </w:rPr>
        <w:t>y</w:t>
      </w:r>
      <w:r w:rsidR="00753B5A" w:rsidRPr="00225D83">
        <w:rPr>
          <w:i/>
          <w:spacing w:val="2"/>
          <w:sz w:val="18"/>
          <w:lang w:val="fr-FR"/>
        </w:rPr>
        <w:t xml:space="preserve"> </w:t>
      </w:r>
      <w:r w:rsidR="00753B5A" w:rsidRPr="00225D83">
        <w:rPr>
          <w:rFonts w:ascii="DejaVu Sans" w:hAnsi="DejaVu Sans"/>
          <w:w w:val="95"/>
          <w:sz w:val="18"/>
          <w:lang w:val="fr-FR"/>
        </w:rPr>
        <w:t>−</w:t>
      </w:r>
      <w:r w:rsidR="00753B5A" w:rsidRPr="00225D83">
        <w:rPr>
          <w:rFonts w:ascii="DejaVu Sans" w:hAnsi="DejaVu Sans"/>
          <w:spacing w:val="-17"/>
          <w:sz w:val="18"/>
          <w:lang w:val="fr-FR"/>
        </w:rPr>
        <w:t xml:space="preserve"> </w:t>
      </w:r>
      <w:r w:rsidR="00753B5A" w:rsidRPr="00225D83">
        <w:rPr>
          <w:b/>
          <w:i/>
          <w:spacing w:val="14"/>
          <w:w w:val="141"/>
          <w:sz w:val="18"/>
          <w:lang w:val="fr-FR"/>
        </w:rPr>
        <w:t>X</w:t>
      </w:r>
      <w:r w:rsidR="00753B5A">
        <w:rPr>
          <w:b/>
          <w:i/>
          <w:spacing w:val="5"/>
          <w:w w:val="107"/>
          <w:sz w:val="18"/>
        </w:rPr>
        <w:t>θ</w:t>
      </w:r>
      <w:r w:rsidR="00753B5A" w:rsidRPr="00225D83">
        <w:rPr>
          <w:spacing w:val="-1"/>
          <w:w w:val="119"/>
          <w:sz w:val="18"/>
          <w:lang w:val="fr-FR"/>
        </w:rPr>
        <w:t>)</w:t>
      </w:r>
      <w:r w:rsidR="00753B5A">
        <w:rPr>
          <w:rFonts w:ascii="Arial" w:hAnsi="Arial"/>
          <w:w w:val="96"/>
          <w:position w:val="22"/>
          <w:sz w:val="20"/>
        </w:rPr>
        <w:t>Σ</w:t>
      </w:r>
      <w:r w:rsidR="00753B5A" w:rsidRPr="00225D83">
        <w:rPr>
          <w:rFonts w:ascii="Arial" w:hAnsi="Arial"/>
          <w:position w:val="22"/>
          <w:sz w:val="20"/>
          <w:lang w:val="fr-FR"/>
        </w:rPr>
        <w:tab/>
      </w:r>
      <w:r w:rsidR="00753B5A" w:rsidRPr="00225D83">
        <w:rPr>
          <w:spacing w:val="-1"/>
          <w:w w:val="95"/>
          <w:sz w:val="18"/>
          <w:lang w:val="fr-FR"/>
        </w:rPr>
        <w:t>[15]</w:t>
      </w:r>
    </w:p>
    <w:p w14:paraId="59167683" w14:textId="77777777" w:rsidR="00EC0BD2" w:rsidRDefault="00753B5A">
      <w:pPr>
        <w:pStyle w:val="Textkrper"/>
        <w:spacing w:before="276" w:line="252" w:lineRule="auto"/>
        <w:ind w:left="545" w:right="868" w:firstLine="14"/>
      </w:pPr>
      <w:r>
        <w:rPr>
          <w:w w:val="115"/>
        </w:rPr>
        <w:t xml:space="preserve">where </w:t>
      </w:r>
      <w:r>
        <w:rPr>
          <w:b/>
          <w:i/>
          <w:w w:val="125"/>
        </w:rPr>
        <w:t xml:space="preserve">X </w:t>
      </w:r>
      <w:r>
        <w:rPr>
          <w:w w:val="115"/>
        </w:rPr>
        <w:t xml:space="preserve">denotes the design matrix containing all </w:t>
      </w:r>
      <w:r>
        <w:rPr>
          <w:b/>
          <w:i/>
          <w:w w:val="125"/>
        </w:rPr>
        <w:t>x</w:t>
      </w:r>
      <w:r>
        <w:rPr>
          <w:w w:val="125"/>
          <w:vertAlign w:val="superscript"/>
        </w:rPr>
        <w:t>(</w:t>
      </w:r>
      <w:proofErr w:type="spellStart"/>
      <w:r>
        <w:rPr>
          <w:rFonts w:ascii="Arial" w:hAnsi="Arial"/>
          <w:i/>
          <w:w w:val="125"/>
          <w:vertAlign w:val="superscript"/>
        </w:rPr>
        <w:t>i</w:t>
      </w:r>
      <w:proofErr w:type="spellEnd"/>
      <w:r>
        <w:rPr>
          <w:w w:val="125"/>
          <w:vertAlign w:val="superscript"/>
        </w:rPr>
        <w:t>)</w:t>
      </w:r>
      <w:r>
        <w:rPr>
          <w:w w:val="125"/>
        </w:rPr>
        <w:t xml:space="preserve"> </w:t>
      </w:r>
      <w:r>
        <w:rPr>
          <w:w w:val="115"/>
        </w:rPr>
        <w:t xml:space="preserve">stacked row-wise. Since the prior of </w:t>
      </w:r>
      <w:r>
        <w:rPr>
          <w:b/>
          <w:i/>
          <w:w w:val="115"/>
        </w:rPr>
        <w:t xml:space="preserve">θ </w:t>
      </w:r>
      <w:r>
        <w:rPr>
          <w:w w:val="115"/>
        </w:rPr>
        <w:t xml:space="preserve">is conjugate to the likelihood (both are Gaussian distributions), the posterior of </w:t>
      </w:r>
      <w:r>
        <w:rPr>
          <w:b/>
          <w:i/>
          <w:w w:val="115"/>
        </w:rPr>
        <w:t xml:space="preserve">θ </w:t>
      </w:r>
      <w:r>
        <w:rPr>
          <w:w w:val="115"/>
        </w:rPr>
        <w:t>is also Gaussian, given by:</w:t>
      </w:r>
    </w:p>
    <w:p w14:paraId="4DCD5AC7" w14:textId="77777777" w:rsidR="00EC0BD2" w:rsidRPr="00225D83" w:rsidRDefault="0043734F">
      <w:pPr>
        <w:tabs>
          <w:tab w:val="left" w:pos="10356"/>
        </w:tabs>
        <w:spacing w:before="17"/>
        <w:ind w:left="3585"/>
        <w:rPr>
          <w:sz w:val="18"/>
          <w:lang w:val="fr-FR"/>
        </w:rPr>
      </w:pPr>
      <w:r>
        <w:rPr>
          <w:noProof/>
          <w:lang w:val="de-DE" w:eastAsia="de-DE"/>
        </w:rPr>
        <mc:AlternateContent>
          <mc:Choice Requires="wps">
            <w:drawing>
              <wp:anchor distT="0" distB="0" distL="114300" distR="114300" simplePos="0" relativeHeight="251666432" behindDoc="1" locked="0" layoutInCell="1" allowOverlap="1" wp14:anchorId="44B65641" wp14:editId="2217C5B8">
                <wp:simplePos x="0" y="0"/>
                <wp:positionH relativeFrom="page">
                  <wp:posOffset>2748915</wp:posOffset>
                </wp:positionH>
                <wp:positionV relativeFrom="paragraph">
                  <wp:posOffset>483870</wp:posOffset>
                </wp:positionV>
                <wp:extent cx="637540" cy="198120"/>
                <wp:effectExtent l="0" t="1270" r="4445" b="635"/>
                <wp:wrapNone/>
                <wp:docPr id="63"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54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1AF89" w14:textId="77777777" w:rsidR="00785F08" w:rsidRDefault="00785F08">
                            <w:pPr>
                              <w:pStyle w:val="Textkrper"/>
                              <w:tabs>
                                <w:tab w:val="left" w:pos="538"/>
                                <w:tab w:val="left" w:pos="952"/>
                              </w:tabs>
                              <w:spacing w:line="182" w:lineRule="exact"/>
                              <w:rPr>
                                <w:rFonts w:ascii="DejaVu Sans"/>
                              </w:rPr>
                            </w:pPr>
                            <w:r>
                              <w:rPr>
                                <w:rFonts w:ascii="DejaVu Sans"/>
                              </w:rPr>
                              <w:t>|</w:t>
                            </w:r>
                            <w:r>
                              <w:rPr>
                                <w:rFonts w:ascii="DejaVu Sans"/>
                              </w:rPr>
                              <w:tab/>
                              <w:t>N</w:t>
                            </w:r>
                            <w:r>
                              <w:rPr>
                                <w:rFonts w:ascii="DejaVu Sans"/>
                              </w:rPr>
                              <w:tab/>
                            </w:r>
                            <w:r>
                              <w:rPr>
                                <w:rFonts w:ascii="DejaVu Sans"/>
                                <w:w w:val="8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65641" id="Text Box 34" o:spid="_x0000_s1083" type="#_x0000_t202" style="position:absolute;left:0;text-align:left;margin-left:216.45pt;margin-top:38.1pt;width:50.2pt;height:15.6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ZyswIAALI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" filled="f" stroked="f">
                <v:textbox inset="0,0,0,0">
                  <w:txbxContent>
                    <w:p w14:paraId="7C11AF89" w14:textId="77777777" w:rsidR="00785F08" w:rsidRDefault="00785F08">
                      <w:pPr>
                        <w:pStyle w:val="Textkrper"/>
                        <w:tabs>
                          <w:tab w:val="left" w:pos="538"/>
                          <w:tab w:val="left" w:pos="952"/>
                        </w:tabs>
                        <w:spacing w:line="182" w:lineRule="exact"/>
                        <w:rPr>
                          <w:rFonts w:ascii="DejaVu Sans"/>
                        </w:rPr>
                      </w:pPr>
                      <w:r>
                        <w:rPr>
                          <w:rFonts w:ascii="DejaVu Sans"/>
                        </w:rPr>
                        <w:t>|</w:t>
                      </w:r>
                      <w:r>
                        <w:rPr>
                          <w:rFonts w:ascii="DejaVu Sans"/>
                        </w:rPr>
                        <w:tab/>
                        <w:t>N</w:t>
                      </w:r>
                      <w:r>
                        <w:rPr>
                          <w:rFonts w:ascii="DejaVu Sans"/>
                        </w:rPr>
                        <w:tab/>
                      </w:r>
                      <w:r>
                        <w:rPr>
                          <w:rFonts w:ascii="DejaVu Sans"/>
                          <w:w w:val="85"/>
                        </w:rPr>
                        <w:t>|</w:t>
                      </w:r>
                    </w:p>
                  </w:txbxContent>
                </v:textbox>
                <w10:wrap anchorx="page"/>
              </v:shape>
            </w:pict>
          </mc:Fallback>
        </mc:AlternateContent>
      </w:r>
      <w:r>
        <w:rPr>
          <w:noProof/>
          <w:lang w:val="de-DE" w:eastAsia="de-DE"/>
        </w:rPr>
        <mc:AlternateContent>
          <mc:Choice Requires="wps">
            <w:drawing>
              <wp:anchor distT="0" distB="0" distL="114300" distR="114300" simplePos="0" relativeHeight="251667456" behindDoc="1" locked="0" layoutInCell="1" allowOverlap="1" wp14:anchorId="0508EFFA" wp14:editId="42EAEBEA">
                <wp:simplePos x="0" y="0"/>
                <wp:positionH relativeFrom="page">
                  <wp:posOffset>3531235</wp:posOffset>
                </wp:positionH>
                <wp:positionV relativeFrom="paragraph">
                  <wp:posOffset>218440</wp:posOffset>
                </wp:positionV>
                <wp:extent cx="59055" cy="161925"/>
                <wp:effectExtent l="0" t="2540" r="635" b="0"/>
                <wp:wrapNone/>
                <wp:docPr id="6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58FEE" w14:textId="77777777" w:rsidR="00785F08" w:rsidRDefault="00785F08">
                            <w:pPr>
                              <w:pStyle w:val="Textkrper"/>
                              <w:spacing w:before="34"/>
                            </w:pPr>
                            <w:r>
                              <w:rPr>
                                <w:w w:val="102"/>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08EFFA" id="Text Box 33" o:spid="_x0000_s1084" type="#_x0000_t202" style="position:absolute;left:0;text-align:left;margin-left:278.05pt;margin-top:17.2pt;width:4.65pt;height:12.7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" filled="f" stroked="f">
                <v:textbox inset="0,0,0,0">
                  <w:txbxContent>
                    <w:p w14:paraId="77158FEE" w14:textId="77777777" w:rsidR="00785F08" w:rsidRDefault="00785F08">
                      <w:pPr>
                        <w:pStyle w:val="Textkrper"/>
                        <w:spacing w:before="34"/>
                      </w:pPr>
                      <w:r>
                        <w:rPr>
                          <w:w w:val="102"/>
                        </w:rPr>
                        <w:t>2</w:t>
                      </w:r>
                    </w:p>
                  </w:txbxContent>
                </v:textbox>
                <w10:wrap anchorx="page"/>
              </v:shape>
            </w:pict>
          </mc:Fallback>
        </mc:AlternateContent>
      </w:r>
      <w:r>
        <w:rPr>
          <w:noProof/>
          <w:lang w:val="de-DE" w:eastAsia="de-DE"/>
        </w:rPr>
        <mc:AlternateContent>
          <mc:Choice Requires="wps">
            <w:drawing>
              <wp:anchor distT="0" distB="0" distL="114300" distR="114300" simplePos="0" relativeHeight="251668480" behindDoc="1" locked="0" layoutInCell="1" allowOverlap="1" wp14:anchorId="49693C49" wp14:editId="653A92E9">
                <wp:simplePos x="0" y="0"/>
                <wp:positionH relativeFrom="page">
                  <wp:posOffset>4838065</wp:posOffset>
                </wp:positionH>
                <wp:positionV relativeFrom="paragraph">
                  <wp:posOffset>218440</wp:posOffset>
                </wp:positionV>
                <wp:extent cx="59055" cy="161925"/>
                <wp:effectExtent l="0" t="2540" r="0" b="0"/>
                <wp:wrapNone/>
                <wp:docPr id="61"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BEF05" w14:textId="77777777" w:rsidR="00785F08" w:rsidRDefault="00785F08">
                            <w:pPr>
                              <w:pStyle w:val="Textkrper"/>
                              <w:spacing w:before="34"/>
                            </w:pPr>
                            <w:r>
                              <w:rPr>
                                <w:w w:val="102"/>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693C49" id="Text Box 32" o:spid="_x0000_s1085" type="#_x0000_t202" style="position:absolute;left:0;text-align:left;margin-left:380.95pt;margin-top:17.2pt;width:4.65pt;height:12.7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" filled="f" stroked="f">
                <v:textbox inset="0,0,0,0">
                  <w:txbxContent>
                    <w:p w14:paraId="510BEF05" w14:textId="77777777" w:rsidR="00785F08" w:rsidRDefault="00785F08">
                      <w:pPr>
                        <w:pStyle w:val="Textkrper"/>
                        <w:spacing w:before="34"/>
                      </w:pPr>
                      <w:r>
                        <w:rPr>
                          <w:w w:val="102"/>
                        </w:rPr>
                        <w:t>2</w:t>
                      </w:r>
                    </w:p>
                  </w:txbxContent>
                </v:textbox>
                <w10:wrap anchorx="page"/>
              </v:shape>
            </w:pict>
          </mc:Fallback>
        </mc:AlternateContent>
      </w:r>
      <w:proofErr w:type="gramStart"/>
      <w:r w:rsidR="00753B5A" w:rsidRPr="00225D83">
        <w:rPr>
          <w:i/>
          <w:spacing w:val="-1"/>
          <w:w w:val="102"/>
          <w:sz w:val="18"/>
          <w:lang w:val="fr-FR"/>
        </w:rPr>
        <w:t>p</w:t>
      </w:r>
      <w:proofErr w:type="gramEnd"/>
      <w:r w:rsidR="00753B5A" w:rsidRPr="00225D83">
        <w:rPr>
          <w:spacing w:val="-1"/>
          <w:w w:val="119"/>
          <w:sz w:val="18"/>
          <w:lang w:val="fr-FR"/>
        </w:rPr>
        <w:t>(</w:t>
      </w:r>
      <w:r w:rsidR="00753B5A">
        <w:rPr>
          <w:b/>
          <w:i/>
          <w:spacing w:val="5"/>
          <w:w w:val="107"/>
          <w:sz w:val="18"/>
        </w:rPr>
        <w:t>θ</w:t>
      </w:r>
      <w:r w:rsidR="00753B5A" w:rsidRPr="00225D83">
        <w:rPr>
          <w:rFonts w:ascii="DejaVu Sans" w:hAnsi="DejaVu Sans"/>
          <w:w w:val="84"/>
          <w:sz w:val="18"/>
          <w:lang w:val="fr-FR"/>
        </w:rPr>
        <w:t>|</w:t>
      </w:r>
      <w:r w:rsidR="00753B5A" w:rsidRPr="00225D83">
        <w:rPr>
          <w:b/>
          <w:i/>
          <w:spacing w:val="5"/>
          <w:w w:val="129"/>
          <w:sz w:val="18"/>
          <w:lang w:val="fr-FR"/>
        </w:rPr>
        <w:t>D</w:t>
      </w:r>
      <w:r w:rsidR="00753B5A" w:rsidRPr="00225D83">
        <w:rPr>
          <w:w w:val="119"/>
          <w:sz w:val="18"/>
          <w:lang w:val="fr-FR"/>
        </w:rPr>
        <w:t>)</w:t>
      </w:r>
      <w:r w:rsidR="00753B5A" w:rsidRPr="00225D83">
        <w:rPr>
          <w:spacing w:val="6"/>
          <w:sz w:val="18"/>
          <w:lang w:val="fr-FR"/>
        </w:rPr>
        <w:t xml:space="preserve"> </w:t>
      </w:r>
      <w:r w:rsidR="00753B5A" w:rsidRPr="00225D83">
        <w:rPr>
          <w:rFonts w:ascii="DejaVu Sans" w:hAnsi="DejaVu Sans"/>
          <w:w w:val="111"/>
          <w:sz w:val="18"/>
          <w:lang w:val="fr-FR"/>
        </w:rPr>
        <w:t>∝</w:t>
      </w:r>
      <w:r w:rsidR="00753B5A" w:rsidRPr="00225D83">
        <w:rPr>
          <w:rFonts w:ascii="DejaVu Sans" w:hAnsi="DejaVu Sans"/>
          <w:spacing w:val="-6"/>
          <w:sz w:val="18"/>
          <w:lang w:val="fr-FR"/>
        </w:rPr>
        <w:t xml:space="preserve"> </w:t>
      </w:r>
      <w:proofErr w:type="spellStart"/>
      <w:r w:rsidR="00753B5A" w:rsidRPr="00225D83">
        <w:rPr>
          <w:w w:val="108"/>
          <w:sz w:val="18"/>
          <w:lang w:val="fr-FR"/>
        </w:rPr>
        <w:t>exp</w:t>
      </w:r>
      <w:proofErr w:type="spellEnd"/>
      <w:r w:rsidR="00753B5A" w:rsidRPr="00225D83">
        <w:rPr>
          <w:spacing w:val="-15"/>
          <w:sz w:val="18"/>
          <w:lang w:val="fr-FR"/>
        </w:rPr>
        <w:t xml:space="preserve"> </w:t>
      </w:r>
      <w:r w:rsidR="00753B5A" w:rsidRPr="00225D83">
        <w:rPr>
          <w:rFonts w:ascii="Arial" w:hAnsi="Arial"/>
          <w:w w:val="214"/>
          <w:position w:val="22"/>
          <w:sz w:val="20"/>
          <w:lang w:val="fr-FR"/>
        </w:rPr>
        <w:t>.</w:t>
      </w:r>
      <w:r w:rsidR="00753B5A" w:rsidRPr="00225D83">
        <w:rPr>
          <w:rFonts w:ascii="DejaVu Sans" w:hAnsi="DejaVu Sans"/>
          <w:w w:val="95"/>
          <w:sz w:val="18"/>
          <w:lang w:val="fr-FR"/>
        </w:rPr>
        <w:t>−</w:t>
      </w:r>
      <w:r w:rsidR="00753B5A" w:rsidRPr="00225D83">
        <w:rPr>
          <w:rFonts w:ascii="DejaVu Sans" w:hAnsi="DejaVu Sans"/>
          <w:spacing w:val="-34"/>
          <w:sz w:val="18"/>
          <w:lang w:val="fr-FR"/>
        </w:rPr>
        <w:t xml:space="preserve"> </w:t>
      </w:r>
      <w:r w:rsidR="00753B5A" w:rsidRPr="00225D83">
        <w:rPr>
          <w:i/>
          <w:w w:val="108"/>
          <w:position w:val="12"/>
          <w:sz w:val="18"/>
          <w:u w:val="single"/>
          <w:lang w:val="fr-FR"/>
        </w:rPr>
        <w:t>a</w:t>
      </w:r>
      <w:r w:rsidR="00753B5A" w:rsidRPr="00225D83">
        <w:rPr>
          <w:i/>
          <w:spacing w:val="9"/>
          <w:position w:val="12"/>
          <w:sz w:val="18"/>
          <w:lang w:val="fr-FR"/>
        </w:rPr>
        <w:t xml:space="preserve"> </w:t>
      </w:r>
      <w:r w:rsidR="00753B5A" w:rsidRPr="00225D83">
        <w:rPr>
          <w:spacing w:val="-1"/>
          <w:w w:val="119"/>
          <w:sz w:val="18"/>
          <w:lang w:val="fr-FR"/>
        </w:rPr>
        <w:t>(</w:t>
      </w:r>
      <w:r w:rsidR="00753B5A" w:rsidRPr="00225D83">
        <w:rPr>
          <w:i/>
          <w:w w:val="113"/>
          <w:sz w:val="18"/>
          <w:lang w:val="fr-FR"/>
        </w:rPr>
        <w:t>y</w:t>
      </w:r>
      <w:r w:rsidR="00753B5A" w:rsidRPr="00225D83">
        <w:rPr>
          <w:i/>
          <w:spacing w:val="2"/>
          <w:sz w:val="18"/>
          <w:lang w:val="fr-FR"/>
        </w:rPr>
        <w:t xml:space="preserve"> </w:t>
      </w:r>
      <w:r w:rsidR="00753B5A" w:rsidRPr="00225D83">
        <w:rPr>
          <w:rFonts w:ascii="DejaVu Sans" w:hAnsi="DejaVu Sans"/>
          <w:w w:val="95"/>
          <w:sz w:val="18"/>
          <w:lang w:val="fr-FR"/>
        </w:rPr>
        <w:t>−</w:t>
      </w:r>
      <w:r w:rsidR="00753B5A" w:rsidRPr="00225D83">
        <w:rPr>
          <w:rFonts w:ascii="DejaVu Sans" w:hAnsi="DejaVu Sans"/>
          <w:spacing w:val="-17"/>
          <w:sz w:val="18"/>
          <w:lang w:val="fr-FR"/>
        </w:rPr>
        <w:t xml:space="preserve"> </w:t>
      </w:r>
      <w:r w:rsidR="00753B5A" w:rsidRPr="00225D83">
        <w:rPr>
          <w:b/>
          <w:i/>
          <w:spacing w:val="14"/>
          <w:w w:val="141"/>
          <w:sz w:val="18"/>
          <w:lang w:val="fr-FR"/>
        </w:rPr>
        <w:t>X</w:t>
      </w:r>
      <w:r w:rsidR="00753B5A">
        <w:rPr>
          <w:b/>
          <w:i/>
          <w:spacing w:val="5"/>
          <w:w w:val="107"/>
          <w:sz w:val="18"/>
        </w:rPr>
        <w:t>θ</w:t>
      </w:r>
      <w:r w:rsidR="00753B5A" w:rsidRPr="00225D83">
        <w:rPr>
          <w:spacing w:val="-1"/>
          <w:w w:val="119"/>
          <w:sz w:val="18"/>
          <w:lang w:val="fr-FR"/>
        </w:rPr>
        <w:t>)</w:t>
      </w:r>
      <w:r w:rsidR="00753B5A" w:rsidRPr="00225D83">
        <w:rPr>
          <w:rFonts w:ascii="Arial" w:hAnsi="Arial"/>
          <w:i/>
          <w:w w:val="119"/>
          <w:position w:val="9"/>
          <w:sz w:val="12"/>
          <w:lang w:val="fr-FR"/>
        </w:rPr>
        <w:t>T</w:t>
      </w:r>
      <w:r w:rsidR="00753B5A" w:rsidRPr="00225D83">
        <w:rPr>
          <w:rFonts w:ascii="Arial" w:hAnsi="Arial"/>
          <w:i/>
          <w:position w:val="9"/>
          <w:sz w:val="12"/>
          <w:lang w:val="fr-FR"/>
        </w:rPr>
        <w:t xml:space="preserve"> </w:t>
      </w:r>
      <w:r w:rsidR="00753B5A" w:rsidRPr="00225D83">
        <w:rPr>
          <w:rFonts w:ascii="Arial" w:hAnsi="Arial"/>
          <w:i/>
          <w:spacing w:val="-7"/>
          <w:position w:val="9"/>
          <w:sz w:val="12"/>
          <w:lang w:val="fr-FR"/>
        </w:rPr>
        <w:t xml:space="preserve"> </w:t>
      </w:r>
      <w:r w:rsidR="00753B5A" w:rsidRPr="00225D83">
        <w:rPr>
          <w:spacing w:val="-1"/>
          <w:w w:val="119"/>
          <w:sz w:val="18"/>
          <w:lang w:val="fr-FR"/>
        </w:rPr>
        <w:t>(</w:t>
      </w:r>
      <w:r w:rsidR="00753B5A" w:rsidRPr="00225D83">
        <w:rPr>
          <w:i/>
          <w:w w:val="113"/>
          <w:sz w:val="18"/>
          <w:lang w:val="fr-FR"/>
        </w:rPr>
        <w:t>y</w:t>
      </w:r>
      <w:r w:rsidR="00753B5A" w:rsidRPr="00225D83">
        <w:rPr>
          <w:i/>
          <w:spacing w:val="2"/>
          <w:sz w:val="18"/>
          <w:lang w:val="fr-FR"/>
        </w:rPr>
        <w:t xml:space="preserve"> </w:t>
      </w:r>
      <w:r w:rsidR="00753B5A" w:rsidRPr="00225D83">
        <w:rPr>
          <w:rFonts w:ascii="DejaVu Sans" w:hAnsi="DejaVu Sans"/>
          <w:w w:val="95"/>
          <w:sz w:val="18"/>
          <w:lang w:val="fr-FR"/>
        </w:rPr>
        <w:t>−</w:t>
      </w:r>
      <w:r w:rsidR="00753B5A" w:rsidRPr="00225D83">
        <w:rPr>
          <w:rFonts w:ascii="DejaVu Sans" w:hAnsi="DejaVu Sans"/>
          <w:spacing w:val="-17"/>
          <w:sz w:val="18"/>
          <w:lang w:val="fr-FR"/>
        </w:rPr>
        <w:t xml:space="preserve"> </w:t>
      </w:r>
      <w:r w:rsidR="00753B5A" w:rsidRPr="00225D83">
        <w:rPr>
          <w:b/>
          <w:i/>
          <w:spacing w:val="14"/>
          <w:w w:val="141"/>
          <w:sz w:val="18"/>
          <w:lang w:val="fr-FR"/>
        </w:rPr>
        <w:t>X</w:t>
      </w:r>
      <w:r w:rsidR="00753B5A">
        <w:rPr>
          <w:b/>
          <w:i/>
          <w:spacing w:val="5"/>
          <w:w w:val="107"/>
          <w:sz w:val="18"/>
        </w:rPr>
        <w:t>θ</w:t>
      </w:r>
      <w:r w:rsidR="00753B5A" w:rsidRPr="00225D83">
        <w:rPr>
          <w:w w:val="119"/>
          <w:sz w:val="18"/>
          <w:lang w:val="fr-FR"/>
        </w:rPr>
        <w:t>)</w:t>
      </w:r>
      <w:r w:rsidR="00753B5A" w:rsidRPr="00225D83">
        <w:rPr>
          <w:spacing w:val="-5"/>
          <w:sz w:val="18"/>
          <w:lang w:val="fr-FR"/>
        </w:rPr>
        <w:t xml:space="preserve"> </w:t>
      </w:r>
      <w:r w:rsidR="00753B5A" w:rsidRPr="00225D83">
        <w:rPr>
          <w:rFonts w:ascii="DejaVu Sans" w:hAnsi="DejaVu Sans"/>
          <w:w w:val="95"/>
          <w:sz w:val="18"/>
          <w:lang w:val="fr-FR"/>
        </w:rPr>
        <w:t>−</w:t>
      </w:r>
      <w:r w:rsidR="00753B5A" w:rsidRPr="00225D83">
        <w:rPr>
          <w:rFonts w:ascii="DejaVu Sans" w:hAnsi="DejaVu Sans"/>
          <w:spacing w:val="14"/>
          <w:sz w:val="18"/>
          <w:lang w:val="fr-FR"/>
        </w:rPr>
        <w:t xml:space="preserve"> </w:t>
      </w:r>
      <w:r w:rsidR="00753B5A" w:rsidRPr="00225D83">
        <w:rPr>
          <w:i/>
          <w:w w:val="87"/>
          <w:position w:val="12"/>
          <w:sz w:val="18"/>
          <w:u w:val="single"/>
          <w:lang w:val="fr-FR"/>
        </w:rPr>
        <w:t>b</w:t>
      </w:r>
      <w:r w:rsidR="00753B5A" w:rsidRPr="00225D83">
        <w:rPr>
          <w:i/>
          <w:spacing w:val="-15"/>
          <w:position w:val="12"/>
          <w:sz w:val="18"/>
          <w:lang w:val="fr-FR"/>
        </w:rPr>
        <w:t xml:space="preserve"> </w:t>
      </w:r>
      <w:r w:rsidR="00753B5A">
        <w:rPr>
          <w:b/>
          <w:i/>
          <w:spacing w:val="5"/>
          <w:w w:val="107"/>
          <w:sz w:val="18"/>
        </w:rPr>
        <w:t>θ</w:t>
      </w:r>
      <w:r w:rsidR="00753B5A" w:rsidRPr="00225D83">
        <w:rPr>
          <w:rFonts w:ascii="Arial" w:hAnsi="Arial"/>
          <w:i/>
          <w:w w:val="124"/>
          <w:sz w:val="18"/>
          <w:vertAlign w:val="superscript"/>
          <w:lang w:val="fr-FR"/>
        </w:rPr>
        <w:t>T</w:t>
      </w:r>
      <w:r w:rsidR="00753B5A" w:rsidRPr="00225D83">
        <w:rPr>
          <w:rFonts w:ascii="Arial" w:hAnsi="Arial"/>
          <w:i/>
          <w:spacing w:val="-21"/>
          <w:sz w:val="18"/>
          <w:lang w:val="fr-FR"/>
        </w:rPr>
        <w:t xml:space="preserve"> </w:t>
      </w:r>
      <w:r w:rsidR="00753B5A">
        <w:rPr>
          <w:b/>
          <w:i/>
          <w:spacing w:val="5"/>
          <w:w w:val="107"/>
          <w:sz w:val="18"/>
        </w:rPr>
        <w:t>θ</w:t>
      </w:r>
      <w:r w:rsidR="00753B5A">
        <w:rPr>
          <w:rFonts w:ascii="Arial" w:hAnsi="Arial"/>
          <w:w w:val="96"/>
          <w:position w:val="22"/>
          <w:sz w:val="20"/>
        </w:rPr>
        <w:t>Σ</w:t>
      </w:r>
      <w:r w:rsidR="00753B5A" w:rsidRPr="00225D83">
        <w:rPr>
          <w:rFonts w:ascii="Arial" w:hAnsi="Arial"/>
          <w:position w:val="22"/>
          <w:sz w:val="20"/>
          <w:lang w:val="fr-FR"/>
        </w:rPr>
        <w:tab/>
      </w:r>
      <w:r w:rsidR="00753B5A" w:rsidRPr="00225D83">
        <w:rPr>
          <w:spacing w:val="-1"/>
          <w:w w:val="95"/>
          <w:sz w:val="18"/>
          <w:lang w:val="fr-FR"/>
        </w:rPr>
        <w:t>[16]</w:t>
      </w:r>
    </w:p>
    <w:p w14:paraId="5A20604E" w14:textId="77777777" w:rsidR="00EC0BD2" w:rsidRPr="00225D83" w:rsidRDefault="00EC0BD2">
      <w:pPr>
        <w:pStyle w:val="Textkrper"/>
        <w:spacing w:before="7"/>
        <w:rPr>
          <w:sz w:val="10"/>
          <w:lang w:val="fr-FR"/>
        </w:rPr>
      </w:pPr>
    </w:p>
    <w:p w14:paraId="271B6C46" w14:textId="77777777" w:rsidR="00EC0BD2" w:rsidRPr="00225D83" w:rsidRDefault="00EC0BD2">
      <w:pPr>
        <w:rPr>
          <w:sz w:val="10"/>
          <w:lang w:val="fr-FR"/>
        </w:rPr>
        <w:sectPr w:rsidR="00EC0BD2" w:rsidRPr="00225D83">
          <w:type w:val="continuous"/>
          <w:pgSz w:w="12240" w:h="15840"/>
          <w:pgMar w:top="880" w:right="0" w:bottom="280" w:left="560" w:header="720" w:footer="720" w:gutter="0"/>
          <w:cols w:space="720"/>
        </w:sectPr>
      </w:pPr>
    </w:p>
    <w:p w14:paraId="62158E66" w14:textId="77777777" w:rsidR="00EC0BD2" w:rsidRPr="00225D83" w:rsidRDefault="00EC0BD2">
      <w:pPr>
        <w:pStyle w:val="Textkrper"/>
        <w:rPr>
          <w:sz w:val="12"/>
          <w:lang w:val="fr-FR"/>
        </w:rPr>
      </w:pPr>
    </w:p>
    <w:p w14:paraId="7004B824" w14:textId="77777777" w:rsidR="00EC0BD2" w:rsidRPr="00225D83" w:rsidRDefault="00EC0BD2">
      <w:pPr>
        <w:pStyle w:val="Textkrper"/>
        <w:rPr>
          <w:sz w:val="12"/>
          <w:lang w:val="fr-FR"/>
        </w:rPr>
      </w:pPr>
    </w:p>
    <w:p w14:paraId="00193C29" w14:textId="77777777" w:rsidR="00EC0BD2" w:rsidRPr="00225D83" w:rsidRDefault="00EC0BD2">
      <w:pPr>
        <w:pStyle w:val="Textkrper"/>
        <w:rPr>
          <w:sz w:val="12"/>
          <w:lang w:val="fr-FR"/>
        </w:rPr>
      </w:pPr>
    </w:p>
    <w:p w14:paraId="6325A6C4" w14:textId="77777777" w:rsidR="00EC0BD2" w:rsidRPr="00225D83" w:rsidRDefault="00EC0BD2">
      <w:pPr>
        <w:pStyle w:val="Textkrper"/>
        <w:rPr>
          <w:sz w:val="12"/>
          <w:lang w:val="fr-FR"/>
        </w:rPr>
      </w:pPr>
    </w:p>
    <w:p w14:paraId="367B9E0C" w14:textId="77777777" w:rsidR="00EC0BD2" w:rsidRPr="00225D83" w:rsidRDefault="00EC0BD2">
      <w:pPr>
        <w:pStyle w:val="Textkrper"/>
        <w:rPr>
          <w:sz w:val="12"/>
          <w:lang w:val="fr-FR"/>
        </w:rPr>
      </w:pPr>
    </w:p>
    <w:p w14:paraId="3F6B089A" w14:textId="77777777" w:rsidR="00EC0BD2" w:rsidRPr="00225D83" w:rsidRDefault="00EC0BD2">
      <w:pPr>
        <w:pStyle w:val="Textkrper"/>
        <w:rPr>
          <w:sz w:val="12"/>
          <w:lang w:val="fr-FR"/>
        </w:rPr>
      </w:pPr>
    </w:p>
    <w:p w14:paraId="0835D869" w14:textId="77777777" w:rsidR="00EC0BD2" w:rsidRPr="00225D83" w:rsidRDefault="00EC0BD2">
      <w:pPr>
        <w:pStyle w:val="Textkrper"/>
        <w:rPr>
          <w:sz w:val="12"/>
          <w:lang w:val="fr-FR"/>
        </w:rPr>
      </w:pPr>
    </w:p>
    <w:p w14:paraId="14BBED2B" w14:textId="77777777" w:rsidR="00EC0BD2" w:rsidRPr="00225D83" w:rsidRDefault="00EC0BD2">
      <w:pPr>
        <w:pStyle w:val="Textkrper"/>
        <w:rPr>
          <w:sz w:val="12"/>
          <w:lang w:val="fr-FR"/>
        </w:rPr>
      </w:pPr>
    </w:p>
    <w:p w14:paraId="088646DE" w14:textId="77777777" w:rsidR="00EC0BD2" w:rsidRPr="00225D83" w:rsidRDefault="00EC0BD2">
      <w:pPr>
        <w:pStyle w:val="Textkrper"/>
        <w:rPr>
          <w:sz w:val="12"/>
          <w:lang w:val="fr-FR"/>
        </w:rPr>
      </w:pPr>
    </w:p>
    <w:p w14:paraId="225967A0" w14:textId="77777777" w:rsidR="00EC0BD2" w:rsidRPr="00225D83" w:rsidRDefault="00EC0BD2">
      <w:pPr>
        <w:pStyle w:val="Textkrper"/>
        <w:rPr>
          <w:sz w:val="12"/>
          <w:lang w:val="fr-FR"/>
        </w:rPr>
      </w:pPr>
    </w:p>
    <w:p w14:paraId="5AE928B6" w14:textId="77777777" w:rsidR="00EC0BD2" w:rsidRPr="00225D83" w:rsidRDefault="00EC0BD2">
      <w:pPr>
        <w:pStyle w:val="Textkrper"/>
        <w:spacing w:before="2"/>
        <w:rPr>
          <w:sz w:val="13"/>
          <w:lang w:val="fr-FR"/>
        </w:rPr>
      </w:pPr>
    </w:p>
    <w:p w14:paraId="3DCBA1D0" w14:textId="77777777" w:rsidR="00EC0BD2" w:rsidRDefault="00753B5A">
      <w:pPr>
        <w:ind w:left="209"/>
        <w:rPr>
          <w:rFonts w:ascii="Arial"/>
          <w:sz w:val="9"/>
        </w:rPr>
      </w:pPr>
      <w:r>
        <w:rPr>
          <w:rFonts w:ascii="Arial"/>
          <w:w w:val="105"/>
          <w:sz w:val="9"/>
        </w:rPr>
        <w:t>178</w:t>
      </w:r>
    </w:p>
    <w:p w14:paraId="480B7E48" w14:textId="77777777" w:rsidR="00EC0BD2" w:rsidRDefault="00EC0BD2">
      <w:pPr>
        <w:pStyle w:val="Textkrper"/>
        <w:spacing w:before="11"/>
        <w:rPr>
          <w:rFonts w:ascii="Arial"/>
          <w:sz w:val="9"/>
        </w:rPr>
      </w:pPr>
    </w:p>
    <w:p w14:paraId="7BF86233" w14:textId="77777777" w:rsidR="00EC0BD2" w:rsidRDefault="00753B5A">
      <w:pPr>
        <w:ind w:left="209"/>
        <w:rPr>
          <w:rFonts w:ascii="Arial"/>
          <w:sz w:val="9"/>
        </w:rPr>
      </w:pPr>
      <w:r>
        <w:rPr>
          <w:rFonts w:ascii="Arial"/>
          <w:w w:val="105"/>
          <w:sz w:val="9"/>
        </w:rPr>
        <w:t>179</w:t>
      </w:r>
    </w:p>
    <w:p w14:paraId="02DC3AC3" w14:textId="77777777" w:rsidR="00EC0BD2" w:rsidRDefault="00753B5A">
      <w:pPr>
        <w:pStyle w:val="Textkrper"/>
        <w:spacing w:before="121" w:line="252" w:lineRule="auto"/>
        <w:ind w:left="159" w:right="909" w:hanging="7"/>
      </w:pPr>
      <w:r>
        <w:br w:type="column"/>
      </w:r>
      <w:r>
        <w:rPr>
          <w:w w:val="115"/>
        </w:rPr>
        <w:lastRenderedPageBreak/>
        <w:t>Therefore,</w:t>
      </w:r>
      <w:r>
        <w:rPr>
          <w:spacing w:val="-19"/>
          <w:w w:val="115"/>
        </w:rPr>
        <w:t xml:space="preserve"> </w:t>
      </w:r>
      <w:r>
        <w:rPr>
          <w:w w:val="115"/>
        </w:rPr>
        <w:t>the</w:t>
      </w:r>
      <w:r>
        <w:rPr>
          <w:spacing w:val="-21"/>
          <w:w w:val="115"/>
        </w:rPr>
        <w:t xml:space="preserve"> </w:t>
      </w:r>
      <w:r>
        <w:rPr>
          <w:w w:val="115"/>
        </w:rPr>
        <w:t>posterior</w:t>
      </w:r>
      <w:r>
        <w:rPr>
          <w:spacing w:val="-21"/>
          <w:w w:val="115"/>
        </w:rPr>
        <w:t xml:space="preserve"> </w:t>
      </w:r>
      <w:r>
        <w:rPr>
          <w:w w:val="115"/>
        </w:rPr>
        <w:t>has</w:t>
      </w:r>
      <w:r>
        <w:rPr>
          <w:spacing w:val="-21"/>
          <w:w w:val="115"/>
        </w:rPr>
        <w:t xml:space="preserve"> </w:t>
      </w:r>
      <w:r>
        <w:rPr>
          <w:w w:val="115"/>
        </w:rPr>
        <w:t>the</w:t>
      </w:r>
      <w:r>
        <w:rPr>
          <w:spacing w:val="-21"/>
          <w:w w:val="115"/>
        </w:rPr>
        <w:t xml:space="preserve"> </w:t>
      </w:r>
      <w:r>
        <w:rPr>
          <w:w w:val="115"/>
        </w:rPr>
        <w:t>form</w:t>
      </w:r>
      <w:r>
        <w:rPr>
          <w:spacing w:val="-21"/>
          <w:w w:val="115"/>
        </w:rPr>
        <w:t xml:space="preserve"> </w:t>
      </w:r>
      <w:proofErr w:type="gramStart"/>
      <w:r>
        <w:rPr>
          <w:i/>
          <w:w w:val="115"/>
        </w:rPr>
        <w:t>p</w:t>
      </w:r>
      <w:r>
        <w:rPr>
          <w:w w:val="115"/>
        </w:rPr>
        <w:t>(</w:t>
      </w:r>
      <w:proofErr w:type="gramEnd"/>
      <w:r>
        <w:rPr>
          <w:b/>
          <w:i/>
          <w:w w:val="115"/>
        </w:rPr>
        <w:t>θ</w:t>
      </w:r>
      <w:r>
        <w:rPr>
          <w:b/>
          <w:i/>
          <w:spacing w:val="-17"/>
          <w:w w:val="115"/>
        </w:rPr>
        <w:t xml:space="preserve"> </w:t>
      </w:r>
      <w:r>
        <w:rPr>
          <w:b/>
          <w:i/>
          <w:spacing w:val="2"/>
          <w:w w:val="115"/>
        </w:rPr>
        <w:t>D</w:t>
      </w:r>
      <w:r>
        <w:rPr>
          <w:spacing w:val="2"/>
          <w:w w:val="115"/>
        </w:rPr>
        <w:t>)</w:t>
      </w:r>
      <w:r>
        <w:rPr>
          <w:spacing w:val="-19"/>
          <w:w w:val="115"/>
        </w:rPr>
        <w:t xml:space="preserve"> </w:t>
      </w:r>
      <w:r>
        <w:rPr>
          <w:w w:val="115"/>
        </w:rPr>
        <w:t>=</w:t>
      </w:r>
      <w:r>
        <w:rPr>
          <w:spacing w:val="21"/>
          <w:w w:val="115"/>
        </w:rPr>
        <w:t xml:space="preserve"> </w:t>
      </w:r>
      <w:r>
        <w:rPr>
          <w:rFonts w:ascii="Arial" w:hAnsi="Arial"/>
          <w:i/>
          <w:spacing w:val="3"/>
          <w:w w:val="115"/>
          <w:vertAlign w:val="subscript"/>
        </w:rPr>
        <w:t>d</w:t>
      </w:r>
      <w:r>
        <w:rPr>
          <w:spacing w:val="3"/>
          <w:w w:val="115"/>
        </w:rPr>
        <w:t>(</w:t>
      </w:r>
      <w:r>
        <w:rPr>
          <w:b/>
          <w:i/>
          <w:spacing w:val="3"/>
          <w:w w:val="115"/>
        </w:rPr>
        <w:t>θ</w:t>
      </w:r>
      <w:r>
        <w:rPr>
          <w:b/>
          <w:i/>
          <w:spacing w:val="-16"/>
          <w:w w:val="115"/>
        </w:rPr>
        <w:t xml:space="preserve"> </w:t>
      </w:r>
      <w:r>
        <w:rPr>
          <w:b/>
          <w:i/>
          <w:w w:val="115"/>
        </w:rPr>
        <w:t>µ</w:t>
      </w:r>
      <w:r>
        <w:rPr>
          <w:i/>
          <w:w w:val="115"/>
        </w:rPr>
        <w:t>,</w:t>
      </w:r>
      <w:r>
        <w:rPr>
          <w:i/>
          <w:spacing w:val="-33"/>
          <w:w w:val="115"/>
        </w:rPr>
        <w:t xml:space="preserve"> </w:t>
      </w:r>
      <w:r>
        <w:rPr>
          <w:rFonts w:ascii="Arial" w:hAnsi="Arial"/>
          <w:b/>
          <w:spacing w:val="2"/>
          <w:w w:val="115"/>
        </w:rPr>
        <w:t>Λ</w:t>
      </w:r>
      <w:r>
        <w:rPr>
          <w:rFonts w:ascii="DejaVu Sans" w:hAnsi="DejaVu Sans"/>
          <w:spacing w:val="2"/>
          <w:w w:val="115"/>
          <w:position w:val="8"/>
          <w:sz w:val="12"/>
        </w:rPr>
        <w:t>−</w:t>
      </w:r>
      <w:r>
        <w:rPr>
          <w:spacing w:val="2"/>
          <w:w w:val="115"/>
          <w:position w:val="8"/>
          <w:sz w:val="12"/>
        </w:rPr>
        <w:t>1</w:t>
      </w:r>
      <w:r>
        <w:rPr>
          <w:spacing w:val="2"/>
          <w:w w:val="115"/>
        </w:rPr>
        <w:t>)</w:t>
      </w:r>
      <w:r>
        <w:rPr>
          <w:spacing w:val="-21"/>
          <w:w w:val="115"/>
        </w:rPr>
        <w:t xml:space="preserve"> </w:t>
      </w:r>
      <w:r>
        <w:rPr>
          <w:w w:val="115"/>
        </w:rPr>
        <w:t>where</w:t>
      </w:r>
      <w:r>
        <w:rPr>
          <w:spacing w:val="-22"/>
          <w:w w:val="115"/>
        </w:rPr>
        <w:t xml:space="preserve"> </w:t>
      </w:r>
      <w:r>
        <w:rPr>
          <w:rFonts w:ascii="Arial" w:hAnsi="Arial"/>
          <w:b/>
          <w:w w:val="115"/>
        </w:rPr>
        <w:t>Λ</w:t>
      </w:r>
      <w:r>
        <w:rPr>
          <w:rFonts w:ascii="Arial" w:hAnsi="Arial"/>
          <w:b/>
          <w:spacing w:val="-26"/>
          <w:w w:val="115"/>
        </w:rPr>
        <w:t xml:space="preserve"> </w:t>
      </w:r>
      <w:r>
        <w:rPr>
          <w:w w:val="115"/>
        </w:rPr>
        <w:t>denotes</w:t>
      </w:r>
      <w:r>
        <w:rPr>
          <w:spacing w:val="-21"/>
          <w:w w:val="115"/>
        </w:rPr>
        <w:t xml:space="preserve"> </w:t>
      </w:r>
      <w:r>
        <w:rPr>
          <w:w w:val="115"/>
        </w:rPr>
        <w:t>the</w:t>
      </w:r>
      <w:r>
        <w:rPr>
          <w:spacing w:val="-21"/>
          <w:w w:val="115"/>
        </w:rPr>
        <w:t xml:space="preserve"> </w:t>
      </w:r>
      <w:r>
        <w:rPr>
          <w:w w:val="115"/>
        </w:rPr>
        <w:t>posterior</w:t>
      </w:r>
      <w:r>
        <w:rPr>
          <w:spacing w:val="-21"/>
          <w:w w:val="115"/>
        </w:rPr>
        <w:t xml:space="preserve"> </w:t>
      </w:r>
      <w:r>
        <w:rPr>
          <w:w w:val="115"/>
        </w:rPr>
        <w:t>precision</w:t>
      </w:r>
      <w:r>
        <w:rPr>
          <w:spacing w:val="-21"/>
          <w:w w:val="115"/>
        </w:rPr>
        <w:t xml:space="preserve"> </w:t>
      </w:r>
      <w:r>
        <w:rPr>
          <w:w w:val="115"/>
        </w:rPr>
        <w:t>matrix</w:t>
      </w:r>
      <w:r>
        <w:rPr>
          <w:spacing w:val="-20"/>
          <w:w w:val="115"/>
        </w:rPr>
        <w:t xml:space="preserve"> </w:t>
      </w:r>
      <w:r>
        <w:rPr>
          <w:w w:val="115"/>
        </w:rPr>
        <w:t>(inverse</w:t>
      </w:r>
      <w:r>
        <w:rPr>
          <w:spacing w:val="-21"/>
          <w:w w:val="115"/>
        </w:rPr>
        <w:t xml:space="preserve"> </w:t>
      </w:r>
      <w:r>
        <w:rPr>
          <w:spacing w:val="-3"/>
          <w:w w:val="115"/>
        </w:rPr>
        <w:t xml:space="preserve">covariance </w:t>
      </w:r>
      <w:r>
        <w:rPr>
          <w:w w:val="115"/>
        </w:rPr>
        <w:t xml:space="preserve">matrix), </w:t>
      </w:r>
      <w:r>
        <w:rPr>
          <w:b/>
          <w:i/>
          <w:w w:val="115"/>
        </w:rPr>
        <w:t xml:space="preserve">µ </w:t>
      </w:r>
      <w:r>
        <w:rPr>
          <w:w w:val="115"/>
        </w:rPr>
        <w:t>the posterior mean vector, which are computed as</w:t>
      </w:r>
      <w:r>
        <w:rPr>
          <w:spacing w:val="11"/>
          <w:w w:val="115"/>
        </w:rPr>
        <w:t xml:space="preserve"> </w:t>
      </w:r>
      <w:r>
        <w:rPr>
          <w:w w:val="115"/>
        </w:rPr>
        <w:t>follows:</w:t>
      </w:r>
    </w:p>
    <w:p w14:paraId="55C7049C" w14:textId="77777777" w:rsidR="00EC0BD2" w:rsidRPr="00225D83" w:rsidRDefault="00753B5A">
      <w:pPr>
        <w:tabs>
          <w:tab w:val="left" w:pos="9948"/>
        </w:tabs>
        <w:spacing w:before="168"/>
        <w:ind w:left="4504"/>
        <w:rPr>
          <w:sz w:val="18"/>
          <w:lang w:val="fr-FR"/>
        </w:rPr>
      </w:pPr>
      <w:r>
        <w:rPr>
          <w:rFonts w:ascii="Arial" w:hAnsi="Arial"/>
          <w:b/>
          <w:w w:val="125"/>
          <w:sz w:val="18"/>
        </w:rPr>
        <w:t>Λ</w:t>
      </w:r>
      <w:r w:rsidRPr="00225D83">
        <w:rPr>
          <w:rFonts w:ascii="Arial" w:hAnsi="Arial"/>
          <w:b/>
          <w:w w:val="125"/>
          <w:sz w:val="18"/>
          <w:lang w:val="fr-FR"/>
        </w:rPr>
        <w:t xml:space="preserve"> </w:t>
      </w:r>
      <w:r w:rsidRPr="00225D83">
        <w:rPr>
          <w:w w:val="125"/>
          <w:sz w:val="18"/>
          <w:lang w:val="fr-FR"/>
        </w:rPr>
        <w:t xml:space="preserve">= </w:t>
      </w:r>
      <w:proofErr w:type="spellStart"/>
      <w:r w:rsidRPr="00225D83">
        <w:rPr>
          <w:i/>
          <w:spacing w:val="4"/>
          <w:w w:val="125"/>
          <w:sz w:val="18"/>
          <w:lang w:val="fr-FR"/>
        </w:rPr>
        <w:t>a</w:t>
      </w:r>
      <w:r w:rsidRPr="00225D83">
        <w:rPr>
          <w:b/>
          <w:i/>
          <w:spacing w:val="4"/>
          <w:w w:val="125"/>
          <w:sz w:val="18"/>
          <w:lang w:val="fr-FR"/>
        </w:rPr>
        <w:t>X</w:t>
      </w:r>
      <w:r w:rsidRPr="00225D83">
        <w:rPr>
          <w:rFonts w:ascii="Arial" w:hAnsi="Arial"/>
          <w:i/>
          <w:spacing w:val="4"/>
          <w:w w:val="125"/>
          <w:sz w:val="18"/>
          <w:vertAlign w:val="superscript"/>
          <w:lang w:val="fr-FR"/>
        </w:rPr>
        <w:t>T</w:t>
      </w:r>
      <w:proofErr w:type="spellEnd"/>
      <w:r w:rsidRPr="00225D83">
        <w:rPr>
          <w:rFonts w:ascii="Arial" w:hAnsi="Arial"/>
          <w:i/>
          <w:spacing w:val="-38"/>
          <w:w w:val="125"/>
          <w:sz w:val="18"/>
          <w:lang w:val="fr-FR"/>
        </w:rPr>
        <w:t xml:space="preserve"> </w:t>
      </w:r>
      <w:r w:rsidRPr="00225D83">
        <w:rPr>
          <w:b/>
          <w:i/>
          <w:w w:val="125"/>
          <w:sz w:val="18"/>
          <w:lang w:val="fr-FR"/>
        </w:rPr>
        <w:t xml:space="preserve">X </w:t>
      </w:r>
      <w:r w:rsidRPr="00225D83">
        <w:rPr>
          <w:w w:val="125"/>
          <w:sz w:val="18"/>
          <w:lang w:val="fr-FR"/>
        </w:rPr>
        <w:t>+</w:t>
      </w:r>
      <w:r w:rsidRPr="00225D83">
        <w:rPr>
          <w:spacing w:val="-11"/>
          <w:w w:val="125"/>
          <w:sz w:val="18"/>
          <w:lang w:val="fr-FR"/>
        </w:rPr>
        <w:t xml:space="preserve"> </w:t>
      </w:r>
      <w:proofErr w:type="spellStart"/>
      <w:r w:rsidRPr="00225D83">
        <w:rPr>
          <w:i/>
          <w:w w:val="125"/>
          <w:sz w:val="18"/>
          <w:lang w:val="fr-FR"/>
        </w:rPr>
        <w:t>b</w:t>
      </w:r>
      <w:r w:rsidRPr="00225D83">
        <w:rPr>
          <w:b/>
          <w:i/>
          <w:w w:val="125"/>
          <w:sz w:val="18"/>
          <w:lang w:val="fr-FR"/>
        </w:rPr>
        <w:t>I</w:t>
      </w:r>
      <w:proofErr w:type="spellEnd"/>
      <w:r w:rsidRPr="00225D83">
        <w:rPr>
          <w:b/>
          <w:i/>
          <w:w w:val="125"/>
          <w:sz w:val="18"/>
          <w:lang w:val="fr-FR"/>
        </w:rPr>
        <w:tab/>
      </w:r>
      <w:r w:rsidRPr="00225D83">
        <w:rPr>
          <w:w w:val="115"/>
          <w:sz w:val="18"/>
          <w:lang w:val="fr-FR"/>
        </w:rPr>
        <w:t>[17]</w:t>
      </w:r>
    </w:p>
    <w:p w14:paraId="4F08B03C" w14:textId="77777777" w:rsidR="00EC0BD2" w:rsidRPr="00225D83" w:rsidRDefault="00753B5A">
      <w:pPr>
        <w:tabs>
          <w:tab w:val="left" w:pos="9948"/>
        </w:tabs>
        <w:spacing w:before="72"/>
        <w:ind w:left="4525"/>
        <w:rPr>
          <w:sz w:val="18"/>
          <w:lang w:val="fr-FR"/>
        </w:rPr>
      </w:pPr>
      <w:proofErr w:type="gramStart"/>
      <w:r w:rsidRPr="00225D83">
        <w:rPr>
          <w:b/>
          <w:i/>
          <w:w w:val="115"/>
          <w:sz w:val="18"/>
          <w:lang w:val="fr-FR"/>
        </w:rPr>
        <w:t xml:space="preserve">µ  </w:t>
      </w:r>
      <w:r w:rsidRPr="00225D83">
        <w:rPr>
          <w:w w:val="120"/>
          <w:sz w:val="18"/>
          <w:lang w:val="fr-FR"/>
        </w:rPr>
        <w:t>=</w:t>
      </w:r>
      <w:proofErr w:type="gramEnd"/>
      <w:r w:rsidRPr="00225D83">
        <w:rPr>
          <w:spacing w:val="-20"/>
          <w:w w:val="120"/>
          <w:sz w:val="18"/>
          <w:lang w:val="fr-FR"/>
        </w:rPr>
        <w:t xml:space="preserve"> </w:t>
      </w:r>
      <w:r w:rsidRPr="00225D83">
        <w:rPr>
          <w:i/>
          <w:spacing w:val="3"/>
          <w:w w:val="115"/>
          <w:sz w:val="18"/>
          <w:lang w:val="fr-FR"/>
        </w:rPr>
        <w:t>a</w:t>
      </w:r>
      <w:r>
        <w:rPr>
          <w:rFonts w:ascii="Arial" w:hAnsi="Arial"/>
          <w:b/>
          <w:spacing w:val="3"/>
          <w:w w:val="115"/>
          <w:sz w:val="18"/>
        </w:rPr>
        <w:t>Λ</w:t>
      </w:r>
      <w:r w:rsidRPr="00225D83">
        <w:rPr>
          <w:rFonts w:ascii="DejaVu Sans" w:hAnsi="DejaVu Sans"/>
          <w:spacing w:val="3"/>
          <w:w w:val="115"/>
          <w:position w:val="9"/>
          <w:sz w:val="12"/>
          <w:lang w:val="fr-FR"/>
        </w:rPr>
        <w:t>−</w:t>
      </w:r>
      <w:r w:rsidRPr="00225D83">
        <w:rPr>
          <w:spacing w:val="3"/>
          <w:w w:val="115"/>
          <w:position w:val="9"/>
          <w:sz w:val="12"/>
          <w:lang w:val="fr-FR"/>
        </w:rPr>
        <w:t>1</w:t>
      </w:r>
      <w:r w:rsidRPr="00225D83">
        <w:rPr>
          <w:b/>
          <w:i/>
          <w:spacing w:val="3"/>
          <w:w w:val="115"/>
          <w:sz w:val="18"/>
          <w:lang w:val="fr-FR"/>
        </w:rPr>
        <w:t>X</w:t>
      </w:r>
      <w:r w:rsidRPr="00225D83">
        <w:rPr>
          <w:rFonts w:ascii="Arial" w:hAnsi="Arial"/>
          <w:i/>
          <w:spacing w:val="3"/>
          <w:w w:val="115"/>
          <w:sz w:val="18"/>
          <w:vertAlign w:val="superscript"/>
          <w:lang w:val="fr-FR"/>
        </w:rPr>
        <w:t>T</w:t>
      </w:r>
      <w:r w:rsidRPr="00225D83">
        <w:rPr>
          <w:rFonts w:ascii="Arial" w:hAnsi="Arial"/>
          <w:i/>
          <w:spacing w:val="-18"/>
          <w:w w:val="115"/>
          <w:sz w:val="18"/>
          <w:lang w:val="fr-FR"/>
        </w:rPr>
        <w:t xml:space="preserve"> </w:t>
      </w:r>
      <w:r w:rsidRPr="00225D83">
        <w:rPr>
          <w:b/>
          <w:i/>
          <w:w w:val="120"/>
          <w:sz w:val="18"/>
          <w:lang w:val="fr-FR"/>
        </w:rPr>
        <w:t>y</w:t>
      </w:r>
      <w:r w:rsidRPr="00225D83">
        <w:rPr>
          <w:b/>
          <w:i/>
          <w:w w:val="120"/>
          <w:sz w:val="18"/>
          <w:lang w:val="fr-FR"/>
        </w:rPr>
        <w:tab/>
      </w:r>
      <w:r w:rsidRPr="00225D83">
        <w:rPr>
          <w:w w:val="115"/>
          <w:sz w:val="18"/>
          <w:lang w:val="fr-FR"/>
        </w:rPr>
        <w:t>[18]</w:t>
      </w:r>
    </w:p>
    <w:p w14:paraId="1B5DDD4B" w14:textId="77777777" w:rsidR="00EC0BD2" w:rsidRDefault="00753B5A">
      <w:pPr>
        <w:pStyle w:val="Textkrper"/>
        <w:spacing w:before="179" w:line="252" w:lineRule="auto"/>
        <w:ind w:left="159" w:right="909" w:hanging="7"/>
      </w:pPr>
      <w:r>
        <w:rPr>
          <w:w w:val="110"/>
        </w:rPr>
        <w:t xml:space="preserve">Thus, for known </w:t>
      </w:r>
      <w:proofErr w:type="gramStart"/>
      <w:r>
        <w:rPr>
          <w:i/>
          <w:w w:val="110"/>
        </w:rPr>
        <w:t>a</w:t>
      </w:r>
      <w:proofErr w:type="gramEnd"/>
      <w:r>
        <w:rPr>
          <w:i/>
          <w:w w:val="110"/>
        </w:rPr>
        <w:t xml:space="preserve"> </w:t>
      </w:r>
      <w:r>
        <w:rPr>
          <w:w w:val="110"/>
        </w:rPr>
        <w:t xml:space="preserve">and </w:t>
      </w:r>
      <w:r>
        <w:rPr>
          <w:i/>
          <w:w w:val="110"/>
        </w:rPr>
        <w:t>b</w:t>
      </w:r>
      <w:r>
        <w:rPr>
          <w:w w:val="110"/>
        </w:rPr>
        <w:t xml:space="preserve">, the posterior can be easily computed. Even though in real-world applications </w:t>
      </w:r>
      <w:r>
        <w:rPr>
          <w:i/>
          <w:w w:val="110"/>
        </w:rPr>
        <w:t xml:space="preserve">a </w:t>
      </w:r>
      <w:r>
        <w:rPr>
          <w:w w:val="110"/>
        </w:rPr>
        <w:t>is usually not known and a hierarchical model is used instead, the current example is good for testing the utility of our method.</w:t>
      </w:r>
    </w:p>
    <w:p w14:paraId="7AFF4482" w14:textId="77777777" w:rsidR="00EC0BD2" w:rsidRDefault="00EC0BD2">
      <w:pPr>
        <w:spacing w:line="252" w:lineRule="auto"/>
        <w:sectPr w:rsidR="00EC0BD2">
          <w:type w:val="continuous"/>
          <w:pgSz w:w="12240" w:h="15840"/>
          <w:pgMar w:top="880" w:right="0" w:bottom="280" w:left="560" w:header="720" w:footer="720" w:gutter="0"/>
          <w:cols w:num="2" w:space="720" w:equalWidth="0">
            <w:col w:w="368" w:space="40"/>
            <w:col w:w="11272"/>
          </w:cols>
        </w:sectPr>
      </w:pPr>
    </w:p>
    <w:p w14:paraId="2DF42D42" w14:textId="77777777" w:rsidR="00EC0BD2" w:rsidRDefault="00EC0BD2">
      <w:pPr>
        <w:pStyle w:val="Textkrper"/>
        <w:spacing w:before="5"/>
        <w:rPr>
          <w:sz w:val="17"/>
        </w:rPr>
      </w:pPr>
    </w:p>
    <w:p w14:paraId="0B790489" w14:textId="77777777" w:rsidR="00EC0BD2" w:rsidRDefault="00753B5A">
      <w:pPr>
        <w:spacing w:line="99" w:lineRule="exact"/>
        <w:ind w:left="120"/>
        <w:rPr>
          <w:rFonts w:ascii="Arial"/>
          <w:sz w:val="9"/>
        </w:rPr>
      </w:pPr>
      <w:r>
        <w:rPr>
          <w:rFonts w:ascii="Arial"/>
          <w:w w:val="105"/>
          <w:sz w:val="9"/>
        </w:rPr>
        <w:t>180</w:t>
      </w:r>
    </w:p>
    <w:p w14:paraId="3CAFC127" w14:textId="77777777" w:rsidR="00EC0BD2" w:rsidRDefault="00753B5A">
      <w:pPr>
        <w:pStyle w:val="Textkrper"/>
        <w:spacing w:before="117" w:line="202" w:lineRule="exact"/>
        <w:ind w:left="120"/>
      </w:pPr>
      <w:r>
        <w:br w:type="column"/>
      </w:r>
      <w:r>
        <w:rPr>
          <w:w w:val="110"/>
        </w:rPr>
        <w:lastRenderedPageBreak/>
        <w:t xml:space="preserve">For the following application, we set </w:t>
      </w:r>
      <w:r>
        <w:rPr>
          <w:i/>
          <w:w w:val="110"/>
        </w:rPr>
        <w:t xml:space="preserve">d </w:t>
      </w:r>
      <w:r>
        <w:rPr>
          <w:w w:val="110"/>
        </w:rPr>
        <w:t xml:space="preserve">= 4, and </w:t>
      </w:r>
      <w:r>
        <w:rPr>
          <w:i/>
          <w:w w:val="110"/>
        </w:rPr>
        <w:t xml:space="preserve">a </w:t>
      </w:r>
      <w:r>
        <w:rPr>
          <w:w w:val="110"/>
        </w:rPr>
        <w:t xml:space="preserve">= </w:t>
      </w:r>
      <w:r>
        <w:rPr>
          <w:i/>
          <w:w w:val="110"/>
        </w:rPr>
        <w:t xml:space="preserve">b </w:t>
      </w:r>
      <w:r>
        <w:rPr>
          <w:w w:val="110"/>
        </w:rPr>
        <w:t>= 1. The design matrices for each iteration contain a variable number</w:t>
      </w:r>
    </w:p>
    <w:p w14:paraId="3D91D6A6" w14:textId="77777777" w:rsidR="00EC0BD2" w:rsidRDefault="0043734F">
      <w:pPr>
        <w:spacing w:line="20" w:lineRule="exact"/>
        <w:ind w:left="4296" w:right="6572"/>
        <w:jc w:val="center"/>
        <w:rPr>
          <w:sz w:val="12"/>
        </w:rPr>
      </w:pPr>
      <w:r>
        <w:rPr>
          <w:noProof/>
          <w:lang w:val="de-DE" w:eastAsia="de-DE"/>
        </w:rPr>
        <mc:AlternateContent>
          <mc:Choice Requires="wps">
            <w:drawing>
              <wp:anchor distT="0" distB="0" distL="114300" distR="114300" simplePos="0" relativeHeight="251672576" behindDoc="1" locked="0" layoutInCell="1" allowOverlap="1" wp14:anchorId="1322DF0C" wp14:editId="3BD38023">
                <wp:simplePos x="0" y="0"/>
                <wp:positionH relativeFrom="page">
                  <wp:posOffset>1838960</wp:posOffset>
                </wp:positionH>
                <wp:positionV relativeFrom="paragraph">
                  <wp:posOffset>179705</wp:posOffset>
                </wp:positionV>
                <wp:extent cx="196850" cy="198120"/>
                <wp:effectExtent l="635" t="4445" r="2540" b="0"/>
                <wp:wrapNone/>
                <wp:docPr id="6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85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46C6C" w14:textId="77777777" w:rsidR="00785F08" w:rsidRDefault="00785F08">
                            <w:pPr>
                              <w:pStyle w:val="Textkrper"/>
                              <w:spacing w:line="182" w:lineRule="exact"/>
                              <w:rPr>
                                <w:rFonts w:ascii="DejaVu Sans" w:hAnsi="DejaVu Sans"/>
                              </w:rPr>
                            </w:pPr>
                            <w:r>
                              <w:rPr>
                                <w:rFonts w:ascii="DejaVu Sans" w:hAnsi="DejaVu Sans"/>
                              </w:rPr>
                              <w:t>∼</w:t>
                            </w:r>
                            <w:r>
                              <w:rPr>
                                <w:rFonts w:ascii="DejaVu Sans" w:hAnsi="DejaVu Sans"/>
                                <w:spacing w:val="-30"/>
                              </w:rPr>
                              <w:t xml:space="preserve"> </w:t>
                            </w:r>
                            <w:r>
                              <w:rPr>
                                <w:rFonts w:ascii="DejaVu Sans" w:hAnsi="DejaVu Sans"/>
                              </w:rPr>
                              <w:t>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22DF0C" id="Text Box 31" o:spid="_x0000_s1086" type="#_x0000_t202" style="position:absolute;left:0;text-align:left;margin-left:144.8pt;margin-top:14.15pt;width:15.5pt;height:15.6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" filled="f" stroked="f">
                <v:textbox inset="0,0,0,0">
                  <w:txbxContent>
                    <w:p w14:paraId="35146C6C" w14:textId="77777777" w:rsidR="00785F08" w:rsidRDefault="00785F08">
                      <w:pPr>
                        <w:pStyle w:val="Textkrper"/>
                        <w:spacing w:line="182" w:lineRule="exact"/>
                        <w:rPr>
                          <w:rFonts w:ascii="DejaVu Sans" w:hAnsi="DejaVu Sans"/>
                        </w:rPr>
                      </w:pPr>
                      <w:r>
                        <w:rPr>
                          <w:rFonts w:ascii="DejaVu Sans" w:hAnsi="DejaVu Sans"/>
                        </w:rPr>
                        <w:t>∼</w:t>
                      </w:r>
                      <w:r>
                        <w:rPr>
                          <w:rFonts w:ascii="DejaVu Sans" w:hAnsi="DejaVu Sans"/>
                          <w:spacing w:val="-30"/>
                        </w:rPr>
                        <w:t xml:space="preserve"> </w:t>
                      </w:r>
                      <w:r>
                        <w:rPr>
                          <w:rFonts w:ascii="DejaVu Sans" w:hAnsi="DejaVu Sans"/>
                        </w:rPr>
                        <w:t>U</w:t>
                      </w:r>
                    </w:p>
                  </w:txbxContent>
                </v:textbox>
                <w10:wrap anchorx="page"/>
              </v:shape>
            </w:pict>
          </mc:Fallback>
        </mc:AlternateContent>
      </w:r>
      <w:r w:rsidR="00753B5A">
        <w:rPr>
          <w:w w:val="165"/>
          <w:sz w:val="12"/>
        </w:rPr>
        <w:t>(</w:t>
      </w:r>
      <w:proofErr w:type="spellStart"/>
      <w:r w:rsidR="00753B5A">
        <w:rPr>
          <w:rFonts w:ascii="Arial"/>
          <w:i/>
          <w:w w:val="165"/>
          <w:sz w:val="12"/>
        </w:rPr>
        <w:t>i</w:t>
      </w:r>
      <w:proofErr w:type="spellEnd"/>
      <w:r w:rsidR="00753B5A">
        <w:rPr>
          <w:w w:val="165"/>
          <w:sz w:val="12"/>
        </w:rPr>
        <w:t>)</w:t>
      </w:r>
    </w:p>
    <w:p w14:paraId="1EE48436" w14:textId="77777777" w:rsidR="00EC0BD2" w:rsidRDefault="00EC0BD2">
      <w:pPr>
        <w:spacing w:line="20" w:lineRule="exact"/>
        <w:jc w:val="center"/>
        <w:rPr>
          <w:sz w:val="12"/>
        </w:rPr>
        <w:sectPr w:rsidR="00EC0BD2">
          <w:pgSz w:w="12240" w:h="15840"/>
          <w:pgMar w:top="1040" w:right="0" w:bottom="840" w:left="560" w:header="0" w:footer="654" w:gutter="0"/>
          <w:cols w:num="2" w:space="720" w:equalWidth="0">
            <w:col w:w="318" w:space="278"/>
            <w:col w:w="11084"/>
          </w:cols>
        </w:sectPr>
      </w:pPr>
    </w:p>
    <w:p w14:paraId="3FB0C04B" w14:textId="77777777" w:rsidR="00EC0BD2" w:rsidRDefault="00753B5A">
      <w:pPr>
        <w:spacing w:before="80" w:line="99" w:lineRule="exact"/>
        <w:ind w:left="120"/>
        <w:rPr>
          <w:rFonts w:ascii="Arial"/>
          <w:sz w:val="9"/>
        </w:rPr>
      </w:pPr>
      <w:r>
        <w:rPr>
          <w:rFonts w:ascii="Arial"/>
          <w:w w:val="105"/>
          <w:sz w:val="9"/>
        </w:rPr>
        <w:lastRenderedPageBreak/>
        <w:t>181</w:t>
      </w:r>
    </w:p>
    <w:p w14:paraId="7ACDCB51" w14:textId="77777777" w:rsidR="00EC0BD2" w:rsidRDefault="00753B5A">
      <w:pPr>
        <w:tabs>
          <w:tab w:val="left" w:pos="4802"/>
        </w:tabs>
        <w:spacing w:line="179" w:lineRule="exact"/>
        <w:ind w:left="120"/>
        <w:rPr>
          <w:sz w:val="18"/>
        </w:rPr>
      </w:pPr>
      <w:r>
        <w:br w:type="column"/>
      </w:r>
      <w:r>
        <w:rPr>
          <w:i/>
          <w:w w:val="115"/>
          <w:position w:val="2"/>
          <w:sz w:val="18"/>
        </w:rPr>
        <w:lastRenderedPageBreak/>
        <w:t>n</w:t>
      </w:r>
      <w:r>
        <w:rPr>
          <w:i/>
          <w:spacing w:val="15"/>
          <w:w w:val="115"/>
          <w:position w:val="2"/>
          <w:sz w:val="18"/>
        </w:rPr>
        <w:t xml:space="preserve"> </w:t>
      </w:r>
      <w:r>
        <w:rPr>
          <w:w w:val="115"/>
          <w:position w:val="2"/>
          <w:sz w:val="18"/>
        </w:rPr>
        <w:t>of</w:t>
      </w:r>
      <w:r>
        <w:rPr>
          <w:spacing w:val="17"/>
          <w:w w:val="115"/>
          <w:position w:val="2"/>
          <w:sz w:val="18"/>
        </w:rPr>
        <w:t xml:space="preserve"> </w:t>
      </w:r>
      <w:proofErr w:type="spellStart"/>
      <w:r>
        <w:rPr>
          <w:i/>
          <w:w w:val="115"/>
          <w:position w:val="2"/>
          <w:sz w:val="18"/>
        </w:rPr>
        <w:t>i.i.d</w:t>
      </w:r>
      <w:proofErr w:type="spellEnd"/>
      <w:r>
        <w:rPr>
          <w:i/>
          <w:w w:val="115"/>
          <w:position w:val="2"/>
          <w:sz w:val="18"/>
        </w:rPr>
        <w:t xml:space="preserve">. </w:t>
      </w:r>
      <w:r>
        <w:rPr>
          <w:i/>
          <w:spacing w:val="2"/>
          <w:w w:val="115"/>
          <w:position w:val="2"/>
          <w:sz w:val="18"/>
        </w:rPr>
        <w:t xml:space="preserve"> </w:t>
      </w:r>
      <w:r>
        <w:rPr>
          <w:w w:val="115"/>
          <w:position w:val="2"/>
          <w:sz w:val="18"/>
        </w:rPr>
        <w:t>data</w:t>
      </w:r>
      <w:r>
        <w:rPr>
          <w:spacing w:val="17"/>
          <w:w w:val="115"/>
          <w:position w:val="2"/>
          <w:sz w:val="18"/>
        </w:rPr>
        <w:t xml:space="preserve"> </w:t>
      </w:r>
      <w:r>
        <w:rPr>
          <w:w w:val="115"/>
          <w:position w:val="2"/>
          <w:sz w:val="18"/>
        </w:rPr>
        <w:t>points</w:t>
      </w:r>
      <w:r>
        <w:rPr>
          <w:spacing w:val="16"/>
          <w:w w:val="115"/>
          <w:position w:val="2"/>
          <w:sz w:val="18"/>
        </w:rPr>
        <w:t xml:space="preserve"> </w:t>
      </w:r>
      <w:r>
        <w:rPr>
          <w:w w:val="115"/>
          <w:position w:val="2"/>
          <w:sz w:val="18"/>
        </w:rPr>
        <w:t>drawn</w:t>
      </w:r>
      <w:r>
        <w:rPr>
          <w:spacing w:val="17"/>
          <w:w w:val="115"/>
          <w:position w:val="2"/>
          <w:sz w:val="18"/>
        </w:rPr>
        <w:t xml:space="preserve"> </w:t>
      </w:r>
      <w:r>
        <w:rPr>
          <w:w w:val="115"/>
          <w:position w:val="2"/>
          <w:sz w:val="18"/>
        </w:rPr>
        <w:t>from</w:t>
      </w:r>
      <w:r>
        <w:rPr>
          <w:spacing w:val="16"/>
          <w:w w:val="115"/>
          <w:position w:val="2"/>
          <w:sz w:val="18"/>
        </w:rPr>
        <w:t xml:space="preserve"> </w:t>
      </w:r>
      <w:r>
        <w:rPr>
          <w:w w:val="115"/>
          <w:position w:val="2"/>
          <w:sz w:val="18"/>
        </w:rPr>
        <w:t>a</w:t>
      </w:r>
      <w:r>
        <w:rPr>
          <w:spacing w:val="17"/>
          <w:w w:val="115"/>
          <w:position w:val="2"/>
          <w:sz w:val="18"/>
        </w:rPr>
        <w:t xml:space="preserve"> </w:t>
      </w:r>
      <w:r>
        <w:rPr>
          <w:w w:val="115"/>
          <w:position w:val="2"/>
          <w:sz w:val="18"/>
        </w:rPr>
        <w:t>unit</w:t>
      </w:r>
      <w:r>
        <w:rPr>
          <w:spacing w:val="17"/>
          <w:w w:val="115"/>
          <w:position w:val="2"/>
          <w:sz w:val="18"/>
        </w:rPr>
        <w:t xml:space="preserve"> </w:t>
      </w:r>
      <w:r>
        <w:rPr>
          <w:w w:val="115"/>
          <w:position w:val="2"/>
          <w:sz w:val="18"/>
        </w:rPr>
        <w:t>Gaussian</w:t>
      </w:r>
      <w:r>
        <w:rPr>
          <w:spacing w:val="16"/>
          <w:w w:val="115"/>
          <w:position w:val="2"/>
          <w:sz w:val="18"/>
        </w:rPr>
        <w:t xml:space="preserve"> </w:t>
      </w:r>
      <w:r>
        <w:rPr>
          <w:b/>
          <w:i/>
          <w:w w:val="115"/>
          <w:position w:val="2"/>
          <w:sz w:val="18"/>
        </w:rPr>
        <w:t>x</w:t>
      </w:r>
      <w:r>
        <w:rPr>
          <w:b/>
          <w:i/>
          <w:w w:val="115"/>
          <w:position w:val="2"/>
          <w:sz w:val="18"/>
        </w:rPr>
        <w:tab/>
      </w:r>
      <w:r>
        <w:rPr>
          <w:rFonts w:ascii="DejaVu Sans" w:hAnsi="DejaVu Sans"/>
          <w:w w:val="115"/>
          <w:position w:val="2"/>
          <w:sz w:val="18"/>
        </w:rPr>
        <w:t>∼</w:t>
      </w:r>
      <w:r>
        <w:rPr>
          <w:rFonts w:ascii="DejaVu Sans" w:hAnsi="DejaVu Sans"/>
          <w:spacing w:val="25"/>
          <w:w w:val="115"/>
          <w:position w:val="2"/>
          <w:sz w:val="18"/>
        </w:rPr>
        <w:t xml:space="preserve"> </w:t>
      </w:r>
      <w:r>
        <w:rPr>
          <w:rFonts w:ascii="DejaVu Sans" w:hAnsi="DejaVu Sans"/>
          <w:w w:val="115"/>
          <w:position w:val="2"/>
          <w:sz w:val="18"/>
        </w:rPr>
        <w:t>N</w:t>
      </w:r>
      <w:r>
        <w:rPr>
          <w:w w:val="115"/>
          <w:sz w:val="12"/>
        </w:rPr>
        <w:t>4</w:t>
      </w:r>
      <w:r>
        <w:rPr>
          <w:w w:val="115"/>
          <w:position w:val="2"/>
          <w:sz w:val="18"/>
        </w:rPr>
        <w:t>(</w:t>
      </w:r>
      <w:r>
        <w:rPr>
          <w:rFonts w:ascii="Arial" w:hAnsi="Arial"/>
          <w:b/>
          <w:w w:val="115"/>
          <w:position w:val="2"/>
          <w:sz w:val="18"/>
        </w:rPr>
        <w:t>0</w:t>
      </w:r>
      <w:r>
        <w:rPr>
          <w:i/>
          <w:w w:val="115"/>
          <w:position w:val="2"/>
          <w:sz w:val="18"/>
        </w:rPr>
        <w:t xml:space="preserve">, </w:t>
      </w:r>
      <w:r>
        <w:rPr>
          <w:b/>
          <w:i/>
          <w:spacing w:val="6"/>
          <w:w w:val="115"/>
          <w:position w:val="2"/>
          <w:sz w:val="18"/>
        </w:rPr>
        <w:t>I</w:t>
      </w:r>
      <w:r>
        <w:rPr>
          <w:spacing w:val="6"/>
          <w:w w:val="115"/>
          <w:position w:val="2"/>
          <w:sz w:val="18"/>
        </w:rPr>
        <w:t xml:space="preserve">) </w:t>
      </w:r>
      <w:r>
        <w:rPr>
          <w:w w:val="115"/>
          <w:position w:val="2"/>
          <w:sz w:val="18"/>
        </w:rPr>
        <w:t xml:space="preserve">for </w:t>
      </w:r>
      <w:proofErr w:type="spellStart"/>
      <w:r>
        <w:rPr>
          <w:i/>
          <w:w w:val="115"/>
          <w:position w:val="2"/>
          <w:sz w:val="18"/>
        </w:rPr>
        <w:t>i</w:t>
      </w:r>
      <w:proofErr w:type="spellEnd"/>
      <w:r>
        <w:rPr>
          <w:i/>
          <w:w w:val="115"/>
          <w:position w:val="2"/>
          <w:sz w:val="18"/>
        </w:rPr>
        <w:t xml:space="preserve"> </w:t>
      </w:r>
      <w:r>
        <w:rPr>
          <w:w w:val="115"/>
          <w:position w:val="2"/>
          <w:sz w:val="18"/>
        </w:rPr>
        <w:t>= 1</w:t>
      </w:r>
      <w:r>
        <w:rPr>
          <w:i/>
          <w:w w:val="115"/>
          <w:position w:val="2"/>
          <w:sz w:val="18"/>
        </w:rPr>
        <w:t>, ..., n</w:t>
      </w:r>
      <w:r>
        <w:rPr>
          <w:w w:val="115"/>
          <w:position w:val="2"/>
          <w:sz w:val="18"/>
        </w:rPr>
        <w:t>. The number of trials is drawn from a</w:t>
      </w:r>
    </w:p>
    <w:p w14:paraId="43FDECF8" w14:textId="77777777" w:rsidR="00EC0BD2" w:rsidRDefault="00EC0BD2">
      <w:pPr>
        <w:spacing w:line="179" w:lineRule="exact"/>
        <w:rPr>
          <w:sz w:val="18"/>
        </w:rPr>
        <w:sectPr w:rsidR="00EC0BD2">
          <w:type w:val="continuous"/>
          <w:pgSz w:w="12240" w:h="15840"/>
          <w:pgMar w:top="880" w:right="0" w:bottom="280" w:left="560" w:header="720" w:footer="720" w:gutter="0"/>
          <w:cols w:num="2" w:space="720" w:equalWidth="0">
            <w:col w:w="278" w:space="79"/>
            <w:col w:w="11323"/>
          </w:cols>
        </w:sectPr>
      </w:pPr>
    </w:p>
    <w:p w14:paraId="7F78BA62" w14:textId="77777777" w:rsidR="00EC0BD2" w:rsidRDefault="00EC0BD2">
      <w:pPr>
        <w:pStyle w:val="Textkrper"/>
        <w:spacing w:before="4"/>
        <w:rPr>
          <w:sz w:val="10"/>
        </w:rPr>
      </w:pPr>
    </w:p>
    <w:p w14:paraId="55934F11" w14:textId="77777777" w:rsidR="00EC0BD2" w:rsidRDefault="00753B5A">
      <w:pPr>
        <w:ind w:left="120"/>
        <w:rPr>
          <w:rFonts w:ascii="Arial"/>
          <w:sz w:val="9"/>
        </w:rPr>
      </w:pPr>
      <w:r>
        <w:rPr>
          <w:rFonts w:ascii="Arial"/>
          <w:w w:val="105"/>
          <w:sz w:val="9"/>
        </w:rPr>
        <w:t>182</w:t>
      </w:r>
    </w:p>
    <w:p w14:paraId="0F4D169F" w14:textId="77777777" w:rsidR="00EC0BD2" w:rsidRDefault="00EC0BD2">
      <w:pPr>
        <w:pStyle w:val="Textkrper"/>
        <w:spacing w:before="6"/>
        <w:rPr>
          <w:rFonts w:ascii="Arial"/>
          <w:sz w:val="10"/>
        </w:rPr>
      </w:pPr>
    </w:p>
    <w:p w14:paraId="1B698444" w14:textId="77777777" w:rsidR="00EC0BD2" w:rsidRDefault="00753B5A">
      <w:pPr>
        <w:spacing w:line="100" w:lineRule="exact"/>
        <w:ind w:left="120"/>
        <w:rPr>
          <w:rFonts w:ascii="Arial"/>
          <w:sz w:val="9"/>
        </w:rPr>
      </w:pPr>
      <w:r>
        <w:rPr>
          <w:rFonts w:ascii="Arial"/>
          <w:w w:val="105"/>
          <w:sz w:val="9"/>
        </w:rPr>
        <w:t>183</w:t>
      </w:r>
    </w:p>
    <w:p w14:paraId="3A03E884" w14:textId="77777777" w:rsidR="00EC0BD2" w:rsidRDefault="00753B5A">
      <w:pPr>
        <w:pStyle w:val="Textkrper"/>
        <w:tabs>
          <w:tab w:val="left" w:pos="2306"/>
        </w:tabs>
        <w:spacing w:before="35"/>
        <w:ind w:left="120"/>
      </w:pPr>
      <w:r>
        <w:br w:type="column"/>
      </w:r>
      <w:r>
        <w:rPr>
          <w:w w:val="110"/>
        </w:rPr>
        <w:lastRenderedPageBreak/>
        <w:t>uniform</w:t>
      </w:r>
      <w:r>
        <w:rPr>
          <w:spacing w:val="20"/>
          <w:w w:val="110"/>
        </w:rPr>
        <w:t xml:space="preserve"> </w:t>
      </w:r>
      <w:r>
        <w:rPr>
          <w:w w:val="110"/>
        </w:rPr>
        <w:t>distribution</w:t>
      </w:r>
      <w:r>
        <w:rPr>
          <w:spacing w:val="21"/>
          <w:w w:val="110"/>
        </w:rPr>
        <w:t xml:space="preserve"> </w:t>
      </w:r>
      <w:r>
        <w:rPr>
          <w:i/>
          <w:w w:val="110"/>
        </w:rPr>
        <w:t>n</w:t>
      </w:r>
      <w:r>
        <w:rPr>
          <w:i/>
          <w:w w:val="110"/>
        </w:rPr>
        <w:tab/>
      </w:r>
      <w:r>
        <w:rPr>
          <w:w w:val="110"/>
        </w:rPr>
        <w:t>(50</w:t>
      </w:r>
      <w:r>
        <w:rPr>
          <w:i/>
          <w:w w:val="110"/>
        </w:rPr>
        <w:t xml:space="preserve">, </w:t>
      </w:r>
      <w:r>
        <w:rPr>
          <w:w w:val="110"/>
        </w:rPr>
        <w:t xml:space="preserve">500) at each training iteration (Lines 2-9 of </w:t>
      </w:r>
      <w:r>
        <w:rPr>
          <w:rFonts w:ascii="Georgia"/>
          <w:b/>
          <w:w w:val="110"/>
        </w:rPr>
        <w:t>Algorithm</w:t>
      </w:r>
      <w:r>
        <w:rPr>
          <w:rFonts w:ascii="Georgia"/>
          <w:b/>
          <w:spacing w:val="30"/>
          <w:w w:val="110"/>
        </w:rPr>
        <w:t xml:space="preserve"> </w:t>
      </w:r>
      <w:hyperlink w:anchor="_bookmark8" w:history="1">
        <w:r>
          <w:rPr>
            <w:color w:val="0000FF"/>
            <w:w w:val="110"/>
          </w:rPr>
          <w:t>1</w:t>
        </w:r>
      </w:hyperlink>
      <w:r>
        <w:rPr>
          <w:w w:val="110"/>
        </w:rPr>
        <w:t>).</w:t>
      </w:r>
    </w:p>
    <w:p w14:paraId="42FBD231" w14:textId="77777777" w:rsidR="00EC0BD2" w:rsidRDefault="00753B5A">
      <w:pPr>
        <w:pStyle w:val="Textkrper"/>
        <w:spacing w:before="18" w:line="202" w:lineRule="exact"/>
        <w:ind w:left="359"/>
      </w:pPr>
      <w:r>
        <w:rPr>
          <w:w w:val="115"/>
        </w:rPr>
        <w:t xml:space="preserve">The results on the toy Bayesian regression are depicted </w:t>
      </w:r>
      <w:proofErr w:type="spellStart"/>
      <w:r>
        <w:rPr>
          <w:w w:val="115"/>
        </w:rPr>
        <w:t>in</w:t>
      </w:r>
      <w:hyperlink w:anchor="_bookmark9" w:history="1">
        <w:r>
          <w:rPr>
            <w:color w:val="0000FF"/>
            <w:w w:val="115"/>
          </w:rPr>
          <w:t>Figure</w:t>
        </w:r>
        <w:proofErr w:type="spellEnd"/>
        <w:r>
          <w:rPr>
            <w:color w:val="0000FF"/>
            <w:w w:val="115"/>
          </w:rPr>
          <w:t xml:space="preserve"> 3</w:t>
        </w:r>
        <w:r>
          <w:rPr>
            <w:w w:val="115"/>
          </w:rPr>
          <w:t>.</w:t>
        </w:r>
      </w:hyperlink>
      <w:r>
        <w:rPr>
          <w:w w:val="115"/>
        </w:rPr>
        <w:t xml:space="preserve"> The approximate posterior means show negligible</w:t>
      </w:r>
    </w:p>
    <w:p w14:paraId="51BB6B28" w14:textId="77777777" w:rsidR="00EC0BD2" w:rsidRDefault="00753B5A">
      <w:pPr>
        <w:spacing w:line="19" w:lineRule="exact"/>
        <w:ind w:right="1435"/>
        <w:jc w:val="right"/>
        <w:rPr>
          <w:sz w:val="12"/>
        </w:rPr>
      </w:pPr>
      <w:r>
        <w:rPr>
          <w:w w:val="121"/>
          <w:sz w:val="12"/>
        </w:rPr>
        <w:t>2</w:t>
      </w:r>
    </w:p>
    <w:p w14:paraId="1E0AB0B4" w14:textId="77777777" w:rsidR="00EC0BD2" w:rsidRDefault="00EC0BD2">
      <w:pPr>
        <w:spacing w:line="19" w:lineRule="exact"/>
        <w:jc w:val="right"/>
        <w:rPr>
          <w:sz w:val="12"/>
        </w:rPr>
        <w:sectPr w:rsidR="00EC0BD2">
          <w:type w:val="continuous"/>
          <w:pgSz w:w="12240" w:h="15840"/>
          <w:pgMar w:top="880" w:right="0" w:bottom="280" w:left="560" w:header="720" w:footer="720" w:gutter="0"/>
          <w:cols w:num="2" w:space="720" w:equalWidth="0">
            <w:col w:w="278" w:space="79"/>
            <w:col w:w="11323"/>
          </w:cols>
        </w:sectPr>
      </w:pPr>
    </w:p>
    <w:p w14:paraId="1B29B4B2" w14:textId="77777777" w:rsidR="00EC0BD2" w:rsidRDefault="00753B5A">
      <w:pPr>
        <w:spacing w:before="80" w:line="100" w:lineRule="exact"/>
        <w:ind w:left="120"/>
        <w:rPr>
          <w:rFonts w:ascii="Arial"/>
          <w:sz w:val="9"/>
        </w:rPr>
      </w:pPr>
      <w:r>
        <w:rPr>
          <w:rFonts w:ascii="Arial"/>
          <w:w w:val="105"/>
          <w:sz w:val="9"/>
        </w:rPr>
        <w:lastRenderedPageBreak/>
        <w:t>184</w:t>
      </w:r>
    </w:p>
    <w:p w14:paraId="2A05D932" w14:textId="77777777" w:rsidR="00EC0BD2" w:rsidRDefault="00753B5A">
      <w:pPr>
        <w:pStyle w:val="Textkrper"/>
        <w:spacing w:line="181" w:lineRule="exact"/>
        <w:ind w:left="120"/>
      </w:pPr>
      <w:r>
        <w:br w:type="column"/>
      </w:r>
      <w:r>
        <w:rPr>
          <w:w w:val="110"/>
        </w:rPr>
        <w:lastRenderedPageBreak/>
        <w:t>deviations from the analytic posterior means as quantified by very small NRMSEs (as small as 0</w:t>
      </w:r>
      <w:r>
        <w:rPr>
          <w:i/>
          <w:w w:val="110"/>
        </w:rPr>
        <w:t>.</w:t>
      </w:r>
      <w:r>
        <w:rPr>
          <w:w w:val="110"/>
        </w:rPr>
        <w:t xml:space="preserve">002) and very high </w:t>
      </w:r>
      <w:commentRangeStart w:id="181"/>
      <w:r>
        <w:rPr>
          <w:i/>
          <w:w w:val="110"/>
        </w:rPr>
        <w:t>R</w:t>
      </w:r>
      <w:commentRangeEnd w:id="181"/>
      <w:r w:rsidR="0038110B">
        <w:rPr>
          <w:rStyle w:val="Kommentarzeichen"/>
        </w:rPr>
        <w:commentReference w:id="181"/>
      </w:r>
      <w:r>
        <w:rPr>
          <w:i/>
          <w:w w:val="110"/>
        </w:rPr>
        <w:t xml:space="preserve"> </w:t>
      </w:r>
      <w:r>
        <w:rPr>
          <w:w w:val="110"/>
        </w:rPr>
        <w:t>(as</w:t>
      </w:r>
    </w:p>
    <w:p w14:paraId="3D6A2669" w14:textId="77777777" w:rsidR="00EC0BD2" w:rsidRDefault="00EC0BD2">
      <w:pPr>
        <w:spacing w:line="181" w:lineRule="exact"/>
        <w:sectPr w:rsidR="00EC0BD2">
          <w:type w:val="continuous"/>
          <w:pgSz w:w="12240" w:h="15840"/>
          <w:pgMar w:top="880" w:right="0" w:bottom="280" w:left="560" w:header="720" w:footer="720" w:gutter="0"/>
          <w:cols w:num="2" w:space="720" w:equalWidth="0">
            <w:col w:w="278" w:space="79"/>
            <w:col w:w="11323"/>
          </w:cols>
        </w:sectPr>
      </w:pPr>
    </w:p>
    <w:p w14:paraId="2C505C6B" w14:textId="77777777" w:rsidR="00EC0BD2" w:rsidRDefault="00EC0BD2">
      <w:pPr>
        <w:pStyle w:val="Textkrper"/>
        <w:spacing w:before="2"/>
        <w:rPr>
          <w:sz w:val="10"/>
        </w:rPr>
      </w:pPr>
    </w:p>
    <w:p w14:paraId="21F63948" w14:textId="77777777" w:rsidR="00EC0BD2" w:rsidRDefault="00753B5A">
      <w:pPr>
        <w:spacing w:before="1"/>
        <w:ind w:left="120"/>
        <w:rPr>
          <w:rFonts w:ascii="Arial"/>
          <w:sz w:val="9"/>
        </w:rPr>
      </w:pPr>
      <w:r>
        <w:rPr>
          <w:rFonts w:ascii="Arial"/>
          <w:w w:val="105"/>
          <w:sz w:val="9"/>
        </w:rPr>
        <w:t>185</w:t>
      </w:r>
    </w:p>
    <w:p w14:paraId="7E0052C6" w14:textId="77777777" w:rsidR="00EC0BD2" w:rsidRDefault="00EC0BD2">
      <w:pPr>
        <w:pStyle w:val="Textkrper"/>
        <w:spacing w:before="11"/>
        <w:rPr>
          <w:rFonts w:ascii="Arial"/>
          <w:sz w:val="9"/>
        </w:rPr>
      </w:pPr>
    </w:p>
    <w:p w14:paraId="6D746B0A" w14:textId="77777777" w:rsidR="00EC0BD2" w:rsidRDefault="00753B5A">
      <w:pPr>
        <w:ind w:left="120"/>
        <w:rPr>
          <w:rFonts w:ascii="Arial"/>
          <w:sz w:val="9"/>
        </w:rPr>
      </w:pPr>
      <w:r>
        <w:rPr>
          <w:rFonts w:ascii="Arial"/>
          <w:w w:val="105"/>
          <w:sz w:val="9"/>
        </w:rPr>
        <w:t>186</w:t>
      </w:r>
    </w:p>
    <w:p w14:paraId="263B5B3E" w14:textId="77777777" w:rsidR="00EC0BD2" w:rsidRDefault="00EC0BD2">
      <w:pPr>
        <w:pStyle w:val="Textkrper"/>
        <w:spacing w:before="11"/>
        <w:rPr>
          <w:rFonts w:ascii="Arial"/>
          <w:sz w:val="9"/>
        </w:rPr>
      </w:pPr>
    </w:p>
    <w:p w14:paraId="4E280FB2" w14:textId="77777777" w:rsidR="00EC0BD2" w:rsidRDefault="00753B5A">
      <w:pPr>
        <w:ind w:left="120"/>
        <w:rPr>
          <w:rFonts w:ascii="Arial"/>
          <w:sz w:val="9"/>
        </w:rPr>
      </w:pPr>
      <w:r>
        <w:rPr>
          <w:rFonts w:ascii="Arial"/>
          <w:w w:val="105"/>
          <w:sz w:val="9"/>
        </w:rPr>
        <w:t>187</w:t>
      </w:r>
    </w:p>
    <w:p w14:paraId="71EF0603" w14:textId="77777777" w:rsidR="00EC0BD2" w:rsidRDefault="00EC0BD2">
      <w:pPr>
        <w:pStyle w:val="Textkrper"/>
        <w:spacing w:before="11"/>
        <w:rPr>
          <w:rFonts w:ascii="Arial"/>
          <w:sz w:val="9"/>
        </w:rPr>
      </w:pPr>
    </w:p>
    <w:p w14:paraId="79C6A5EF" w14:textId="77777777" w:rsidR="00EC0BD2" w:rsidRDefault="00753B5A">
      <w:pPr>
        <w:ind w:left="120"/>
        <w:rPr>
          <w:rFonts w:ascii="Arial"/>
          <w:sz w:val="9"/>
        </w:rPr>
      </w:pPr>
      <w:r>
        <w:rPr>
          <w:rFonts w:ascii="Arial"/>
          <w:w w:val="105"/>
          <w:sz w:val="9"/>
        </w:rPr>
        <w:t>188</w:t>
      </w:r>
    </w:p>
    <w:p w14:paraId="54D8C3F9" w14:textId="77777777" w:rsidR="00EC0BD2" w:rsidRDefault="00EC0BD2">
      <w:pPr>
        <w:pStyle w:val="Textkrper"/>
        <w:rPr>
          <w:rFonts w:ascii="Arial"/>
          <w:sz w:val="10"/>
        </w:rPr>
      </w:pPr>
    </w:p>
    <w:p w14:paraId="1AE314EE" w14:textId="77777777" w:rsidR="00EC0BD2" w:rsidRDefault="00753B5A">
      <w:pPr>
        <w:ind w:left="120"/>
        <w:rPr>
          <w:rFonts w:ascii="Arial"/>
          <w:sz w:val="9"/>
        </w:rPr>
      </w:pPr>
      <w:r>
        <w:rPr>
          <w:rFonts w:ascii="Arial"/>
          <w:w w:val="105"/>
          <w:sz w:val="9"/>
        </w:rPr>
        <w:t>189</w:t>
      </w:r>
    </w:p>
    <w:p w14:paraId="14A6B067" w14:textId="77777777" w:rsidR="00EC0BD2" w:rsidRDefault="00EC0BD2">
      <w:pPr>
        <w:pStyle w:val="Textkrper"/>
        <w:spacing w:before="11"/>
        <w:rPr>
          <w:rFonts w:ascii="Arial"/>
          <w:sz w:val="9"/>
        </w:rPr>
      </w:pPr>
    </w:p>
    <w:p w14:paraId="59CA0CE6" w14:textId="77777777" w:rsidR="00EC0BD2" w:rsidRDefault="00753B5A">
      <w:pPr>
        <w:ind w:left="120"/>
        <w:rPr>
          <w:rFonts w:ascii="Arial"/>
          <w:sz w:val="9"/>
        </w:rPr>
      </w:pPr>
      <w:r>
        <w:rPr>
          <w:rFonts w:ascii="Arial"/>
          <w:w w:val="105"/>
          <w:sz w:val="9"/>
        </w:rPr>
        <w:t>190</w:t>
      </w:r>
    </w:p>
    <w:p w14:paraId="375DB736" w14:textId="77777777" w:rsidR="00EC0BD2" w:rsidRDefault="00753B5A">
      <w:pPr>
        <w:pStyle w:val="Textkrper"/>
        <w:spacing w:before="34" w:line="252" w:lineRule="auto"/>
        <w:ind w:left="120" w:right="1088"/>
        <w:jc w:val="both"/>
      </w:pPr>
      <w:r>
        <w:br w:type="column"/>
      </w:r>
      <w:r>
        <w:rPr>
          <w:w w:val="110"/>
        </w:rPr>
        <w:lastRenderedPageBreak/>
        <w:t>high as 1</w:t>
      </w:r>
      <w:r>
        <w:rPr>
          <w:i/>
          <w:w w:val="110"/>
        </w:rPr>
        <w:t>.</w:t>
      </w:r>
      <w:r>
        <w:rPr>
          <w:w w:val="110"/>
        </w:rPr>
        <w:t xml:space="preserve">0) </w:t>
      </w:r>
      <w:r>
        <w:rPr>
          <w:spacing w:val="-3"/>
          <w:w w:val="110"/>
        </w:rPr>
        <w:t xml:space="preserve">over </w:t>
      </w:r>
      <w:r>
        <w:rPr>
          <w:w w:val="110"/>
        </w:rPr>
        <w:t xml:space="preserve">all </w:t>
      </w:r>
      <w:r>
        <w:rPr>
          <w:i/>
          <w:w w:val="110"/>
        </w:rPr>
        <w:t xml:space="preserve">n </w:t>
      </w:r>
      <w:r>
        <w:rPr>
          <w:w w:val="110"/>
        </w:rPr>
        <w:t xml:space="preserve">sampled during training. This suggests near-perfect estimation of the true posterior means. Further, the estimates become increasingly more accurate, as the number of data points </w:t>
      </w:r>
      <w:r>
        <w:rPr>
          <w:i/>
          <w:w w:val="110"/>
        </w:rPr>
        <w:t xml:space="preserve">n </w:t>
      </w:r>
      <w:r>
        <w:rPr>
          <w:w w:val="110"/>
        </w:rPr>
        <w:t xml:space="preserve">increases. An inspection of the posterior </w:t>
      </w:r>
      <w:r>
        <w:rPr>
          <w:spacing w:val="-3"/>
          <w:w w:val="110"/>
        </w:rPr>
        <w:t xml:space="preserve">variances over </w:t>
      </w:r>
      <w:r>
        <w:rPr>
          <w:w w:val="110"/>
        </w:rPr>
        <w:t xml:space="preserve">the different </w:t>
      </w:r>
      <w:r>
        <w:rPr>
          <w:i/>
          <w:w w:val="110"/>
        </w:rPr>
        <w:t xml:space="preserve">n </w:t>
      </w:r>
      <w:r>
        <w:rPr>
          <w:w w:val="110"/>
        </w:rPr>
        <w:t xml:space="preserve">reveals that the estimated </w:t>
      </w:r>
      <w:r>
        <w:rPr>
          <w:spacing w:val="-3"/>
          <w:w w:val="110"/>
        </w:rPr>
        <w:t xml:space="preserve">variance </w:t>
      </w:r>
      <w:r>
        <w:rPr>
          <w:w w:val="110"/>
        </w:rPr>
        <w:t xml:space="preserve">follows closely the decrease in analytic </w:t>
      </w:r>
      <w:r>
        <w:rPr>
          <w:spacing w:val="-3"/>
          <w:w w:val="110"/>
        </w:rPr>
        <w:t xml:space="preserve">variance </w:t>
      </w:r>
      <w:r>
        <w:rPr>
          <w:w w:val="110"/>
        </w:rPr>
        <w:t xml:space="preserve">with increasing </w:t>
      </w:r>
      <w:r>
        <w:rPr>
          <w:i/>
          <w:w w:val="110"/>
        </w:rPr>
        <w:t>n</w:t>
      </w:r>
      <w:r>
        <w:rPr>
          <w:w w:val="110"/>
        </w:rPr>
        <w:t xml:space="preserve">.  </w:t>
      </w:r>
      <w:r>
        <w:rPr>
          <w:spacing w:val="-3"/>
          <w:w w:val="110"/>
        </w:rPr>
        <w:t xml:space="preserve">However, </w:t>
      </w:r>
      <w:r>
        <w:rPr>
          <w:w w:val="110"/>
        </w:rPr>
        <w:t xml:space="preserve">the analytic </w:t>
      </w:r>
      <w:r>
        <w:rPr>
          <w:spacing w:val="-3"/>
          <w:w w:val="110"/>
        </w:rPr>
        <w:t xml:space="preserve">variance </w:t>
      </w:r>
      <w:r>
        <w:rPr>
          <w:w w:val="110"/>
        </w:rPr>
        <w:t xml:space="preserve">is slightly underestimated at smaller </w:t>
      </w:r>
      <w:r>
        <w:rPr>
          <w:i/>
          <w:w w:val="110"/>
        </w:rPr>
        <w:t xml:space="preserve">n </w:t>
      </w:r>
      <w:r>
        <w:rPr>
          <w:w w:val="110"/>
        </w:rPr>
        <w:t xml:space="preserve">and slightly overestimated at larger </w:t>
      </w:r>
      <w:r>
        <w:rPr>
          <w:i/>
          <w:w w:val="110"/>
        </w:rPr>
        <w:t>n</w:t>
      </w:r>
      <w:r>
        <w:rPr>
          <w:w w:val="110"/>
        </w:rPr>
        <w:t xml:space="preserve">.  This pattern </w:t>
      </w:r>
      <w:proofErr w:type="gramStart"/>
      <w:r>
        <w:rPr>
          <w:w w:val="110"/>
        </w:rPr>
        <w:t>is  also</w:t>
      </w:r>
      <w:proofErr w:type="gramEnd"/>
      <w:r>
        <w:rPr>
          <w:w w:val="110"/>
        </w:rPr>
        <w:t xml:space="preserve"> revealed </w:t>
      </w:r>
      <w:r>
        <w:rPr>
          <w:spacing w:val="-3"/>
          <w:w w:val="110"/>
        </w:rPr>
        <w:t xml:space="preserve">by </w:t>
      </w:r>
      <w:r>
        <w:rPr>
          <w:w w:val="110"/>
        </w:rPr>
        <w:t xml:space="preserve">the KL divergence plot (see </w:t>
      </w:r>
      <w:r>
        <w:rPr>
          <w:rFonts w:ascii="Georgia"/>
          <w:b/>
          <w:w w:val="110"/>
        </w:rPr>
        <w:t>SI</w:t>
      </w:r>
      <w:r>
        <w:rPr>
          <w:w w:val="110"/>
        </w:rPr>
        <w:t xml:space="preserve">). This result might </w:t>
      </w:r>
      <w:r>
        <w:rPr>
          <w:spacing w:val="2"/>
          <w:w w:val="110"/>
        </w:rPr>
        <w:t xml:space="preserve">be </w:t>
      </w:r>
      <w:r>
        <w:rPr>
          <w:w w:val="110"/>
        </w:rPr>
        <w:t xml:space="preserve">attributable to an </w:t>
      </w:r>
      <w:proofErr w:type="spellStart"/>
      <w:r>
        <w:rPr>
          <w:w w:val="110"/>
        </w:rPr>
        <w:t>underexpressive</w:t>
      </w:r>
      <w:proofErr w:type="spellEnd"/>
      <w:r>
        <w:rPr>
          <w:w w:val="110"/>
        </w:rPr>
        <w:t xml:space="preserve"> summary network; another</w:t>
      </w:r>
      <w:r>
        <w:rPr>
          <w:spacing w:val="12"/>
          <w:w w:val="110"/>
        </w:rPr>
        <w:t xml:space="preserve"> </w:t>
      </w:r>
      <w:r>
        <w:rPr>
          <w:w w:val="110"/>
        </w:rPr>
        <w:t>possibility</w:t>
      </w:r>
      <w:r>
        <w:rPr>
          <w:spacing w:val="12"/>
          <w:w w:val="110"/>
        </w:rPr>
        <w:t xml:space="preserve"> </w:t>
      </w:r>
      <w:r>
        <w:rPr>
          <w:w w:val="110"/>
        </w:rPr>
        <w:t>is</w:t>
      </w:r>
      <w:r>
        <w:rPr>
          <w:spacing w:val="12"/>
          <w:w w:val="110"/>
        </w:rPr>
        <w:t xml:space="preserve"> </w:t>
      </w:r>
      <w:r>
        <w:rPr>
          <w:w w:val="110"/>
        </w:rPr>
        <w:t>that</w:t>
      </w:r>
      <w:r>
        <w:rPr>
          <w:spacing w:val="12"/>
          <w:w w:val="110"/>
        </w:rPr>
        <w:t xml:space="preserve"> </w:t>
      </w:r>
      <w:r>
        <w:rPr>
          <w:w w:val="110"/>
        </w:rPr>
        <w:t>the</w:t>
      </w:r>
      <w:r>
        <w:rPr>
          <w:spacing w:val="12"/>
          <w:w w:val="110"/>
        </w:rPr>
        <w:t xml:space="preserve"> </w:t>
      </w:r>
      <w:r>
        <w:rPr>
          <w:w w:val="110"/>
        </w:rPr>
        <w:t>networks</w:t>
      </w:r>
      <w:r>
        <w:rPr>
          <w:spacing w:val="12"/>
          <w:w w:val="110"/>
        </w:rPr>
        <w:t xml:space="preserve"> </w:t>
      </w:r>
      <w:r>
        <w:rPr>
          <w:w w:val="110"/>
        </w:rPr>
        <w:t>need</w:t>
      </w:r>
      <w:r>
        <w:rPr>
          <w:spacing w:val="12"/>
          <w:w w:val="110"/>
        </w:rPr>
        <w:t xml:space="preserve"> </w:t>
      </w:r>
      <w:r>
        <w:rPr>
          <w:w w:val="110"/>
        </w:rPr>
        <w:t>to</w:t>
      </w:r>
      <w:r>
        <w:rPr>
          <w:spacing w:val="12"/>
          <w:w w:val="110"/>
        </w:rPr>
        <w:t xml:space="preserve"> </w:t>
      </w:r>
      <w:r>
        <w:rPr>
          <w:spacing w:val="2"/>
          <w:w w:val="110"/>
        </w:rPr>
        <w:t>be</w:t>
      </w:r>
      <w:r>
        <w:rPr>
          <w:spacing w:val="12"/>
          <w:w w:val="110"/>
        </w:rPr>
        <w:t xml:space="preserve"> </w:t>
      </w:r>
      <w:r>
        <w:rPr>
          <w:w w:val="110"/>
        </w:rPr>
        <w:t>trained</w:t>
      </w:r>
      <w:r>
        <w:rPr>
          <w:spacing w:val="12"/>
          <w:w w:val="110"/>
        </w:rPr>
        <w:t xml:space="preserve"> </w:t>
      </w:r>
      <w:r>
        <w:rPr>
          <w:w w:val="110"/>
        </w:rPr>
        <w:t>longer</w:t>
      </w:r>
      <w:r>
        <w:rPr>
          <w:spacing w:val="12"/>
          <w:w w:val="110"/>
        </w:rPr>
        <w:t xml:space="preserve"> </w:t>
      </w:r>
      <w:r>
        <w:rPr>
          <w:w w:val="110"/>
        </w:rPr>
        <w:t>with</w:t>
      </w:r>
      <w:r>
        <w:rPr>
          <w:spacing w:val="12"/>
          <w:w w:val="110"/>
        </w:rPr>
        <w:t xml:space="preserve"> </w:t>
      </w:r>
      <w:r>
        <w:rPr>
          <w:w w:val="110"/>
        </w:rPr>
        <w:t>smaller</w:t>
      </w:r>
      <w:r>
        <w:rPr>
          <w:spacing w:val="12"/>
          <w:w w:val="110"/>
        </w:rPr>
        <w:t xml:space="preserve"> </w:t>
      </w:r>
      <w:r>
        <w:rPr>
          <w:w w:val="110"/>
        </w:rPr>
        <w:t>learning</w:t>
      </w:r>
      <w:r>
        <w:rPr>
          <w:spacing w:val="13"/>
          <w:w w:val="110"/>
        </w:rPr>
        <w:t xml:space="preserve"> </w:t>
      </w:r>
      <w:r>
        <w:rPr>
          <w:w w:val="110"/>
        </w:rPr>
        <w:t>rate</w:t>
      </w:r>
      <w:r>
        <w:rPr>
          <w:spacing w:val="12"/>
          <w:w w:val="110"/>
        </w:rPr>
        <w:t xml:space="preserve"> </w:t>
      </w:r>
      <w:r>
        <w:rPr>
          <w:spacing w:val="-4"/>
          <w:w w:val="110"/>
        </w:rPr>
        <w:t>decay.</w:t>
      </w:r>
    </w:p>
    <w:p w14:paraId="214A5C6C" w14:textId="77777777" w:rsidR="00EC0BD2" w:rsidRDefault="00753B5A">
      <w:pPr>
        <w:pStyle w:val="Textkrper"/>
        <w:spacing w:before="9"/>
        <w:rPr>
          <w:sz w:val="29"/>
        </w:rPr>
      </w:pPr>
      <w:r>
        <w:rPr>
          <w:noProof/>
          <w:lang w:val="de-DE" w:eastAsia="de-DE"/>
        </w:rPr>
        <w:drawing>
          <wp:anchor distT="0" distB="0" distL="0" distR="0" simplePos="0" relativeHeight="251602944" behindDoc="0" locked="0" layoutInCell="1" allowOverlap="1" wp14:anchorId="3BE7A212" wp14:editId="404160D5">
            <wp:simplePos x="0" y="0"/>
            <wp:positionH relativeFrom="page">
              <wp:posOffset>3975272</wp:posOffset>
            </wp:positionH>
            <wp:positionV relativeFrom="paragraph">
              <wp:posOffset>242562</wp:posOffset>
            </wp:positionV>
            <wp:extent cx="2576893" cy="95840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8" cstate="print"/>
                    <a:stretch>
                      <a:fillRect/>
                    </a:stretch>
                  </pic:blipFill>
                  <pic:spPr>
                    <a:xfrm>
                      <a:off x="0" y="0"/>
                      <a:ext cx="2576893" cy="958405"/>
                    </a:xfrm>
                    <a:prstGeom prst="rect">
                      <a:avLst/>
                    </a:prstGeom>
                  </pic:spPr>
                </pic:pic>
              </a:graphicData>
            </a:graphic>
          </wp:anchor>
        </w:drawing>
      </w:r>
    </w:p>
    <w:p w14:paraId="3CC871DA" w14:textId="77777777" w:rsidR="00EC0BD2" w:rsidRDefault="00753B5A">
      <w:pPr>
        <w:pStyle w:val="Listenabsatz"/>
        <w:numPr>
          <w:ilvl w:val="1"/>
          <w:numId w:val="10"/>
        </w:numPr>
        <w:tabs>
          <w:tab w:val="left" w:pos="6226"/>
        </w:tabs>
        <w:spacing w:before="191"/>
        <w:ind w:left="6225" w:hanging="206"/>
        <w:jc w:val="left"/>
        <w:rPr>
          <w:sz w:val="13"/>
        </w:rPr>
      </w:pPr>
      <w:bookmarkStart w:id="182" w:name="_bookmark9"/>
      <w:bookmarkEnd w:id="182"/>
      <w:r>
        <w:rPr>
          <w:w w:val="105"/>
          <w:sz w:val="13"/>
        </w:rPr>
        <w:t>Full analytic vs. estimated posteriors (</w:t>
      </w:r>
      <w:r>
        <w:rPr>
          <w:i/>
          <w:w w:val="105"/>
          <w:sz w:val="14"/>
        </w:rPr>
        <w:t xml:space="preserve">n </w:t>
      </w:r>
      <w:r>
        <w:rPr>
          <w:rFonts w:ascii="Arial Black"/>
          <w:w w:val="105"/>
          <w:sz w:val="14"/>
        </w:rPr>
        <w:t>=</w:t>
      </w:r>
      <w:r>
        <w:rPr>
          <w:rFonts w:ascii="Arial Black"/>
          <w:spacing w:val="-9"/>
          <w:w w:val="105"/>
          <w:sz w:val="14"/>
        </w:rPr>
        <w:t xml:space="preserve"> </w:t>
      </w:r>
      <w:r>
        <w:rPr>
          <w:rFonts w:ascii="Arial Black"/>
          <w:w w:val="105"/>
          <w:sz w:val="14"/>
        </w:rPr>
        <w:t>500</w:t>
      </w:r>
      <w:r>
        <w:rPr>
          <w:w w:val="105"/>
          <w:sz w:val="13"/>
        </w:rPr>
        <w:t>)</w:t>
      </w:r>
    </w:p>
    <w:p w14:paraId="70C49122" w14:textId="77777777" w:rsidR="00EC0BD2" w:rsidRDefault="00EC0BD2">
      <w:pPr>
        <w:rPr>
          <w:sz w:val="13"/>
        </w:rPr>
        <w:sectPr w:rsidR="00EC0BD2">
          <w:type w:val="continuous"/>
          <w:pgSz w:w="12240" w:h="15840"/>
          <w:pgMar w:top="880" w:right="0" w:bottom="280" w:left="560" w:header="720" w:footer="720" w:gutter="0"/>
          <w:cols w:num="2" w:space="720" w:equalWidth="0">
            <w:col w:w="278" w:space="79"/>
            <w:col w:w="11323"/>
          </w:cols>
        </w:sectPr>
      </w:pPr>
    </w:p>
    <w:p w14:paraId="4000B67E" w14:textId="77777777" w:rsidR="00EC0BD2" w:rsidRDefault="00EC0BD2">
      <w:pPr>
        <w:pStyle w:val="Textkrper"/>
        <w:rPr>
          <w:rFonts w:ascii="Arial"/>
          <w:sz w:val="11"/>
        </w:rPr>
      </w:pPr>
    </w:p>
    <w:p w14:paraId="7665E466" w14:textId="77777777" w:rsidR="00EC0BD2" w:rsidRDefault="00753B5A">
      <w:pPr>
        <w:pStyle w:val="Textkrper"/>
        <w:ind w:left="5638"/>
        <w:rPr>
          <w:rFonts w:ascii="Arial"/>
          <w:sz w:val="20"/>
        </w:rPr>
      </w:pPr>
      <w:r>
        <w:rPr>
          <w:rFonts w:ascii="Arial"/>
          <w:noProof/>
          <w:sz w:val="20"/>
          <w:lang w:val="de-DE" w:eastAsia="de-DE"/>
        </w:rPr>
        <w:drawing>
          <wp:inline distT="0" distB="0" distL="0" distR="0" wp14:anchorId="272CB27B" wp14:editId="78C7F01F">
            <wp:extent cx="2737961" cy="72771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9" cstate="print"/>
                    <a:stretch>
                      <a:fillRect/>
                    </a:stretch>
                  </pic:blipFill>
                  <pic:spPr>
                    <a:xfrm>
                      <a:off x="0" y="0"/>
                      <a:ext cx="2737961" cy="727710"/>
                    </a:xfrm>
                    <a:prstGeom prst="rect">
                      <a:avLst/>
                    </a:prstGeom>
                  </pic:spPr>
                </pic:pic>
              </a:graphicData>
            </a:graphic>
          </wp:inline>
        </w:drawing>
      </w:r>
    </w:p>
    <w:p w14:paraId="3DF81B16" w14:textId="77777777" w:rsidR="00EC0BD2" w:rsidRDefault="00EC0BD2">
      <w:pPr>
        <w:pStyle w:val="Textkrper"/>
        <w:spacing w:before="3"/>
        <w:rPr>
          <w:rFonts w:ascii="Arial"/>
          <w:sz w:val="13"/>
        </w:rPr>
      </w:pPr>
    </w:p>
    <w:p w14:paraId="7233E28C" w14:textId="77777777" w:rsidR="00EC0BD2" w:rsidRDefault="00753B5A">
      <w:pPr>
        <w:pStyle w:val="Listenabsatz"/>
        <w:numPr>
          <w:ilvl w:val="1"/>
          <w:numId w:val="9"/>
        </w:numPr>
        <w:tabs>
          <w:tab w:val="left" w:pos="1650"/>
          <w:tab w:val="left" w:pos="6731"/>
        </w:tabs>
        <w:spacing w:before="103"/>
        <w:rPr>
          <w:sz w:val="13"/>
        </w:rPr>
      </w:pPr>
      <w:commentRangeStart w:id="183"/>
      <w:r>
        <w:rPr>
          <w:noProof/>
          <w:lang w:val="de-DE" w:eastAsia="de-DE"/>
        </w:rPr>
        <w:drawing>
          <wp:anchor distT="0" distB="0" distL="0" distR="0" simplePos="0" relativeHeight="251603968" behindDoc="0" locked="0" layoutInCell="1" allowOverlap="1" wp14:anchorId="2953D47E" wp14:editId="100BA9BD">
            <wp:simplePos x="0" y="0"/>
            <wp:positionH relativeFrom="page">
              <wp:posOffset>706903</wp:posOffset>
            </wp:positionH>
            <wp:positionV relativeFrom="paragraph">
              <wp:posOffset>245463</wp:posOffset>
            </wp:positionV>
            <wp:extent cx="2734151" cy="716279"/>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0" cstate="print"/>
                    <a:stretch>
                      <a:fillRect/>
                    </a:stretch>
                  </pic:blipFill>
                  <pic:spPr>
                    <a:xfrm>
                      <a:off x="0" y="0"/>
                      <a:ext cx="2734151" cy="716279"/>
                    </a:xfrm>
                    <a:prstGeom prst="rect">
                      <a:avLst/>
                    </a:prstGeom>
                  </pic:spPr>
                </pic:pic>
              </a:graphicData>
            </a:graphic>
          </wp:anchor>
        </w:drawing>
      </w:r>
      <w:r>
        <w:rPr>
          <w:noProof/>
          <w:lang w:val="de-DE" w:eastAsia="de-DE"/>
        </w:rPr>
        <w:drawing>
          <wp:anchor distT="0" distB="0" distL="0" distR="0" simplePos="0" relativeHeight="251604992" behindDoc="0" locked="0" layoutInCell="1" allowOverlap="1" wp14:anchorId="2A7B6179" wp14:editId="5A572012">
            <wp:simplePos x="0" y="0"/>
            <wp:positionH relativeFrom="page">
              <wp:posOffset>3747604</wp:posOffset>
            </wp:positionH>
            <wp:positionV relativeFrom="paragraph">
              <wp:posOffset>241939</wp:posOffset>
            </wp:positionV>
            <wp:extent cx="3025140" cy="721518"/>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1" cstate="print"/>
                    <a:stretch>
                      <a:fillRect/>
                    </a:stretch>
                  </pic:blipFill>
                  <pic:spPr>
                    <a:xfrm>
                      <a:off x="0" y="0"/>
                      <a:ext cx="3025140" cy="721518"/>
                    </a:xfrm>
                    <a:prstGeom prst="rect">
                      <a:avLst/>
                    </a:prstGeom>
                  </pic:spPr>
                </pic:pic>
              </a:graphicData>
            </a:graphic>
          </wp:anchor>
        </w:drawing>
      </w:r>
      <w:r w:rsidR="0043734F">
        <w:rPr>
          <w:noProof/>
          <w:lang w:val="de-DE" w:eastAsia="de-DE"/>
        </w:rPr>
        <mc:AlternateContent>
          <mc:Choice Requires="wps">
            <w:drawing>
              <wp:anchor distT="0" distB="0" distL="114300" distR="114300" simplePos="0" relativeHeight="251670528" behindDoc="1" locked="0" layoutInCell="1" allowOverlap="1" wp14:anchorId="5B762675" wp14:editId="5EAE4120">
                <wp:simplePos x="0" y="0"/>
                <wp:positionH relativeFrom="page">
                  <wp:posOffset>2719705</wp:posOffset>
                </wp:positionH>
                <wp:positionV relativeFrom="paragraph">
                  <wp:posOffset>-272415</wp:posOffset>
                </wp:positionV>
                <wp:extent cx="1797685" cy="1797685"/>
                <wp:effectExtent l="0" t="0" r="0" b="0"/>
                <wp:wrapNone/>
                <wp:docPr id="5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1797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4AF1B" w14:textId="77777777" w:rsidR="00785F08" w:rsidRDefault="00785F08">
                            <w:pPr>
                              <w:spacing w:before="960" w:line="1871" w:lineRule="exact"/>
                              <w:rPr>
                                <w:b/>
                                <w:sz w:val="170"/>
                              </w:rPr>
                            </w:pPr>
                            <w:r>
                              <w:rPr>
                                <w:b/>
                                <w:color w:val="E5E5E5"/>
                                <w:sz w:val="170"/>
                              </w:rPr>
                              <w:t>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762675" id="Text Box 30" o:spid="_x0000_s1087" type="#_x0000_t202" style="position:absolute;left:0;text-align:left;margin-left:214.15pt;margin-top:-21.45pt;width:141.55pt;height:141.5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" filled="f" stroked="f">
                <v:textbox inset="0,0,0,0">
                  <w:txbxContent>
                    <w:p w14:paraId="1704AF1B" w14:textId="77777777" w:rsidR="00785F08" w:rsidRDefault="00785F08">
                      <w:pPr>
                        <w:spacing w:before="960" w:line="1871" w:lineRule="exact"/>
                        <w:rPr>
                          <w:b/>
                          <w:sz w:val="170"/>
                        </w:rPr>
                      </w:pPr>
                      <w:r>
                        <w:rPr>
                          <w:b/>
                          <w:color w:val="E5E5E5"/>
                          <w:sz w:val="170"/>
                        </w:rPr>
                        <w:t>FT</w:t>
                      </w:r>
                    </w:p>
                  </w:txbxContent>
                </v:textbox>
                <w10:wrap anchorx="page"/>
              </v:shape>
            </w:pict>
          </mc:Fallback>
        </mc:AlternateContent>
      </w:r>
      <w:r>
        <w:rPr>
          <w:noProof/>
          <w:lang w:val="de-DE" w:eastAsia="de-DE"/>
        </w:rPr>
        <w:drawing>
          <wp:anchor distT="0" distB="0" distL="0" distR="0" simplePos="0" relativeHeight="251624448" behindDoc="0" locked="0" layoutInCell="1" allowOverlap="1" wp14:anchorId="5E0554AC" wp14:editId="0D8E217B">
            <wp:simplePos x="0" y="0"/>
            <wp:positionH relativeFrom="page">
              <wp:posOffset>735147</wp:posOffset>
            </wp:positionH>
            <wp:positionV relativeFrom="paragraph">
              <wp:posOffset>-2173211</wp:posOffset>
            </wp:positionV>
            <wp:extent cx="3051490" cy="2147735"/>
            <wp:effectExtent l="0" t="0" r="0" b="0"/>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2" cstate="print"/>
                    <a:stretch>
                      <a:fillRect/>
                    </a:stretch>
                  </pic:blipFill>
                  <pic:spPr>
                    <a:xfrm>
                      <a:off x="0" y="0"/>
                      <a:ext cx="3051490" cy="2147735"/>
                    </a:xfrm>
                    <a:prstGeom prst="rect">
                      <a:avLst/>
                    </a:prstGeom>
                  </pic:spPr>
                </pic:pic>
              </a:graphicData>
            </a:graphic>
          </wp:anchor>
        </w:drawing>
      </w:r>
      <w:r>
        <w:rPr>
          <w:w w:val="105"/>
          <w:sz w:val="13"/>
        </w:rPr>
        <w:t>Analytic</w:t>
      </w:r>
      <w:r>
        <w:rPr>
          <w:spacing w:val="-9"/>
          <w:w w:val="105"/>
          <w:sz w:val="13"/>
        </w:rPr>
        <w:t xml:space="preserve"> </w:t>
      </w:r>
      <w:r>
        <w:rPr>
          <w:w w:val="105"/>
          <w:sz w:val="13"/>
        </w:rPr>
        <w:t>vs.</w:t>
      </w:r>
      <w:r>
        <w:rPr>
          <w:spacing w:val="-2"/>
          <w:w w:val="105"/>
          <w:sz w:val="13"/>
        </w:rPr>
        <w:t xml:space="preserve"> </w:t>
      </w:r>
      <w:r>
        <w:rPr>
          <w:w w:val="105"/>
          <w:sz w:val="13"/>
        </w:rPr>
        <w:t>estimated</w:t>
      </w:r>
      <w:r>
        <w:rPr>
          <w:spacing w:val="-9"/>
          <w:w w:val="105"/>
          <w:sz w:val="13"/>
        </w:rPr>
        <w:t xml:space="preserve"> </w:t>
      </w:r>
      <w:r>
        <w:rPr>
          <w:w w:val="105"/>
          <w:sz w:val="13"/>
        </w:rPr>
        <w:t>means</w:t>
      </w:r>
      <w:r>
        <w:rPr>
          <w:spacing w:val="-9"/>
          <w:w w:val="105"/>
          <w:sz w:val="13"/>
        </w:rPr>
        <w:t xml:space="preserve"> </w:t>
      </w:r>
      <w:r>
        <w:rPr>
          <w:w w:val="105"/>
          <w:sz w:val="13"/>
        </w:rPr>
        <w:t>joint</w:t>
      </w:r>
      <w:r>
        <w:rPr>
          <w:spacing w:val="-9"/>
          <w:w w:val="105"/>
          <w:sz w:val="13"/>
        </w:rPr>
        <w:t xml:space="preserve"> </w:t>
      </w:r>
      <w:r>
        <w:rPr>
          <w:w w:val="105"/>
          <w:sz w:val="13"/>
        </w:rPr>
        <w:t>plot</w:t>
      </w:r>
      <w:r>
        <w:rPr>
          <w:spacing w:val="-9"/>
          <w:w w:val="105"/>
          <w:sz w:val="13"/>
        </w:rPr>
        <w:t xml:space="preserve"> </w:t>
      </w:r>
      <w:r>
        <w:rPr>
          <w:w w:val="105"/>
          <w:sz w:val="13"/>
        </w:rPr>
        <w:t>(</w:t>
      </w:r>
      <w:r>
        <w:rPr>
          <w:i/>
          <w:w w:val="105"/>
          <w:sz w:val="14"/>
        </w:rPr>
        <w:t>n</w:t>
      </w:r>
      <w:r>
        <w:rPr>
          <w:i/>
          <w:spacing w:val="-5"/>
          <w:w w:val="105"/>
          <w:sz w:val="14"/>
        </w:rPr>
        <w:t xml:space="preserve"> </w:t>
      </w:r>
      <w:r>
        <w:rPr>
          <w:rFonts w:ascii="Arial Black"/>
          <w:w w:val="105"/>
          <w:sz w:val="14"/>
        </w:rPr>
        <w:t>=</w:t>
      </w:r>
      <w:r>
        <w:rPr>
          <w:rFonts w:ascii="Arial Black"/>
          <w:spacing w:val="-13"/>
          <w:w w:val="105"/>
          <w:sz w:val="14"/>
        </w:rPr>
        <w:t xml:space="preserve"> </w:t>
      </w:r>
      <w:r>
        <w:rPr>
          <w:rFonts w:ascii="Arial Black"/>
          <w:w w:val="105"/>
          <w:sz w:val="14"/>
        </w:rPr>
        <w:t>500</w:t>
      </w:r>
      <w:r>
        <w:rPr>
          <w:w w:val="105"/>
          <w:sz w:val="13"/>
        </w:rPr>
        <w:t>)</w:t>
      </w:r>
      <w:commentRangeEnd w:id="183"/>
      <w:r w:rsidR="0038110B">
        <w:rPr>
          <w:rStyle w:val="Kommentarzeichen"/>
          <w:rFonts w:ascii="Times New Roman" w:eastAsia="Times New Roman" w:hAnsi="Times New Roman" w:cs="Times New Roman"/>
        </w:rPr>
        <w:commentReference w:id="183"/>
      </w:r>
      <w:r>
        <w:rPr>
          <w:w w:val="105"/>
          <w:sz w:val="13"/>
        </w:rPr>
        <w:tab/>
      </w:r>
      <w:r>
        <w:rPr>
          <w:b/>
          <w:w w:val="105"/>
          <w:sz w:val="13"/>
        </w:rPr>
        <w:t xml:space="preserve">(c) </w:t>
      </w:r>
      <w:r>
        <w:rPr>
          <w:w w:val="105"/>
          <w:sz w:val="13"/>
        </w:rPr>
        <w:t>Analytic means recovery (</w:t>
      </w:r>
      <w:r>
        <w:rPr>
          <w:i/>
          <w:w w:val="105"/>
          <w:sz w:val="14"/>
        </w:rPr>
        <w:t xml:space="preserve">n </w:t>
      </w:r>
      <w:r>
        <w:rPr>
          <w:rFonts w:ascii="Arial Black"/>
          <w:w w:val="105"/>
          <w:sz w:val="14"/>
        </w:rPr>
        <w:t>=</w:t>
      </w:r>
      <w:r>
        <w:rPr>
          <w:rFonts w:ascii="Arial Black"/>
          <w:spacing w:val="-13"/>
          <w:w w:val="105"/>
          <w:sz w:val="14"/>
        </w:rPr>
        <w:t xml:space="preserve"> </w:t>
      </w:r>
      <w:r>
        <w:rPr>
          <w:rFonts w:ascii="Arial Black"/>
          <w:w w:val="105"/>
          <w:sz w:val="14"/>
        </w:rPr>
        <w:t>500</w:t>
      </w:r>
      <w:r>
        <w:rPr>
          <w:w w:val="105"/>
          <w:sz w:val="13"/>
        </w:rPr>
        <w:t>)</w:t>
      </w:r>
    </w:p>
    <w:p w14:paraId="4B87009B" w14:textId="77777777" w:rsidR="00EC0BD2" w:rsidRDefault="00EC0BD2">
      <w:pPr>
        <w:pStyle w:val="Textkrper"/>
        <w:spacing w:before="7"/>
        <w:rPr>
          <w:rFonts w:ascii="Arial"/>
          <w:sz w:val="10"/>
        </w:rPr>
      </w:pPr>
    </w:p>
    <w:p w14:paraId="152F1BF1" w14:textId="77777777" w:rsidR="00EC0BD2" w:rsidRDefault="0043734F">
      <w:pPr>
        <w:tabs>
          <w:tab w:val="left" w:pos="6603"/>
        </w:tabs>
        <w:spacing w:before="93"/>
        <w:ind w:left="2086"/>
        <w:rPr>
          <w:rFonts w:ascii="Arial"/>
          <w:i/>
          <w:sz w:val="14"/>
        </w:rPr>
      </w:pPr>
      <w:r>
        <w:rPr>
          <w:noProof/>
          <w:lang w:val="de-DE" w:eastAsia="de-DE"/>
        </w:rPr>
        <mc:AlternateContent>
          <mc:Choice Requires="wps">
            <w:drawing>
              <wp:anchor distT="0" distB="0" distL="114300" distR="114300" simplePos="0" relativeHeight="251669504" behindDoc="1" locked="0" layoutInCell="1" allowOverlap="1" wp14:anchorId="20A71ABE" wp14:editId="45B9A132">
                <wp:simplePos x="0" y="0"/>
                <wp:positionH relativeFrom="page">
                  <wp:posOffset>1683385</wp:posOffset>
                </wp:positionH>
                <wp:positionV relativeFrom="paragraph">
                  <wp:posOffset>-472440</wp:posOffset>
                </wp:positionV>
                <wp:extent cx="1974850" cy="1974850"/>
                <wp:effectExtent l="0" t="0" r="0" b="0"/>
                <wp:wrapNone/>
                <wp:docPr id="5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197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9DFE3A" w14:textId="77777777" w:rsidR="00785F08" w:rsidRDefault="00785F08">
                            <w:pPr>
                              <w:spacing w:before="1239" w:line="1871" w:lineRule="exact"/>
                              <w:rPr>
                                <w:b/>
                                <w:sz w:val="170"/>
                              </w:rPr>
                            </w:pPr>
                            <w:hyperlink w:anchor="_bookmark20" w:history="1">
                              <w:r>
                                <w:rPr>
                                  <w:b/>
                                  <w:color w:val="E5E5E5"/>
                                  <w:sz w:val="170"/>
                                </w:rPr>
                                <w:t>DR</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A71ABE" id="Text Box 29" o:spid="_x0000_s1088" type="#_x0000_t202" style="position:absolute;left:0;text-align:left;margin-left:132.55pt;margin-top:-37.2pt;width:155.5pt;height:155.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" filled="f" stroked="f">
                <v:textbox inset="0,0,0,0">
                  <w:txbxContent>
                    <w:p w14:paraId="069DFE3A" w14:textId="77777777" w:rsidR="00785F08" w:rsidRDefault="00785F08">
                      <w:pPr>
                        <w:spacing w:before="1239" w:line="1871" w:lineRule="exact"/>
                        <w:rPr>
                          <w:b/>
                          <w:sz w:val="170"/>
                        </w:rPr>
                      </w:pPr>
                      <w:hyperlink w:anchor="_bookmark20" w:history="1">
                        <w:r>
                          <w:rPr>
                            <w:b/>
                            <w:color w:val="E5E5E5"/>
                            <w:sz w:val="170"/>
                          </w:rPr>
                          <w:t>DR</w:t>
                        </w:r>
                      </w:hyperlink>
                    </w:p>
                  </w:txbxContent>
                </v:textbox>
                <w10:wrap anchorx="page"/>
              </v:shape>
            </w:pict>
          </mc:Fallback>
        </mc:AlternateContent>
      </w:r>
      <w:r>
        <w:rPr>
          <w:noProof/>
          <w:lang w:val="de-DE" w:eastAsia="de-DE"/>
        </w:rPr>
        <mc:AlternateContent>
          <mc:Choice Requires="wps">
            <w:drawing>
              <wp:anchor distT="0" distB="0" distL="114300" distR="114300" simplePos="0" relativeHeight="251671552" behindDoc="1" locked="0" layoutInCell="1" allowOverlap="1" wp14:anchorId="7D69E183" wp14:editId="61FD6370">
                <wp:simplePos x="0" y="0"/>
                <wp:positionH relativeFrom="page">
                  <wp:posOffset>2577465</wp:posOffset>
                </wp:positionH>
                <wp:positionV relativeFrom="paragraph">
                  <wp:posOffset>-283210</wp:posOffset>
                </wp:positionV>
                <wp:extent cx="703580" cy="1080135"/>
                <wp:effectExtent l="53340" t="0" r="119380" b="0"/>
                <wp:wrapNone/>
                <wp:docPr id="57" name="WordArt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3580" cy="10801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005262D"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A</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D69E183" id="WordArt 28" o:spid="_x0000_s1089" type="#_x0000_t202" style="position:absolute;left:0;text-align:left;margin-left:202.95pt;margin-top:-22.3pt;width:55.4pt;height:85.05pt;rotation:-45;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" filled="f" stroked="f">
                <v:stroke joinstyle="round"/>
                <o:lock v:ext="edit" shapetype="t"/>
                <v:textbox style="mso-fit-shape-to-text:t">
                  <w:txbxContent>
                    <w:p w14:paraId="6005262D"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A</w:t>
                      </w:r>
                    </w:p>
                  </w:txbxContent>
                </v:textbox>
                <w10:wrap anchorx="page"/>
              </v:shape>
            </w:pict>
          </mc:Fallback>
        </mc:AlternateContent>
      </w:r>
      <w:r w:rsidR="00753B5A">
        <w:rPr>
          <w:rFonts w:ascii="Arial"/>
          <w:b/>
          <w:w w:val="105"/>
          <w:position w:val="1"/>
          <w:sz w:val="13"/>
        </w:rPr>
        <w:t xml:space="preserve">(d) </w:t>
      </w:r>
      <w:r w:rsidR="00753B5A">
        <w:rPr>
          <w:rFonts w:ascii="Arial"/>
          <w:w w:val="105"/>
          <w:position w:val="1"/>
          <w:sz w:val="13"/>
        </w:rPr>
        <w:t>Performance over</w:t>
      </w:r>
      <w:r w:rsidR="00753B5A">
        <w:rPr>
          <w:rFonts w:ascii="Arial"/>
          <w:spacing w:val="-23"/>
          <w:w w:val="105"/>
          <w:position w:val="1"/>
          <w:sz w:val="13"/>
        </w:rPr>
        <w:t xml:space="preserve"> </w:t>
      </w:r>
      <w:r w:rsidR="00753B5A">
        <w:rPr>
          <w:rFonts w:ascii="Arial"/>
          <w:w w:val="105"/>
          <w:position w:val="1"/>
          <w:sz w:val="13"/>
        </w:rPr>
        <w:t>all</w:t>
      </w:r>
      <w:r w:rsidR="00753B5A">
        <w:rPr>
          <w:rFonts w:ascii="Arial"/>
          <w:spacing w:val="-8"/>
          <w:w w:val="105"/>
          <w:position w:val="1"/>
          <w:sz w:val="13"/>
        </w:rPr>
        <w:t xml:space="preserve"> </w:t>
      </w:r>
      <w:r w:rsidR="00753B5A">
        <w:rPr>
          <w:rFonts w:ascii="Arial"/>
          <w:i/>
          <w:w w:val="105"/>
          <w:position w:val="1"/>
          <w:sz w:val="14"/>
        </w:rPr>
        <w:t>n</w:t>
      </w:r>
      <w:r w:rsidR="00753B5A">
        <w:rPr>
          <w:rFonts w:ascii="Arial"/>
          <w:i/>
          <w:w w:val="105"/>
          <w:position w:val="1"/>
          <w:sz w:val="14"/>
        </w:rPr>
        <w:tab/>
      </w:r>
      <w:r w:rsidR="00753B5A">
        <w:rPr>
          <w:rFonts w:ascii="Arial"/>
          <w:b/>
          <w:w w:val="105"/>
          <w:sz w:val="13"/>
        </w:rPr>
        <w:t xml:space="preserve">(e) </w:t>
      </w:r>
      <w:r w:rsidR="00753B5A">
        <w:rPr>
          <w:rFonts w:ascii="Arial"/>
          <w:w w:val="105"/>
          <w:sz w:val="13"/>
        </w:rPr>
        <w:t>Analytic vs. estimated variance over all</w:t>
      </w:r>
      <w:r w:rsidR="00753B5A">
        <w:rPr>
          <w:rFonts w:ascii="Arial"/>
          <w:spacing w:val="-10"/>
          <w:w w:val="105"/>
          <w:sz w:val="13"/>
        </w:rPr>
        <w:t xml:space="preserve"> </w:t>
      </w:r>
      <w:r w:rsidR="00753B5A">
        <w:rPr>
          <w:rFonts w:ascii="Arial"/>
          <w:i/>
          <w:w w:val="105"/>
          <w:sz w:val="14"/>
        </w:rPr>
        <w:t>n</w:t>
      </w:r>
    </w:p>
    <w:p w14:paraId="4B4FBA07" w14:textId="77777777" w:rsidR="00EC0BD2" w:rsidRDefault="00EC0BD2">
      <w:pPr>
        <w:pStyle w:val="Textkrper"/>
        <w:spacing w:before="9"/>
        <w:rPr>
          <w:rFonts w:ascii="Arial"/>
          <w:i/>
          <w:sz w:val="17"/>
        </w:rPr>
      </w:pPr>
    </w:p>
    <w:p w14:paraId="4CA07157" w14:textId="77777777" w:rsidR="00EC0BD2" w:rsidRDefault="00753B5A">
      <w:pPr>
        <w:spacing w:line="180" w:lineRule="exact"/>
        <w:ind w:left="477" w:right="1124"/>
        <w:jc w:val="both"/>
        <w:rPr>
          <w:rFonts w:ascii="Arial"/>
          <w:sz w:val="13"/>
        </w:rPr>
      </w:pPr>
      <w:r>
        <w:rPr>
          <w:rFonts w:ascii="Arial"/>
          <w:b/>
          <w:w w:val="105"/>
          <w:sz w:val="13"/>
        </w:rPr>
        <w:t>Fig.</w:t>
      </w:r>
      <w:r>
        <w:rPr>
          <w:rFonts w:ascii="Arial"/>
          <w:b/>
          <w:spacing w:val="-8"/>
          <w:w w:val="105"/>
          <w:sz w:val="13"/>
        </w:rPr>
        <w:t xml:space="preserve"> </w:t>
      </w:r>
      <w:r>
        <w:rPr>
          <w:rFonts w:ascii="Arial"/>
          <w:b/>
          <w:w w:val="105"/>
          <w:sz w:val="13"/>
        </w:rPr>
        <w:t>3.</w:t>
      </w:r>
      <w:r>
        <w:rPr>
          <w:rFonts w:ascii="Arial"/>
          <w:b/>
          <w:spacing w:val="-1"/>
          <w:w w:val="105"/>
          <w:sz w:val="13"/>
        </w:rPr>
        <w:t xml:space="preserve"> </w:t>
      </w:r>
      <w:r>
        <w:rPr>
          <w:rFonts w:ascii="Arial"/>
          <w:w w:val="105"/>
          <w:sz w:val="13"/>
        </w:rPr>
        <w:t>Results</w:t>
      </w:r>
      <w:r>
        <w:rPr>
          <w:rFonts w:ascii="Arial"/>
          <w:spacing w:val="-8"/>
          <w:w w:val="105"/>
          <w:sz w:val="13"/>
        </w:rPr>
        <w:t xml:space="preserve"> </w:t>
      </w:r>
      <w:r>
        <w:rPr>
          <w:rFonts w:ascii="Arial"/>
          <w:w w:val="105"/>
          <w:sz w:val="13"/>
        </w:rPr>
        <w:t>on</w:t>
      </w:r>
      <w:r>
        <w:rPr>
          <w:rFonts w:ascii="Arial"/>
          <w:spacing w:val="-7"/>
          <w:w w:val="105"/>
          <w:sz w:val="13"/>
        </w:rPr>
        <w:t xml:space="preserve"> </w:t>
      </w:r>
      <w:r>
        <w:rPr>
          <w:rFonts w:ascii="Arial"/>
          <w:w w:val="105"/>
          <w:sz w:val="13"/>
        </w:rPr>
        <w:t>the</w:t>
      </w:r>
      <w:r>
        <w:rPr>
          <w:rFonts w:ascii="Arial"/>
          <w:spacing w:val="-8"/>
          <w:w w:val="105"/>
          <w:sz w:val="13"/>
        </w:rPr>
        <w:t xml:space="preserve"> </w:t>
      </w:r>
      <w:r>
        <w:rPr>
          <w:rFonts w:ascii="Arial"/>
          <w:w w:val="105"/>
          <w:sz w:val="13"/>
        </w:rPr>
        <w:t>Bayesian</w:t>
      </w:r>
      <w:r>
        <w:rPr>
          <w:rFonts w:ascii="Arial"/>
          <w:spacing w:val="-8"/>
          <w:w w:val="105"/>
          <w:sz w:val="13"/>
        </w:rPr>
        <w:t xml:space="preserve"> </w:t>
      </w:r>
      <w:r>
        <w:rPr>
          <w:rFonts w:ascii="Arial"/>
          <w:w w:val="105"/>
          <w:sz w:val="13"/>
        </w:rPr>
        <w:t>toy</w:t>
      </w:r>
      <w:r>
        <w:rPr>
          <w:rFonts w:ascii="Arial"/>
          <w:spacing w:val="-7"/>
          <w:w w:val="105"/>
          <w:sz w:val="13"/>
        </w:rPr>
        <w:t xml:space="preserve"> </w:t>
      </w:r>
      <w:r>
        <w:rPr>
          <w:rFonts w:ascii="Arial"/>
          <w:w w:val="105"/>
          <w:sz w:val="13"/>
        </w:rPr>
        <w:t>regression</w:t>
      </w:r>
      <w:r>
        <w:rPr>
          <w:rFonts w:ascii="Arial"/>
          <w:spacing w:val="-8"/>
          <w:w w:val="105"/>
          <w:sz w:val="13"/>
        </w:rPr>
        <w:t xml:space="preserve"> </w:t>
      </w:r>
      <w:r>
        <w:rPr>
          <w:rFonts w:ascii="Arial"/>
          <w:w w:val="105"/>
          <w:sz w:val="13"/>
        </w:rPr>
        <w:t xml:space="preserve">example. </w:t>
      </w:r>
      <w:r>
        <w:rPr>
          <w:rFonts w:ascii="Arial"/>
          <w:b/>
          <w:w w:val="105"/>
          <w:sz w:val="13"/>
        </w:rPr>
        <w:t>(a)</w:t>
      </w:r>
      <w:r>
        <w:rPr>
          <w:rFonts w:ascii="Arial"/>
          <w:b/>
          <w:spacing w:val="-8"/>
          <w:w w:val="105"/>
          <w:sz w:val="13"/>
        </w:rPr>
        <w:t xml:space="preserve"> </w:t>
      </w:r>
      <w:r>
        <w:rPr>
          <w:rFonts w:ascii="Arial"/>
          <w:w w:val="105"/>
          <w:sz w:val="13"/>
        </w:rPr>
        <w:t>Analytic</w:t>
      </w:r>
      <w:r>
        <w:rPr>
          <w:rFonts w:ascii="Arial"/>
          <w:spacing w:val="-7"/>
          <w:w w:val="105"/>
          <w:sz w:val="13"/>
        </w:rPr>
        <w:t xml:space="preserve"> </w:t>
      </w:r>
      <w:r>
        <w:rPr>
          <w:rFonts w:ascii="Arial"/>
          <w:w w:val="105"/>
          <w:sz w:val="13"/>
        </w:rPr>
        <w:t>vs. estimated</w:t>
      </w:r>
      <w:r>
        <w:rPr>
          <w:rFonts w:ascii="Arial"/>
          <w:spacing w:val="-8"/>
          <w:w w:val="105"/>
          <w:sz w:val="13"/>
        </w:rPr>
        <w:t xml:space="preserve"> </w:t>
      </w:r>
      <w:r>
        <w:rPr>
          <w:rFonts w:ascii="Arial"/>
          <w:w w:val="105"/>
          <w:sz w:val="13"/>
        </w:rPr>
        <w:t>posterior</w:t>
      </w:r>
      <w:r>
        <w:rPr>
          <w:rFonts w:ascii="Arial"/>
          <w:spacing w:val="-8"/>
          <w:w w:val="105"/>
          <w:sz w:val="13"/>
        </w:rPr>
        <w:t xml:space="preserve"> </w:t>
      </w:r>
      <w:r>
        <w:rPr>
          <w:rFonts w:ascii="Arial"/>
          <w:w w:val="105"/>
          <w:sz w:val="13"/>
        </w:rPr>
        <w:t>means</w:t>
      </w:r>
      <w:r>
        <w:rPr>
          <w:rFonts w:ascii="Arial"/>
          <w:spacing w:val="-7"/>
          <w:w w:val="105"/>
          <w:sz w:val="13"/>
        </w:rPr>
        <w:t xml:space="preserve"> </w:t>
      </w:r>
      <w:r>
        <w:rPr>
          <w:rFonts w:ascii="Arial"/>
          <w:w w:val="105"/>
          <w:sz w:val="13"/>
        </w:rPr>
        <w:t>on</w:t>
      </w:r>
      <w:r>
        <w:rPr>
          <w:rFonts w:ascii="Arial"/>
          <w:spacing w:val="-8"/>
          <w:w w:val="105"/>
          <w:sz w:val="13"/>
        </w:rPr>
        <w:t xml:space="preserve"> </w:t>
      </w:r>
      <w:r>
        <w:rPr>
          <w:rFonts w:ascii="Arial"/>
          <w:w w:val="105"/>
          <w:sz w:val="13"/>
        </w:rPr>
        <w:t>the</w:t>
      </w:r>
      <w:r>
        <w:rPr>
          <w:rFonts w:ascii="Arial"/>
          <w:spacing w:val="-8"/>
          <w:w w:val="105"/>
          <w:sz w:val="13"/>
        </w:rPr>
        <w:t xml:space="preserve"> </w:t>
      </w:r>
      <w:r>
        <w:rPr>
          <w:rFonts w:ascii="Arial"/>
          <w:w w:val="105"/>
          <w:sz w:val="13"/>
        </w:rPr>
        <w:t>validation</w:t>
      </w:r>
      <w:r>
        <w:rPr>
          <w:rFonts w:ascii="Arial"/>
          <w:spacing w:val="-7"/>
          <w:w w:val="105"/>
          <w:sz w:val="13"/>
        </w:rPr>
        <w:t xml:space="preserve"> </w:t>
      </w:r>
      <w:r>
        <w:rPr>
          <w:rFonts w:ascii="Arial"/>
          <w:w w:val="105"/>
          <w:sz w:val="13"/>
        </w:rPr>
        <w:t xml:space="preserve">sample. </w:t>
      </w:r>
      <w:r>
        <w:rPr>
          <w:rFonts w:ascii="Arial"/>
          <w:spacing w:val="-3"/>
          <w:w w:val="105"/>
          <w:sz w:val="13"/>
        </w:rPr>
        <w:t>We</w:t>
      </w:r>
      <w:r>
        <w:rPr>
          <w:rFonts w:ascii="Arial"/>
          <w:spacing w:val="-8"/>
          <w:w w:val="105"/>
          <w:sz w:val="13"/>
        </w:rPr>
        <w:t xml:space="preserve"> </w:t>
      </w:r>
      <w:r>
        <w:rPr>
          <w:rFonts w:ascii="Arial"/>
          <w:w w:val="105"/>
          <w:sz w:val="13"/>
        </w:rPr>
        <w:t>observe</w:t>
      </w:r>
      <w:r>
        <w:rPr>
          <w:rFonts w:ascii="Arial"/>
          <w:spacing w:val="-8"/>
          <w:w w:val="105"/>
          <w:sz w:val="13"/>
        </w:rPr>
        <w:t xml:space="preserve"> </w:t>
      </w:r>
      <w:r>
        <w:rPr>
          <w:rFonts w:ascii="Arial"/>
          <w:w w:val="105"/>
          <w:sz w:val="13"/>
        </w:rPr>
        <w:t>a</w:t>
      </w:r>
      <w:r>
        <w:rPr>
          <w:rFonts w:ascii="Arial"/>
          <w:spacing w:val="-7"/>
          <w:w w:val="105"/>
          <w:sz w:val="13"/>
        </w:rPr>
        <w:t xml:space="preserve"> </w:t>
      </w:r>
      <w:r>
        <w:rPr>
          <w:rFonts w:ascii="Arial"/>
          <w:w w:val="105"/>
          <w:sz w:val="13"/>
        </w:rPr>
        <w:t>near-perfect</w:t>
      </w:r>
      <w:r>
        <w:rPr>
          <w:rFonts w:ascii="Arial"/>
          <w:spacing w:val="-8"/>
          <w:w w:val="105"/>
          <w:sz w:val="13"/>
        </w:rPr>
        <w:t xml:space="preserve"> </w:t>
      </w:r>
      <w:r>
        <w:rPr>
          <w:rFonts w:ascii="Arial"/>
          <w:w w:val="105"/>
          <w:sz w:val="13"/>
        </w:rPr>
        <w:t>overlap</w:t>
      </w:r>
      <w:r>
        <w:rPr>
          <w:rFonts w:ascii="Arial"/>
          <w:spacing w:val="-8"/>
          <w:w w:val="105"/>
          <w:sz w:val="13"/>
        </w:rPr>
        <w:t xml:space="preserve"> </w:t>
      </w:r>
      <w:r>
        <w:rPr>
          <w:rFonts w:ascii="Arial"/>
          <w:w w:val="105"/>
          <w:sz w:val="13"/>
        </w:rPr>
        <w:t xml:space="preserve">between analytic and estimated posterior means and no spurious </w:t>
      </w:r>
      <w:proofErr w:type="spellStart"/>
      <w:r>
        <w:rPr>
          <w:rFonts w:ascii="Arial"/>
          <w:w w:val="105"/>
          <w:sz w:val="13"/>
        </w:rPr>
        <w:t>covariances</w:t>
      </w:r>
      <w:proofErr w:type="spellEnd"/>
      <w:r>
        <w:rPr>
          <w:rFonts w:ascii="Arial"/>
          <w:w w:val="105"/>
          <w:sz w:val="13"/>
        </w:rPr>
        <w:t xml:space="preserve">; </w:t>
      </w:r>
      <w:r>
        <w:rPr>
          <w:rFonts w:ascii="Arial"/>
          <w:b/>
          <w:w w:val="105"/>
          <w:sz w:val="13"/>
        </w:rPr>
        <w:t xml:space="preserve">(b) </w:t>
      </w:r>
      <w:r>
        <w:rPr>
          <w:rFonts w:ascii="Arial"/>
          <w:w w:val="105"/>
          <w:sz w:val="13"/>
        </w:rPr>
        <w:t>Some example draws from the estimated posteriors. Visual inspections reveals a close</w:t>
      </w:r>
      <w:r>
        <w:rPr>
          <w:rFonts w:ascii="Arial"/>
          <w:spacing w:val="-24"/>
          <w:w w:val="105"/>
          <w:sz w:val="13"/>
        </w:rPr>
        <w:t xml:space="preserve"> </w:t>
      </w:r>
      <w:r>
        <w:rPr>
          <w:rFonts w:ascii="Arial"/>
          <w:w w:val="105"/>
          <w:sz w:val="13"/>
        </w:rPr>
        <w:t>match between</w:t>
      </w:r>
      <w:r>
        <w:rPr>
          <w:rFonts w:ascii="Arial"/>
          <w:spacing w:val="-12"/>
          <w:w w:val="105"/>
          <w:sz w:val="13"/>
        </w:rPr>
        <w:t xml:space="preserve"> </w:t>
      </w:r>
      <w:r>
        <w:rPr>
          <w:rFonts w:ascii="Arial"/>
          <w:w w:val="105"/>
          <w:sz w:val="13"/>
        </w:rPr>
        <w:t>analytic</w:t>
      </w:r>
      <w:r>
        <w:rPr>
          <w:rFonts w:ascii="Arial"/>
          <w:spacing w:val="-12"/>
          <w:w w:val="105"/>
          <w:sz w:val="13"/>
        </w:rPr>
        <w:t xml:space="preserve"> </w:t>
      </w:r>
      <w:r>
        <w:rPr>
          <w:rFonts w:ascii="Arial"/>
          <w:w w:val="105"/>
          <w:sz w:val="13"/>
        </w:rPr>
        <w:t>and</w:t>
      </w:r>
      <w:r>
        <w:rPr>
          <w:rFonts w:ascii="Arial"/>
          <w:spacing w:val="-12"/>
          <w:w w:val="105"/>
          <w:sz w:val="13"/>
        </w:rPr>
        <w:t xml:space="preserve"> </w:t>
      </w:r>
      <w:r>
        <w:rPr>
          <w:rFonts w:ascii="Arial"/>
          <w:w w:val="105"/>
          <w:sz w:val="13"/>
        </w:rPr>
        <w:t>estimated</w:t>
      </w:r>
      <w:r>
        <w:rPr>
          <w:rFonts w:ascii="Arial"/>
          <w:spacing w:val="-11"/>
          <w:w w:val="105"/>
          <w:sz w:val="13"/>
        </w:rPr>
        <w:t xml:space="preserve"> </w:t>
      </w:r>
      <w:r>
        <w:rPr>
          <w:rFonts w:ascii="Arial"/>
          <w:w w:val="105"/>
          <w:sz w:val="13"/>
        </w:rPr>
        <w:t>posteriors;</w:t>
      </w:r>
      <w:r>
        <w:rPr>
          <w:rFonts w:ascii="Arial"/>
          <w:spacing w:val="-12"/>
          <w:w w:val="105"/>
          <w:sz w:val="13"/>
        </w:rPr>
        <w:t xml:space="preserve"> </w:t>
      </w:r>
      <w:r>
        <w:rPr>
          <w:rFonts w:ascii="Arial"/>
          <w:b/>
          <w:w w:val="105"/>
          <w:sz w:val="13"/>
        </w:rPr>
        <w:t>(c)</w:t>
      </w:r>
      <w:r>
        <w:rPr>
          <w:rFonts w:ascii="Arial"/>
          <w:b/>
          <w:spacing w:val="-12"/>
          <w:w w:val="105"/>
          <w:sz w:val="13"/>
        </w:rPr>
        <w:t xml:space="preserve"> </w:t>
      </w:r>
      <w:r>
        <w:rPr>
          <w:rFonts w:ascii="Arial"/>
          <w:w w:val="105"/>
          <w:sz w:val="13"/>
        </w:rPr>
        <w:t>Posterior</w:t>
      </w:r>
      <w:r>
        <w:rPr>
          <w:rFonts w:ascii="Arial"/>
          <w:spacing w:val="-12"/>
          <w:w w:val="105"/>
          <w:sz w:val="13"/>
        </w:rPr>
        <w:t xml:space="preserve"> </w:t>
      </w:r>
      <w:r>
        <w:rPr>
          <w:rFonts w:ascii="Arial"/>
          <w:w w:val="105"/>
          <w:sz w:val="13"/>
        </w:rPr>
        <w:t>mean</w:t>
      </w:r>
      <w:r>
        <w:rPr>
          <w:rFonts w:ascii="Arial"/>
          <w:spacing w:val="-11"/>
          <w:w w:val="105"/>
          <w:sz w:val="13"/>
        </w:rPr>
        <w:t xml:space="preserve"> </w:t>
      </w:r>
      <w:r>
        <w:rPr>
          <w:rFonts w:ascii="Arial"/>
          <w:w w:val="105"/>
          <w:sz w:val="13"/>
        </w:rPr>
        <w:t>recovery</w:t>
      </w:r>
      <w:r>
        <w:rPr>
          <w:rFonts w:ascii="Arial"/>
          <w:spacing w:val="-12"/>
          <w:w w:val="105"/>
          <w:sz w:val="13"/>
        </w:rPr>
        <w:t xml:space="preserve"> </w:t>
      </w:r>
      <w:r>
        <w:rPr>
          <w:rFonts w:ascii="Arial"/>
          <w:w w:val="105"/>
          <w:sz w:val="13"/>
        </w:rPr>
        <w:t>is</w:t>
      </w:r>
      <w:r>
        <w:rPr>
          <w:rFonts w:ascii="Arial"/>
          <w:spacing w:val="-12"/>
          <w:w w:val="105"/>
          <w:sz w:val="13"/>
        </w:rPr>
        <w:t xml:space="preserve"> </w:t>
      </w:r>
      <w:r>
        <w:rPr>
          <w:rFonts w:ascii="Arial"/>
          <w:w w:val="105"/>
          <w:sz w:val="13"/>
        </w:rPr>
        <w:t>almost</w:t>
      </w:r>
      <w:r>
        <w:rPr>
          <w:rFonts w:ascii="Arial"/>
          <w:spacing w:val="-11"/>
          <w:w w:val="105"/>
          <w:sz w:val="13"/>
        </w:rPr>
        <w:t xml:space="preserve"> </w:t>
      </w:r>
      <w:r>
        <w:rPr>
          <w:rFonts w:ascii="Arial"/>
          <w:w w:val="105"/>
          <w:sz w:val="13"/>
        </w:rPr>
        <w:t>perfect</w:t>
      </w:r>
      <w:r>
        <w:rPr>
          <w:rFonts w:ascii="Arial"/>
          <w:spacing w:val="-12"/>
          <w:w w:val="105"/>
          <w:sz w:val="13"/>
        </w:rPr>
        <w:t xml:space="preserve"> </w:t>
      </w:r>
      <w:r>
        <w:rPr>
          <w:rFonts w:ascii="Arial"/>
          <w:w w:val="105"/>
          <w:sz w:val="13"/>
        </w:rPr>
        <w:t>at</w:t>
      </w:r>
      <w:r>
        <w:rPr>
          <w:rFonts w:ascii="Arial"/>
          <w:spacing w:val="-12"/>
          <w:w w:val="105"/>
          <w:sz w:val="13"/>
        </w:rPr>
        <w:t xml:space="preserve"> </w:t>
      </w:r>
      <w:r>
        <w:rPr>
          <w:rFonts w:ascii="Arial"/>
          <w:i/>
          <w:w w:val="105"/>
          <w:sz w:val="14"/>
        </w:rPr>
        <w:t>n</w:t>
      </w:r>
      <w:r>
        <w:rPr>
          <w:rFonts w:ascii="Arial"/>
          <w:i/>
          <w:spacing w:val="-8"/>
          <w:w w:val="105"/>
          <w:sz w:val="14"/>
        </w:rPr>
        <w:t xml:space="preserve"> </w:t>
      </w:r>
      <w:r>
        <w:rPr>
          <w:rFonts w:ascii="Arial Black"/>
          <w:w w:val="105"/>
          <w:sz w:val="14"/>
        </w:rPr>
        <w:t>=</w:t>
      </w:r>
      <w:r>
        <w:rPr>
          <w:rFonts w:ascii="Arial Black"/>
          <w:spacing w:val="-17"/>
          <w:w w:val="105"/>
          <w:sz w:val="14"/>
        </w:rPr>
        <w:t xml:space="preserve"> </w:t>
      </w:r>
      <w:r>
        <w:rPr>
          <w:rFonts w:ascii="Arial Black"/>
          <w:w w:val="105"/>
          <w:sz w:val="14"/>
        </w:rPr>
        <w:t>500</w:t>
      </w:r>
      <w:r>
        <w:rPr>
          <w:rFonts w:ascii="Arial"/>
          <w:w w:val="105"/>
          <w:sz w:val="13"/>
        </w:rPr>
        <w:t>;</w:t>
      </w:r>
      <w:r>
        <w:rPr>
          <w:rFonts w:ascii="Arial"/>
          <w:spacing w:val="-11"/>
          <w:w w:val="105"/>
          <w:sz w:val="13"/>
        </w:rPr>
        <w:t xml:space="preserve"> </w:t>
      </w:r>
      <w:r>
        <w:rPr>
          <w:rFonts w:ascii="Arial"/>
          <w:b/>
          <w:w w:val="105"/>
          <w:sz w:val="13"/>
        </w:rPr>
        <w:t>(d)</w:t>
      </w:r>
      <w:r>
        <w:rPr>
          <w:rFonts w:ascii="Arial"/>
          <w:b/>
          <w:spacing w:val="-12"/>
          <w:w w:val="105"/>
          <w:sz w:val="13"/>
        </w:rPr>
        <w:t xml:space="preserve"> </w:t>
      </w:r>
      <w:r>
        <w:rPr>
          <w:rFonts w:ascii="Arial"/>
          <w:w w:val="105"/>
          <w:sz w:val="13"/>
        </w:rPr>
        <w:t>NRMSE</w:t>
      </w:r>
      <w:r>
        <w:rPr>
          <w:rFonts w:ascii="Arial"/>
          <w:spacing w:val="-12"/>
          <w:w w:val="105"/>
          <w:sz w:val="13"/>
        </w:rPr>
        <w:t xml:space="preserve"> </w:t>
      </w:r>
      <w:r>
        <w:rPr>
          <w:rFonts w:ascii="Arial"/>
          <w:w w:val="105"/>
          <w:sz w:val="13"/>
        </w:rPr>
        <w:t>and</w:t>
      </w:r>
      <w:r>
        <w:rPr>
          <w:rFonts w:ascii="Arial"/>
          <w:spacing w:val="-12"/>
          <w:w w:val="105"/>
          <w:sz w:val="13"/>
        </w:rPr>
        <w:t xml:space="preserve"> </w:t>
      </w:r>
      <w:r>
        <w:rPr>
          <w:rFonts w:ascii="Arial"/>
          <w:i/>
          <w:w w:val="105"/>
          <w:sz w:val="14"/>
        </w:rPr>
        <w:t>R</w:t>
      </w:r>
      <w:r>
        <w:rPr>
          <w:rFonts w:ascii="Arial Black"/>
          <w:w w:val="105"/>
          <w:sz w:val="14"/>
          <w:vertAlign w:val="superscript"/>
        </w:rPr>
        <w:t>2</w:t>
      </w:r>
      <w:r>
        <w:rPr>
          <w:rFonts w:ascii="Arial Black"/>
          <w:spacing w:val="-15"/>
          <w:w w:val="105"/>
          <w:sz w:val="14"/>
        </w:rPr>
        <w:t xml:space="preserve"> </w:t>
      </w:r>
      <w:r>
        <w:rPr>
          <w:rFonts w:ascii="Arial"/>
          <w:w w:val="105"/>
          <w:sz w:val="13"/>
        </w:rPr>
        <w:t>over</w:t>
      </w:r>
      <w:r>
        <w:rPr>
          <w:rFonts w:ascii="Arial"/>
          <w:spacing w:val="-11"/>
          <w:w w:val="105"/>
          <w:sz w:val="13"/>
        </w:rPr>
        <w:t xml:space="preserve"> </w:t>
      </w:r>
      <w:r>
        <w:rPr>
          <w:rFonts w:ascii="Arial"/>
          <w:w w:val="105"/>
          <w:sz w:val="13"/>
        </w:rPr>
        <w:t>all</w:t>
      </w:r>
      <w:r>
        <w:rPr>
          <w:rFonts w:ascii="Arial"/>
          <w:spacing w:val="-12"/>
          <w:w w:val="105"/>
          <w:sz w:val="13"/>
        </w:rPr>
        <w:t xml:space="preserve"> </w:t>
      </w:r>
      <w:r>
        <w:rPr>
          <w:rFonts w:ascii="Arial"/>
          <w:i/>
          <w:w w:val="105"/>
          <w:sz w:val="14"/>
        </w:rPr>
        <w:t>n</w:t>
      </w:r>
      <w:r>
        <w:rPr>
          <w:rFonts w:ascii="Arial"/>
          <w:w w:val="105"/>
          <w:sz w:val="13"/>
        </w:rPr>
        <w:t>.</w:t>
      </w:r>
      <w:r>
        <w:rPr>
          <w:rFonts w:ascii="Arial"/>
          <w:spacing w:val="-5"/>
          <w:w w:val="105"/>
          <w:sz w:val="13"/>
        </w:rPr>
        <w:t xml:space="preserve"> </w:t>
      </w:r>
      <w:r>
        <w:rPr>
          <w:rFonts w:ascii="Arial"/>
          <w:w w:val="105"/>
          <w:sz w:val="13"/>
        </w:rPr>
        <w:t>Performance</w:t>
      </w:r>
      <w:r>
        <w:rPr>
          <w:rFonts w:ascii="Arial"/>
          <w:spacing w:val="-12"/>
          <w:w w:val="105"/>
          <w:sz w:val="13"/>
        </w:rPr>
        <w:t xml:space="preserve"> </w:t>
      </w:r>
      <w:r>
        <w:rPr>
          <w:rFonts w:ascii="Arial"/>
          <w:w w:val="105"/>
          <w:sz w:val="13"/>
        </w:rPr>
        <w:t>improves</w:t>
      </w:r>
      <w:r>
        <w:rPr>
          <w:rFonts w:ascii="Arial"/>
          <w:spacing w:val="-12"/>
          <w:w w:val="105"/>
          <w:sz w:val="13"/>
        </w:rPr>
        <w:t xml:space="preserve"> </w:t>
      </w:r>
      <w:r>
        <w:rPr>
          <w:rFonts w:ascii="Arial"/>
          <w:w w:val="105"/>
          <w:sz w:val="13"/>
        </w:rPr>
        <w:t>with</w:t>
      </w:r>
      <w:r>
        <w:rPr>
          <w:rFonts w:ascii="Arial"/>
          <w:spacing w:val="-11"/>
          <w:w w:val="105"/>
          <w:sz w:val="13"/>
        </w:rPr>
        <w:t xml:space="preserve"> </w:t>
      </w:r>
      <w:r>
        <w:rPr>
          <w:rFonts w:ascii="Arial"/>
          <w:w w:val="105"/>
          <w:sz w:val="13"/>
        </w:rPr>
        <w:t>increasing number</w:t>
      </w:r>
      <w:r>
        <w:rPr>
          <w:rFonts w:ascii="Arial"/>
          <w:spacing w:val="-9"/>
          <w:w w:val="105"/>
          <w:sz w:val="13"/>
        </w:rPr>
        <w:t xml:space="preserve"> </w:t>
      </w:r>
      <w:r>
        <w:rPr>
          <w:rFonts w:ascii="Arial"/>
          <w:w w:val="105"/>
          <w:sz w:val="13"/>
        </w:rPr>
        <w:t>of</w:t>
      </w:r>
      <w:r>
        <w:rPr>
          <w:rFonts w:ascii="Arial"/>
          <w:spacing w:val="-8"/>
          <w:w w:val="105"/>
          <w:sz w:val="13"/>
        </w:rPr>
        <w:t xml:space="preserve"> </w:t>
      </w:r>
      <w:r>
        <w:rPr>
          <w:rFonts w:ascii="Arial"/>
          <w:w w:val="105"/>
          <w:sz w:val="13"/>
        </w:rPr>
        <w:t>data</w:t>
      </w:r>
      <w:r>
        <w:rPr>
          <w:rFonts w:ascii="Arial"/>
          <w:spacing w:val="-8"/>
          <w:w w:val="105"/>
          <w:sz w:val="13"/>
        </w:rPr>
        <w:t xml:space="preserve"> </w:t>
      </w:r>
      <w:r>
        <w:rPr>
          <w:rFonts w:ascii="Arial"/>
          <w:w w:val="105"/>
          <w:sz w:val="13"/>
        </w:rPr>
        <w:t>points;</w:t>
      </w:r>
      <w:r>
        <w:rPr>
          <w:rFonts w:ascii="Arial"/>
          <w:spacing w:val="-8"/>
          <w:w w:val="105"/>
          <w:sz w:val="13"/>
        </w:rPr>
        <w:t xml:space="preserve"> </w:t>
      </w:r>
      <w:r>
        <w:rPr>
          <w:rFonts w:ascii="Arial"/>
          <w:b/>
          <w:w w:val="105"/>
          <w:sz w:val="13"/>
        </w:rPr>
        <w:t>(e)</w:t>
      </w:r>
      <w:r>
        <w:rPr>
          <w:rFonts w:ascii="Arial"/>
          <w:b/>
          <w:spacing w:val="-9"/>
          <w:w w:val="105"/>
          <w:sz w:val="13"/>
        </w:rPr>
        <w:t xml:space="preserve"> </w:t>
      </w:r>
      <w:r>
        <w:rPr>
          <w:rFonts w:ascii="Arial"/>
          <w:w w:val="105"/>
          <w:sz w:val="13"/>
        </w:rPr>
        <w:t>Analytic</w:t>
      </w:r>
      <w:r>
        <w:rPr>
          <w:rFonts w:ascii="Arial"/>
          <w:spacing w:val="-8"/>
          <w:w w:val="105"/>
          <w:sz w:val="13"/>
        </w:rPr>
        <w:t xml:space="preserve"> </w:t>
      </w:r>
      <w:r>
        <w:rPr>
          <w:rFonts w:ascii="Arial"/>
          <w:w w:val="105"/>
          <w:sz w:val="13"/>
        </w:rPr>
        <w:t>vs.</w:t>
      </w:r>
      <w:r>
        <w:rPr>
          <w:rFonts w:ascii="Arial"/>
          <w:spacing w:val="-1"/>
          <w:w w:val="105"/>
          <w:sz w:val="13"/>
        </w:rPr>
        <w:t xml:space="preserve"> </w:t>
      </w:r>
      <w:r>
        <w:rPr>
          <w:rFonts w:ascii="Arial"/>
          <w:w w:val="105"/>
          <w:sz w:val="13"/>
        </w:rPr>
        <w:t>estimated</w:t>
      </w:r>
      <w:r>
        <w:rPr>
          <w:rFonts w:ascii="Arial"/>
          <w:spacing w:val="-8"/>
          <w:w w:val="105"/>
          <w:sz w:val="13"/>
        </w:rPr>
        <w:t xml:space="preserve"> </w:t>
      </w:r>
      <w:r>
        <w:rPr>
          <w:rFonts w:ascii="Arial"/>
          <w:w w:val="105"/>
          <w:sz w:val="13"/>
        </w:rPr>
        <w:t>variance</w:t>
      </w:r>
      <w:r>
        <w:rPr>
          <w:rFonts w:ascii="Arial"/>
          <w:spacing w:val="-8"/>
          <w:w w:val="105"/>
          <w:sz w:val="13"/>
        </w:rPr>
        <w:t xml:space="preserve"> </w:t>
      </w:r>
      <w:r>
        <w:rPr>
          <w:rFonts w:ascii="Arial"/>
          <w:w w:val="105"/>
          <w:sz w:val="13"/>
        </w:rPr>
        <w:t>over</w:t>
      </w:r>
      <w:r>
        <w:rPr>
          <w:rFonts w:ascii="Arial"/>
          <w:spacing w:val="-8"/>
          <w:w w:val="105"/>
          <w:sz w:val="13"/>
        </w:rPr>
        <w:t xml:space="preserve"> </w:t>
      </w:r>
      <w:r>
        <w:rPr>
          <w:rFonts w:ascii="Arial"/>
          <w:w w:val="105"/>
          <w:sz w:val="13"/>
        </w:rPr>
        <w:t>all</w:t>
      </w:r>
      <w:r>
        <w:rPr>
          <w:rFonts w:ascii="Arial"/>
          <w:spacing w:val="-9"/>
          <w:w w:val="105"/>
          <w:sz w:val="13"/>
        </w:rPr>
        <w:t xml:space="preserve"> </w:t>
      </w:r>
      <w:r>
        <w:rPr>
          <w:rFonts w:ascii="Arial"/>
          <w:i/>
          <w:w w:val="105"/>
          <w:sz w:val="14"/>
        </w:rPr>
        <w:t>n</w:t>
      </w:r>
      <w:r>
        <w:rPr>
          <w:rFonts w:ascii="Arial"/>
          <w:w w:val="105"/>
          <w:sz w:val="13"/>
        </w:rPr>
        <w:t>.</w:t>
      </w:r>
      <w:r>
        <w:rPr>
          <w:rFonts w:ascii="Arial"/>
          <w:spacing w:val="-1"/>
          <w:w w:val="105"/>
          <w:sz w:val="13"/>
        </w:rPr>
        <w:t xml:space="preserve"> </w:t>
      </w:r>
      <w:r>
        <w:rPr>
          <w:rFonts w:ascii="Arial"/>
          <w:w w:val="105"/>
          <w:sz w:val="13"/>
        </w:rPr>
        <w:t>The</w:t>
      </w:r>
      <w:r>
        <w:rPr>
          <w:rFonts w:ascii="Arial"/>
          <w:spacing w:val="-8"/>
          <w:w w:val="105"/>
          <w:sz w:val="13"/>
        </w:rPr>
        <w:t xml:space="preserve"> </w:t>
      </w:r>
      <w:r>
        <w:rPr>
          <w:rFonts w:ascii="Arial"/>
          <w:w w:val="105"/>
          <w:sz w:val="13"/>
        </w:rPr>
        <w:t>analytic</w:t>
      </w:r>
      <w:r>
        <w:rPr>
          <w:rFonts w:ascii="Arial"/>
          <w:spacing w:val="-8"/>
          <w:w w:val="105"/>
          <w:sz w:val="13"/>
        </w:rPr>
        <w:t xml:space="preserve"> </w:t>
      </w:r>
      <w:r>
        <w:rPr>
          <w:rFonts w:ascii="Arial"/>
          <w:w w:val="105"/>
          <w:sz w:val="13"/>
        </w:rPr>
        <w:t>variance</w:t>
      </w:r>
      <w:r>
        <w:rPr>
          <w:rFonts w:ascii="Arial"/>
          <w:spacing w:val="-8"/>
          <w:w w:val="105"/>
          <w:sz w:val="13"/>
        </w:rPr>
        <w:t xml:space="preserve"> </w:t>
      </w:r>
      <w:r>
        <w:rPr>
          <w:rFonts w:ascii="Arial"/>
          <w:w w:val="105"/>
          <w:sz w:val="13"/>
        </w:rPr>
        <w:t>is</w:t>
      </w:r>
      <w:r>
        <w:rPr>
          <w:rFonts w:ascii="Arial"/>
          <w:spacing w:val="-9"/>
          <w:w w:val="105"/>
          <w:sz w:val="13"/>
        </w:rPr>
        <w:t xml:space="preserve"> </w:t>
      </w:r>
      <w:r>
        <w:rPr>
          <w:rFonts w:ascii="Arial"/>
          <w:w w:val="105"/>
          <w:sz w:val="13"/>
        </w:rPr>
        <w:t>slightly</w:t>
      </w:r>
      <w:r>
        <w:rPr>
          <w:rFonts w:ascii="Arial"/>
          <w:spacing w:val="-8"/>
          <w:w w:val="105"/>
          <w:sz w:val="13"/>
        </w:rPr>
        <w:t xml:space="preserve"> </w:t>
      </w:r>
      <w:r>
        <w:rPr>
          <w:rFonts w:ascii="Arial"/>
          <w:w w:val="105"/>
          <w:sz w:val="13"/>
        </w:rPr>
        <w:t>underestimated</w:t>
      </w:r>
      <w:r>
        <w:rPr>
          <w:rFonts w:ascii="Arial"/>
          <w:spacing w:val="-8"/>
          <w:w w:val="105"/>
          <w:sz w:val="13"/>
        </w:rPr>
        <w:t xml:space="preserve"> </w:t>
      </w:r>
      <w:r>
        <w:rPr>
          <w:rFonts w:ascii="Arial"/>
          <w:w w:val="105"/>
          <w:sz w:val="13"/>
        </w:rPr>
        <w:t>at</w:t>
      </w:r>
      <w:r>
        <w:rPr>
          <w:rFonts w:ascii="Arial"/>
          <w:spacing w:val="-8"/>
          <w:w w:val="105"/>
          <w:sz w:val="13"/>
        </w:rPr>
        <w:t xml:space="preserve"> </w:t>
      </w:r>
      <w:r>
        <w:rPr>
          <w:rFonts w:ascii="Arial"/>
          <w:w w:val="105"/>
          <w:sz w:val="13"/>
        </w:rPr>
        <w:t>lower</w:t>
      </w:r>
      <w:r>
        <w:rPr>
          <w:rFonts w:ascii="Arial"/>
          <w:spacing w:val="-8"/>
          <w:w w:val="105"/>
          <w:sz w:val="13"/>
        </w:rPr>
        <w:t xml:space="preserve"> </w:t>
      </w:r>
      <w:r>
        <w:rPr>
          <w:rFonts w:ascii="Arial"/>
          <w:i/>
          <w:w w:val="105"/>
          <w:sz w:val="14"/>
        </w:rPr>
        <w:t>n</w:t>
      </w:r>
      <w:r>
        <w:rPr>
          <w:rFonts w:ascii="Arial"/>
          <w:i/>
          <w:spacing w:val="-12"/>
          <w:w w:val="105"/>
          <w:sz w:val="14"/>
        </w:rPr>
        <w:t xml:space="preserve"> </w:t>
      </w:r>
      <w:r>
        <w:rPr>
          <w:rFonts w:ascii="Arial"/>
          <w:w w:val="105"/>
          <w:sz w:val="13"/>
        </w:rPr>
        <w:t>and</w:t>
      </w:r>
      <w:r>
        <w:rPr>
          <w:rFonts w:ascii="Arial"/>
          <w:spacing w:val="-8"/>
          <w:w w:val="105"/>
          <w:sz w:val="13"/>
        </w:rPr>
        <w:t xml:space="preserve"> </w:t>
      </w:r>
      <w:r>
        <w:rPr>
          <w:rFonts w:ascii="Arial"/>
          <w:w w:val="105"/>
          <w:sz w:val="13"/>
        </w:rPr>
        <w:t>slightly</w:t>
      </w:r>
      <w:r>
        <w:rPr>
          <w:rFonts w:ascii="Arial"/>
          <w:spacing w:val="-8"/>
          <w:w w:val="105"/>
          <w:sz w:val="13"/>
        </w:rPr>
        <w:t xml:space="preserve"> </w:t>
      </w:r>
      <w:r>
        <w:rPr>
          <w:rFonts w:ascii="Arial"/>
          <w:w w:val="105"/>
          <w:sz w:val="13"/>
        </w:rPr>
        <w:t>overestimated</w:t>
      </w:r>
      <w:r>
        <w:rPr>
          <w:rFonts w:ascii="Arial"/>
          <w:spacing w:val="-9"/>
          <w:w w:val="105"/>
          <w:sz w:val="13"/>
        </w:rPr>
        <w:t xml:space="preserve"> </w:t>
      </w:r>
      <w:r>
        <w:rPr>
          <w:rFonts w:ascii="Arial"/>
          <w:w w:val="105"/>
          <w:sz w:val="13"/>
        </w:rPr>
        <w:t>at</w:t>
      </w:r>
      <w:r>
        <w:rPr>
          <w:rFonts w:ascii="Arial"/>
          <w:spacing w:val="-8"/>
          <w:w w:val="105"/>
          <w:sz w:val="13"/>
        </w:rPr>
        <w:t xml:space="preserve"> </w:t>
      </w:r>
      <w:r>
        <w:rPr>
          <w:rFonts w:ascii="Arial"/>
          <w:w w:val="105"/>
          <w:sz w:val="13"/>
        </w:rPr>
        <w:t>higher</w:t>
      </w:r>
      <w:r>
        <w:rPr>
          <w:rFonts w:ascii="Arial"/>
          <w:spacing w:val="-8"/>
          <w:w w:val="105"/>
          <w:sz w:val="13"/>
        </w:rPr>
        <w:t xml:space="preserve"> </w:t>
      </w:r>
      <w:r>
        <w:rPr>
          <w:rFonts w:ascii="Arial"/>
          <w:i/>
          <w:w w:val="105"/>
          <w:sz w:val="14"/>
        </w:rPr>
        <w:t>n</w:t>
      </w:r>
      <w:r>
        <w:rPr>
          <w:rFonts w:ascii="Arial"/>
          <w:w w:val="105"/>
          <w:sz w:val="13"/>
        </w:rPr>
        <w:t>.</w:t>
      </w:r>
    </w:p>
    <w:p w14:paraId="4228E56E" w14:textId="77777777" w:rsidR="00EC0BD2" w:rsidRDefault="00EC0BD2">
      <w:pPr>
        <w:pStyle w:val="Textkrper"/>
        <w:spacing w:before="6"/>
        <w:rPr>
          <w:rFonts w:ascii="Arial"/>
          <w:sz w:val="16"/>
        </w:rPr>
      </w:pPr>
    </w:p>
    <w:p w14:paraId="35F68A19" w14:textId="77777777" w:rsidR="00EC0BD2" w:rsidRDefault="00EC0BD2">
      <w:pPr>
        <w:rPr>
          <w:rFonts w:ascii="Arial"/>
          <w:sz w:val="16"/>
        </w:rPr>
        <w:sectPr w:rsidR="00EC0BD2">
          <w:type w:val="continuous"/>
          <w:pgSz w:w="12240" w:h="15840"/>
          <w:pgMar w:top="880" w:right="0" w:bottom="280" w:left="560" w:header="720" w:footer="720" w:gutter="0"/>
          <w:cols w:space="720"/>
        </w:sectPr>
      </w:pPr>
    </w:p>
    <w:p w14:paraId="4E1CB274" w14:textId="77777777" w:rsidR="00EC0BD2" w:rsidRDefault="00EC0BD2">
      <w:pPr>
        <w:pStyle w:val="Textkrper"/>
        <w:rPr>
          <w:rFonts w:ascii="Arial"/>
          <w:sz w:val="12"/>
        </w:rPr>
      </w:pPr>
    </w:p>
    <w:p w14:paraId="3DF6F005" w14:textId="77777777" w:rsidR="00EC0BD2" w:rsidRDefault="00EC0BD2">
      <w:pPr>
        <w:pStyle w:val="Textkrper"/>
        <w:rPr>
          <w:rFonts w:ascii="Arial"/>
          <w:sz w:val="12"/>
        </w:rPr>
      </w:pPr>
    </w:p>
    <w:p w14:paraId="4562CE87" w14:textId="77777777" w:rsidR="00EC0BD2" w:rsidRDefault="00EC0BD2">
      <w:pPr>
        <w:pStyle w:val="Textkrper"/>
        <w:rPr>
          <w:rFonts w:ascii="Arial"/>
          <w:sz w:val="12"/>
        </w:rPr>
      </w:pPr>
    </w:p>
    <w:p w14:paraId="7A99DB4B" w14:textId="77777777" w:rsidR="00EC0BD2" w:rsidRDefault="00EC0BD2">
      <w:pPr>
        <w:pStyle w:val="Textkrper"/>
        <w:rPr>
          <w:rFonts w:ascii="Arial"/>
          <w:sz w:val="12"/>
        </w:rPr>
      </w:pPr>
    </w:p>
    <w:p w14:paraId="7B7ECCAB" w14:textId="77777777" w:rsidR="00EC0BD2" w:rsidRDefault="00EC0BD2">
      <w:pPr>
        <w:pStyle w:val="Textkrper"/>
        <w:rPr>
          <w:rFonts w:ascii="Arial"/>
          <w:sz w:val="12"/>
        </w:rPr>
      </w:pPr>
    </w:p>
    <w:p w14:paraId="4A7EC936" w14:textId="77777777" w:rsidR="00EC0BD2" w:rsidRDefault="00EC0BD2">
      <w:pPr>
        <w:pStyle w:val="Textkrper"/>
        <w:rPr>
          <w:rFonts w:ascii="Arial"/>
          <w:sz w:val="12"/>
        </w:rPr>
      </w:pPr>
    </w:p>
    <w:p w14:paraId="7CF9F7A7" w14:textId="77777777" w:rsidR="00EC0BD2" w:rsidRDefault="00EC0BD2">
      <w:pPr>
        <w:pStyle w:val="Textkrper"/>
        <w:rPr>
          <w:rFonts w:ascii="Arial"/>
          <w:sz w:val="12"/>
        </w:rPr>
      </w:pPr>
    </w:p>
    <w:p w14:paraId="1C9EB61C" w14:textId="77777777" w:rsidR="00EC0BD2" w:rsidRDefault="00EC0BD2">
      <w:pPr>
        <w:pStyle w:val="Textkrper"/>
        <w:rPr>
          <w:rFonts w:ascii="Arial"/>
          <w:sz w:val="12"/>
        </w:rPr>
      </w:pPr>
    </w:p>
    <w:p w14:paraId="0FBD0E24" w14:textId="77777777" w:rsidR="00EC0BD2" w:rsidRDefault="00EC0BD2">
      <w:pPr>
        <w:pStyle w:val="Textkrper"/>
        <w:rPr>
          <w:rFonts w:ascii="Arial"/>
          <w:sz w:val="12"/>
        </w:rPr>
      </w:pPr>
    </w:p>
    <w:p w14:paraId="62D436DE" w14:textId="77777777" w:rsidR="00EC0BD2" w:rsidRDefault="00EC0BD2">
      <w:pPr>
        <w:pStyle w:val="Textkrper"/>
        <w:rPr>
          <w:rFonts w:ascii="Arial"/>
          <w:sz w:val="12"/>
        </w:rPr>
      </w:pPr>
    </w:p>
    <w:p w14:paraId="0249E0E8" w14:textId="77777777" w:rsidR="00EC0BD2" w:rsidRDefault="00EC0BD2">
      <w:pPr>
        <w:pStyle w:val="Textkrper"/>
        <w:rPr>
          <w:rFonts w:ascii="Arial"/>
          <w:sz w:val="12"/>
        </w:rPr>
      </w:pPr>
    </w:p>
    <w:p w14:paraId="6745DA3A" w14:textId="77777777" w:rsidR="00EC0BD2" w:rsidRDefault="00EC0BD2">
      <w:pPr>
        <w:pStyle w:val="Textkrper"/>
        <w:rPr>
          <w:rFonts w:ascii="Arial"/>
          <w:sz w:val="12"/>
        </w:rPr>
      </w:pPr>
    </w:p>
    <w:p w14:paraId="7DD1DAE1" w14:textId="77777777" w:rsidR="00EC0BD2" w:rsidRDefault="00EC0BD2">
      <w:pPr>
        <w:pStyle w:val="Textkrper"/>
        <w:spacing w:before="5"/>
        <w:rPr>
          <w:rFonts w:ascii="Arial"/>
          <w:sz w:val="10"/>
        </w:rPr>
      </w:pPr>
    </w:p>
    <w:p w14:paraId="76C6EB96" w14:textId="77777777" w:rsidR="00EC0BD2" w:rsidRDefault="00753B5A">
      <w:pPr>
        <w:ind w:left="120"/>
        <w:rPr>
          <w:rFonts w:ascii="Arial"/>
          <w:sz w:val="9"/>
        </w:rPr>
      </w:pPr>
      <w:r>
        <w:rPr>
          <w:rFonts w:ascii="Arial"/>
          <w:w w:val="105"/>
          <w:sz w:val="9"/>
        </w:rPr>
        <w:t>191</w:t>
      </w:r>
    </w:p>
    <w:p w14:paraId="4848D174" w14:textId="77777777" w:rsidR="00EC0BD2" w:rsidRDefault="00EC0BD2">
      <w:pPr>
        <w:pStyle w:val="Textkrper"/>
        <w:rPr>
          <w:rFonts w:ascii="Arial"/>
          <w:sz w:val="10"/>
        </w:rPr>
      </w:pPr>
    </w:p>
    <w:p w14:paraId="2C9821A3" w14:textId="77777777" w:rsidR="00EC0BD2" w:rsidRDefault="00753B5A">
      <w:pPr>
        <w:ind w:left="120"/>
        <w:rPr>
          <w:rFonts w:ascii="Arial"/>
          <w:sz w:val="9"/>
        </w:rPr>
      </w:pPr>
      <w:r>
        <w:rPr>
          <w:rFonts w:ascii="Arial"/>
          <w:w w:val="105"/>
          <w:sz w:val="9"/>
        </w:rPr>
        <w:t>192</w:t>
      </w:r>
    </w:p>
    <w:p w14:paraId="634F4387" w14:textId="77777777" w:rsidR="00EC0BD2" w:rsidRDefault="00EC0BD2">
      <w:pPr>
        <w:pStyle w:val="Textkrper"/>
        <w:spacing w:before="11"/>
        <w:rPr>
          <w:rFonts w:ascii="Arial"/>
          <w:sz w:val="9"/>
        </w:rPr>
      </w:pPr>
    </w:p>
    <w:p w14:paraId="72DE7FA9" w14:textId="77777777" w:rsidR="00EC0BD2" w:rsidRDefault="00753B5A">
      <w:pPr>
        <w:ind w:left="120"/>
        <w:rPr>
          <w:rFonts w:ascii="Arial"/>
          <w:sz w:val="9"/>
        </w:rPr>
      </w:pPr>
      <w:r>
        <w:rPr>
          <w:rFonts w:ascii="Arial"/>
          <w:w w:val="105"/>
          <w:sz w:val="9"/>
        </w:rPr>
        <w:t>193</w:t>
      </w:r>
    </w:p>
    <w:p w14:paraId="5CD46CA1" w14:textId="77777777" w:rsidR="00EC0BD2" w:rsidRDefault="00EC0BD2">
      <w:pPr>
        <w:pStyle w:val="Textkrper"/>
        <w:spacing w:before="11"/>
        <w:rPr>
          <w:rFonts w:ascii="Arial"/>
          <w:sz w:val="9"/>
        </w:rPr>
      </w:pPr>
    </w:p>
    <w:p w14:paraId="5C584E9A" w14:textId="77777777" w:rsidR="00EC0BD2" w:rsidRDefault="00753B5A">
      <w:pPr>
        <w:ind w:left="120"/>
        <w:rPr>
          <w:rFonts w:ascii="Arial"/>
          <w:sz w:val="9"/>
        </w:rPr>
      </w:pPr>
      <w:r>
        <w:rPr>
          <w:rFonts w:ascii="Arial"/>
          <w:w w:val="105"/>
          <w:sz w:val="9"/>
        </w:rPr>
        <w:t>194</w:t>
      </w:r>
    </w:p>
    <w:p w14:paraId="42CC5C49" w14:textId="77777777" w:rsidR="00EC0BD2" w:rsidRDefault="00EC0BD2">
      <w:pPr>
        <w:pStyle w:val="Textkrper"/>
        <w:rPr>
          <w:rFonts w:ascii="Arial"/>
          <w:sz w:val="10"/>
        </w:rPr>
      </w:pPr>
    </w:p>
    <w:p w14:paraId="34FD3D67" w14:textId="77777777" w:rsidR="00EC0BD2" w:rsidRDefault="00753B5A">
      <w:pPr>
        <w:ind w:left="120"/>
        <w:rPr>
          <w:rFonts w:ascii="Arial"/>
          <w:sz w:val="9"/>
        </w:rPr>
      </w:pPr>
      <w:r>
        <w:rPr>
          <w:rFonts w:ascii="Arial"/>
          <w:w w:val="105"/>
          <w:sz w:val="9"/>
        </w:rPr>
        <w:t>195</w:t>
      </w:r>
    </w:p>
    <w:p w14:paraId="72296CEF" w14:textId="77777777" w:rsidR="00EC0BD2" w:rsidRDefault="00EC0BD2">
      <w:pPr>
        <w:pStyle w:val="Textkrper"/>
        <w:spacing w:before="6"/>
        <w:rPr>
          <w:rFonts w:ascii="Arial"/>
          <w:sz w:val="10"/>
        </w:rPr>
      </w:pPr>
    </w:p>
    <w:p w14:paraId="3A4508D5" w14:textId="77777777" w:rsidR="00EC0BD2" w:rsidRDefault="00753B5A">
      <w:pPr>
        <w:ind w:left="120"/>
        <w:rPr>
          <w:rFonts w:ascii="Arial"/>
          <w:sz w:val="9"/>
        </w:rPr>
      </w:pPr>
      <w:r>
        <w:rPr>
          <w:rFonts w:ascii="Arial"/>
          <w:w w:val="105"/>
          <w:sz w:val="9"/>
        </w:rPr>
        <w:t>196</w:t>
      </w:r>
    </w:p>
    <w:p w14:paraId="05709E89" w14:textId="77777777" w:rsidR="00EC0BD2" w:rsidRDefault="00EC0BD2">
      <w:pPr>
        <w:pStyle w:val="Textkrper"/>
        <w:rPr>
          <w:rFonts w:ascii="Arial"/>
          <w:sz w:val="10"/>
        </w:rPr>
      </w:pPr>
    </w:p>
    <w:p w14:paraId="4C7EA85D" w14:textId="77777777" w:rsidR="00EC0BD2" w:rsidRDefault="00753B5A">
      <w:pPr>
        <w:ind w:left="120"/>
        <w:rPr>
          <w:rFonts w:ascii="Arial"/>
          <w:sz w:val="9"/>
        </w:rPr>
      </w:pPr>
      <w:r>
        <w:rPr>
          <w:rFonts w:ascii="Arial"/>
          <w:w w:val="105"/>
          <w:sz w:val="9"/>
        </w:rPr>
        <w:t>197</w:t>
      </w:r>
    </w:p>
    <w:p w14:paraId="320DD346" w14:textId="77777777" w:rsidR="00EC0BD2" w:rsidRDefault="00EC0BD2">
      <w:pPr>
        <w:pStyle w:val="Textkrper"/>
        <w:spacing w:before="11"/>
        <w:rPr>
          <w:rFonts w:ascii="Arial"/>
          <w:sz w:val="9"/>
        </w:rPr>
      </w:pPr>
    </w:p>
    <w:p w14:paraId="576EF5F3" w14:textId="77777777" w:rsidR="00EC0BD2" w:rsidRDefault="00753B5A">
      <w:pPr>
        <w:ind w:left="120"/>
        <w:rPr>
          <w:rFonts w:ascii="Arial"/>
          <w:sz w:val="9"/>
        </w:rPr>
      </w:pPr>
      <w:r>
        <w:rPr>
          <w:rFonts w:ascii="Arial"/>
          <w:w w:val="105"/>
          <w:sz w:val="9"/>
        </w:rPr>
        <w:t>198</w:t>
      </w:r>
    </w:p>
    <w:p w14:paraId="56DE5D18" w14:textId="77777777" w:rsidR="00EC0BD2" w:rsidRDefault="00EC0BD2">
      <w:pPr>
        <w:pStyle w:val="Textkrper"/>
        <w:spacing w:before="6"/>
        <w:rPr>
          <w:rFonts w:ascii="Arial"/>
          <w:sz w:val="10"/>
        </w:rPr>
      </w:pPr>
    </w:p>
    <w:p w14:paraId="2BA63830" w14:textId="77777777" w:rsidR="00EC0BD2" w:rsidRDefault="00753B5A">
      <w:pPr>
        <w:ind w:left="120"/>
        <w:rPr>
          <w:rFonts w:ascii="Arial"/>
          <w:sz w:val="9"/>
        </w:rPr>
      </w:pPr>
      <w:r>
        <w:rPr>
          <w:rFonts w:ascii="Arial"/>
          <w:w w:val="105"/>
          <w:sz w:val="9"/>
        </w:rPr>
        <w:t>199</w:t>
      </w:r>
    </w:p>
    <w:p w14:paraId="22C65471" w14:textId="77777777" w:rsidR="00EC0BD2" w:rsidRDefault="00EC0BD2">
      <w:pPr>
        <w:pStyle w:val="Textkrper"/>
        <w:rPr>
          <w:rFonts w:ascii="Arial"/>
          <w:sz w:val="10"/>
        </w:rPr>
      </w:pPr>
    </w:p>
    <w:p w14:paraId="2DA24613" w14:textId="77777777" w:rsidR="00EC0BD2" w:rsidRDefault="00753B5A">
      <w:pPr>
        <w:ind w:left="120"/>
        <w:rPr>
          <w:rFonts w:ascii="Arial"/>
          <w:sz w:val="9"/>
        </w:rPr>
      </w:pPr>
      <w:r>
        <w:rPr>
          <w:rFonts w:ascii="Arial"/>
          <w:w w:val="105"/>
          <w:sz w:val="9"/>
        </w:rPr>
        <w:t>200</w:t>
      </w:r>
    </w:p>
    <w:p w14:paraId="45670445" w14:textId="77777777" w:rsidR="00EC0BD2" w:rsidRDefault="00EC0BD2">
      <w:pPr>
        <w:pStyle w:val="Textkrper"/>
        <w:rPr>
          <w:rFonts w:ascii="Arial"/>
          <w:sz w:val="10"/>
        </w:rPr>
      </w:pPr>
    </w:p>
    <w:p w14:paraId="1C1B9BD7" w14:textId="77777777" w:rsidR="00EC0BD2" w:rsidRDefault="00753B5A">
      <w:pPr>
        <w:ind w:left="120"/>
        <w:rPr>
          <w:rFonts w:ascii="Arial"/>
          <w:sz w:val="9"/>
        </w:rPr>
      </w:pPr>
      <w:r>
        <w:rPr>
          <w:rFonts w:ascii="Arial"/>
          <w:w w:val="105"/>
          <w:sz w:val="9"/>
        </w:rPr>
        <w:lastRenderedPageBreak/>
        <w:t>201</w:t>
      </w:r>
    </w:p>
    <w:p w14:paraId="6A365999" w14:textId="77777777" w:rsidR="00EC0BD2" w:rsidRDefault="00EC0BD2">
      <w:pPr>
        <w:pStyle w:val="Textkrper"/>
        <w:spacing w:before="11"/>
        <w:rPr>
          <w:rFonts w:ascii="Arial"/>
          <w:sz w:val="9"/>
        </w:rPr>
      </w:pPr>
    </w:p>
    <w:p w14:paraId="42184243" w14:textId="77777777" w:rsidR="00EC0BD2" w:rsidRDefault="00753B5A">
      <w:pPr>
        <w:ind w:left="120"/>
        <w:rPr>
          <w:rFonts w:ascii="Arial"/>
          <w:sz w:val="9"/>
        </w:rPr>
      </w:pPr>
      <w:r>
        <w:rPr>
          <w:rFonts w:ascii="Arial"/>
          <w:w w:val="105"/>
          <w:sz w:val="9"/>
        </w:rPr>
        <w:t>202</w:t>
      </w:r>
    </w:p>
    <w:p w14:paraId="37B2CB99" w14:textId="493B19E4" w:rsidR="00EC0BD2" w:rsidRDefault="00753B5A">
      <w:pPr>
        <w:pStyle w:val="Textkrper"/>
        <w:spacing w:before="135" w:line="249" w:lineRule="auto"/>
        <w:ind w:left="120" w:right="1124"/>
        <w:jc w:val="both"/>
      </w:pPr>
      <w:r>
        <w:br w:type="column"/>
      </w:r>
      <w:moveFromRangeStart w:id="184" w:author="andreas.voss" w:date="2019-07-09T14:35:00Z" w:name="move13575333"/>
      <w:moveFrom w:id="185" w:author="andreas.voss" w:date="2019-07-09T14:35:00Z">
        <w:r w:rsidDel="00E84EAA">
          <w:rPr>
            <w:rFonts w:ascii="Arial"/>
            <w:b/>
            <w:w w:val="110"/>
            <w:sz w:val="17"/>
          </w:rPr>
          <w:lastRenderedPageBreak/>
          <w:t>Example</w:t>
        </w:r>
        <w:r w:rsidDel="00E84EAA">
          <w:rPr>
            <w:rFonts w:ascii="Arial"/>
            <w:b/>
            <w:spacing w:val="-15"/>
            <w:w w:val="110"/>
            <w:sz w:val="17"/>
          </w:rPr>
          <w:t xml:space="preserve"> </w:t>
        </w:r>
        <w:r w:rsidDel="00E84EAA">
          <w:rPr>
            <w:rFonts w:ascii="Arial"/>
            <w:b/>
            <w:w w:val="110"/>
            <w:sz w:val="17"/>
          </w:rPr>
          <w:t>1</w:t>
        </w:r>
        <w:r w:rsidDel="00E84EAA">
          <w:rPr>
            <w:rFonts w:ascii="Arial"/>
            <w:b/>
            <w:spacing w:val="-15"/>
            <w:w w:val="110"/>
            <w:sz w:val="17"/>
          </w:rPr>
          <w:t xml:space="preserve"> </w:t>
        </w:r>
        <w:r w:rsidDel="00E84EAA">
          <w:rPr>
            <w:rFonts w:ascii="Arial"/>
            <w:b/>
            <w:w w:val="110"/>
            <w:sz w:val="17"/>
          </w:rPr>
          <w:t>-</w:t>
        </w:r>
        <w:r w:rsidDel="00E84EAA">
          <w:rPr>
            <w:rFonts w:ascii="Arial"/>
            <w:b/>
            <w:spacing w:val="-15"/>
            <w:w w:val="110"/>
            <w:sz w:val="17"/>
          </w:rPr>
          <w:t xml:space="preserve"> </w:t>
        </w:r>
        <w:r w:rsidDel="00E84EAA">
          <w:rPr>
            <w:rFonts w:ascii="Arial"/>
            <w:b/>
            <w:w w:val="110"/>
            <w:sz w:val="17"/>
          </w:rPr>
          <w:t>The</w:t>
        </w:r>
        <w:r w:rsidDel="00E84EAA">
          <w:rPr>
            <w:rFonts w:ascii="Arial"/>
            <w:b/>
            <w:spacing w:val="-14"/>
            <w:w w:val="110"/>
            <w:sz w:val="17"/>
          </w:rPr>
          <w:t xml:space="preserve"> </w:t>
        </w:r>
        <w:r w:rsidDel="00E84EAA">
          <w:rPr>
            <w:rFonts w:ascii="Arial"/>
            <w:b/>
            <w:w w:val="110"/>
            <w:sz w:val="17"/>
          </w:rPr>
          <w:t>Ricker</w:t>
        </w:r>
        <w:r w:rsidDel="00E84EAA">
          <w:rPr>
            <w:rFonts w:ascii="Arial"/>
            <w:b/>
            <w:spacing w:val="-15"/>
            <w:w w:val="110"/>
            <w:sz w:val="17"/>
          </w:rPr>
          <w:t xml:space="preserve"> </w:t>
        </w:r>
        <w:r w:rsidDel="00E84EAA">
          <w:rPr>
            <w:rFonts w:ascii="Arial"/>
            <w:b/>
            <w:w w:val="110"/>
            <w:sz w:val="17"/>
          </w:rPr>
          <w:t>Model.</w:t>
        </w:r>
        <w:r w:rsidDel="00E84EAA">
          <w:rPr>
            <w:rFonts w:ascii="Arial"/>
            <w:b/>
            <w:spacing w:val="-21"/>
            <w:w w:val="110"/>
            <w:sz w:val="17"/>
          </w:rPr>
          <w:t xml:space="preserve"> </w:t>
        </w:r>
        <w:r w:rsidDel="00E84EAA">
          <w:rPr>
            <w:w w:val="110"/>
          </w:rPr>
          <w:t>Discrete</w:t>
        </w:r>
        <w:r w:rsidDel="00E84EAA">
          <w:rPr>
            <w:spacing w:val="-2"/>
            <w:w w:val="110"/>
          </w:rPr>
          <w:t xml:space="preserve"> </w:t>
        </w:r>
        <w:r w:rsidDel="00E84EAA">
          <w:rPr>
            <w:w w:val="110"/>
          </w:rPr>
          <w:t>population</w:t>
        </w:r>
        <w:r w:rsidDel="00E84EAA">
          <w:rPr>
            <w:spacing w:val="-1"/>
            <w:w w:val="110"/>
          </w:rPr>
          <w:t xml:space="preserve"> </w:t>
        </w:r>
        <w:r w:rsidDel="00E84EAA">
          <w:rPr>
            <w:w w:val="110"/>
          </w:rPr>
          <w:t>dynamics</w:t>
        </w:r>
        <w:r w:rsidDel="00E84EAA">
          <w:rPr>
            <w:spacing w:val="-2"/>
            <w:w w:val="110"/>
          </w:rPr>
          <w:t xml:space="preserve"> </w:t>
        </w:r>
        <w:r w:rsidDel="00E84EAA">
          <w:rPr>
            <w:w w:val="110"/>
          </w:rPr>
          <w:t>models</w:t>
        </w:r>
        <w:r w:rsidDel="00E84EAA">
          <w:rPr>
            <w:spacing w:val="-1"/>
            <w:w w:val="110"/>
          </w:rPr>
          <w:t xml:space="preserve"> </w:t>
        </w:r>
        <w:r w:rsidDel="00E84EAA">
          <w:rPr>
            <w:w w:val="110"/>
          </w:rPr>
          <w:t>describe</w:t>
        </w:r>
        <w:r w:rsidDel="00E84EAA">
          <w:rPr>
            <w:spacing w:val="-1"/>
            <w:w w:val="110"/>
          </w:rPr>
          <w:t xml:space="preserve"> </w:t>
        </w:r>
        <w:r w:rsidDel="00E84EAA">
          <w:rPr>
            <w:w w:val="110"/>
          </w:rPr>
          <w:t>how</w:t>
        </w:r>
      </w:moveFrom>
      <w:moveFromRangeEnd w:id="184"/>
      <w:r>
        <w:rPr>
          <w:spacing w:val="-2"/>
          <w:w w:val="110"/>
        </w:rPr>
        <w:t xml:space="preserve"> </w:t>
      </w:r>
      <w:moveToRangeStart w:id="186" w:author="andreas.voss" w:date="2019-07-09T14:35:00Z" w:name="move13575333"/>
      <w:moveTo w:id="187" w:author="andreas.voss" w:date="2019-07-09T14:35:00Z">
        <w:r w:rsidR="00E84EAA">
          <w:rPr>
            <w:rFonts w:ascii="Arial"/>
            <w:b/>
            <w:w w:val="110"/>
            <w:sz w:val="17"/>
          </w:rPr>
          <w:lastRenderedPageBreak/>
          <w:t>Example</w:t>
        </w:r>
        <w:r w:rsidR="00E84EAA">
          <w:rPr>
            <w:rFonts w:ascii="Arial"/>
            <w:b/>
            <w:spacing w:val="-15"/>
            <w:w w:val="110"/>
            <w:sz w:val="17"/>
          </w:rPr>
          <w:t xml:space="preserve"> </w:t>
        </w:r>
        <w:r w:rsidR="00E84EAA">
          <w:rPr>
            <w:rFonts w:ascii="Arial"/>
            <w:b/>
            <w:w w:val="110"/>
            <w:sz w:val="17"/>
          </w:rPr>
          <w:t>1</w:t>
        </w:r>
        <w:r w:rsidR="00E84EAA">
          <w:rPr>
            <w:rFonts w:ascii="Arial"/>
            <w:b/>
            <w:spacing w:val="-15"/>
            <w:w w:val="110"/>
            <w:sz w:val="17"/>
          </w:rPr>
          <w:t xml:space="preserve"> </w:t>
        </w:r>
        <w:r w:rsidR="00E84EAA">
          <w:rPr>
            <w:rFonts w:ascii="Arial"/>
            <w:b/>
            <w:w w:val="110"/>
            <w:sz w:val="17"/>
          </w:rPr>
          <w:t>-</w:t>
        </w:r>
        <w:r w:rsidR="00E84EAA">
          <w:rPr>
            <w:rFonts w:ascii="Arial"/>
            <w:b/>
            <w:spacing w:val="-15"/>
            <w:w w:val="110"/>
            <w:sz w:val="17"/>
          </w:rPr>
          <w:t xml:space="preserve"> </w:t>
        </w:r>
        <w:r w:rsidR="00E84EAA">
          <w:rPr>
            <w:rFonts w:ascii="Arial"/>
            <w:b/>
            <w:w w:val="110"/>
            <w:sz w:val="17"/>
          </w:rPr>
          <w:t>The</w:t>
        </w:r>
        <w:r w:rsidR="00E84EAA">
          <w:rPr>
            <w:rFonts w:ascii="Arial"/>
            <w:b/>
            <w:spacing w:val="-14"/>
            <w:w w:val="110"/>
            <w:sz w:val="17"/>
          </w:rPr>
          <w:t xml:space="preserve"> </w:t>
        </w:r>
        <w:r w:rsidR="00E84EAA">
          <w:rPr>
            <w:rFonts w:ascii="Arial"/>
            <w:b/>
            <w:w w:val="110"/>
            <w:sz w:val="17"/>
          </w:rPr>
          <w:t>Ricker</w:t>
        </w:r>
        <w:r w:rsidR="00E84EAA">
          <w:rPr>
            <w:rFonts w:ascii="Arial"/>
            <w:b/>
            <w:spacing w:val="-15"/>
            <w:w w:val="110"/>
            <w:sz w:val="17"/>
          </w:rPr>
          <w:t xml:space="preserve"> </w:t>
        </w:r>
        <w:r w:rsidR="00E84EAA">
          <w:rPr>
            <w:rFonts w:ascii="Arial"/>
            <w:b/>
            <w:w w:val="110"/>
            <w:sz w:val="17"/>
          </w:rPr>
          <w:t>Model.</w:t>
        </w:r>
        <w:r w:rsidR="00E84EAA">
          <w:rPr>
            <w:rFonts w:ascii="Arial"/>
            <w:b/>
            <w:spacing w:val="-21"/>
            <w:w w:val="110"/>
            <w:sz w:val="17"/>
          </w:rPr>
          <w:t xml:space="preserve"> </w:t>
        </w:r>
        <w:r w:rsidR="00E84EAA">
          <w:rPr>
            <w:w w:val="110"/>
          </w:rPr>
          <w:t>Discrete</w:t>
        </w:r>
        <w:r w:rsidR="00E84EAA">
          <w:rPr>
            <w:spacing w:val="-2"/>
            <w:w w:val="110"/>
          </w:rPr>
          <w:t xml:space="preserve"> </w:t>
        </w:r>
        <w:r w:rsidR="00E84EAA">
          <w:rPr>
            <w:w w:val="110"/>
          </w:rPr>
          <w:t>population</w:t>
        </w:r>
        <w:r w:rsidR="00E84EAA">
          <w:rPr>
            <w:spacing w:val="-1"/>
            <w:w w:val="110"/>
          </w:rPr>
          <w:t xml:space="preserve"> </w:t>
        </w:r>
        <w:r w:rsidR="00E84EAA">
          <w:rPr>
            <w:w w:val="110"/>
          </w:rPr>
          <w:t>dynamics</w:t>
        </w:r>
        <w:r w:rsidR="00E84EAA">
          <w:rPr>
            <w:spacing w:val="-2"/>
            <w:w w:val="110"/>
          </w:rPr>
          <w:t xml:space="preserve"> </w:t>
        </w:r>
        <w:r w:rsidR="00E84EAA">
          <w:rPr>
            <w:w w:val="110"/>
          </w:rPr>
          <w:t>models</w:t>
        </w:r>
        <w:r w:rsidR="00E84EAA">
          <w:rPr>
            <w:spacing w:val="-1"/>
            <w:w w:val="110"/>
          </w:rPr>
          <w:t xml:space="preserve"> </w:t>
        </w:r>
        <w:r w:rsidR="00E84EAA">
          <w:rPr>
            <w:w w:val="110"/>
          </w:rPr>
          <w:t>describe</w:t>
        </w:r>
        <w:r w:rsidR="00E84EAA">
          <w:rPr>
            <w:spacing w:val="-1"/>
            <w:w w:val="110"/>
          </w:rPr>
          <w:t xml:space="preserve"> </w:t>
        </w:r>
        <w:r w:rsidR="00E84EAA">
          <w:rPr>
            <w:w w:val="110"/>
          </w:rPr>
          <w:t>how</w:t>
        </w:r>
      </w:moveTo>
      <w:moveToRangeEnd w:id="186"/>
      <w:ins w:id="188" w:author="andreas.voss" w:date="2019-07-09T14:35:00Z">
        <w:r w:rsidR="00E84EAA">
          <w:rPr>
            <w:w w:val="110"/>
          </w:rPr>
          <w:t xml:space="preserve"> </w:t>
        </w:r>
      </w:ins>
      <w:r>
        <w:rPr>
          <w:w w:val="110"/>
        </w:rPr>
        <w:t>the</w:t>
      </w:r>
      <w:r>
        <w:rPr>
          <w:spacing w:val="-1"/>
          <w:w w:val="110"/>
        </w:rPr>
        <w:t xml:space="preserve"> </w:t>
      </w:r>
      <w:r>
        <w:rPr>
          <w:w w:val="110"/>
        </w:rPr>
        <w:t>number</w:t>
      </w:r>
      <w:r>
        <w:rPr>
          <w:spacing w:val="-2"/>
          <w:w w:val="110"/>
        </w:rPr>
        <w:t xml:space="preserve"> </w:t>
      </w:r>
      <w:r>
        <w:rPr>
          <w:w w:val="110"/>
        </w:rPr>
        <w:t>of</w:t>
      </w:r>
      <w:r>
        <w:rPr>
          <w:spacing w:val="-1"/>
          <w:w w:val="110"/>
        </w:rPr>
        <w:t xml:space="preserve"> </w:t>
      </w:r>
      <w:r>
        <w:rPr>
          <w:w w:val="110"/>
        </w:rPr>
        <w:t>individuals</w:t>
      </w:r>
      <w:r>
        <w:rPr>
          <w:spacing w:val="-2"/>
          <w:w w:val="110"/>
        </w:rPr>
        <w:t xml:space="preserve"> </w:t>
      </w:r>
      <w:r>
        <w:rPr>
          <w:w w:val="110"/>
        </w:rPr>
        <w:t>in</w:t>
      </w:r>
      <w:r>
        <w:rPr>
          <w:spacing w:val="-1"/>
          <w:w w:val="110"/>
        </w:rPr>
        <w:t xml:space="preserve"> </w:t>
      </w:r>
      <w:r>
        <w:rPr>
          <w:w w:val="110"/>
        </w:rPr>
        <w:t>a</w:t>
      </w:r>
      <w:r>
        <w:rPr>
          <w:spacing w:val="-2"/>
          <w:w w:val="110"/>
        </w:rPr>
        <w:t xml:space="preserve"> </w:t>
      </w:r>
      <w:r>
        <w:rPr>
          <w:w w:val="110"/>
        </w:rPr>
        <w:t xml:space="preserve">population </w:t>
      </w:r>
      <w:r>
        <w:rPr>
          <w:w w:val="110"/>
          <w:position w:val="2"/>
        </w:rPr>
        <w:t xml:space="preserve">changes </w:t>
      </w:r>
      <w:r>
        <w:rPr>
          <w:spacing w:val="-3"/>
          <w:w w:val="110"/>
          <w:position w:val="2"/>
        </w:rPr>
        <w:t xml:space="preserve">over </w:t>
      </w:r>
      <w:r>
        <w:rPr>
          <w:w w:val="110"/>
          <w:position w:val="2"/>
        </w:rPr>
        <w:t>discrete units of time (</w:t>
      </w:r>
      <w:hyperlink w:anchor="_bookmark20" w:history="1">
        <w:r>
          <w:rPr>
            <w:color w:val="0000FF"/>
            <w:w w:val="110"/>
            <w:position w:val="2"/>
          </w:rPr>
          <w:t>7</w:t>
        </w:r>
      </w:hyperlink>
      <w:r>
        <w:rPr>
          <w:w w:val="110"/>
          <w:position w:val="2"/>
        </w:rPr>
        <w:t xml:space="preserve">).  In particular, the Ricker model describes the number of individuals </w:t>
      </w:r>
      <w:r>
        <w:rPr>
          <w:i/>
          <w:w w:val="125"/>
          <w:position w:val="2"/>
        </w:rPr>
        <w:t>x</w:t>
      </w:r>
      <w:r>
        <w:rPr>
          <w:rFonts w:ascii="Arial"/>
          <w:i/>
          <w:w w:val="125"/>
          <w:sz w:val="12"/>
        </w:rPr>
        <w:t>t</w:t>
      </w:r>
      <w:r>
        <w:rPr>
          <w:w w:val="125"/>
          <w:sz w:val="12"/>
        </w:rPr>
        <w:t xml:space="preserve">+1  </w:t>
      </w:r>
      <w:r>
        <w:rPr>
          <w:w w:val="110"/>
          <w:position w:val="2"/>
        </w:rPr>
        <w:t xml:space="preserve">in generation  </w:t>
      </w:r>
      <w:r>
        <w:rPr>
          <w:i/>
          <w:w w:val="125"/>
        </w:rPr>
        <w:t>t</w:t>
      </w:r>
      <w:r>
        <w:rPr>
          <w:i/>
          <w:spacing w:val="-18"/>
          <w:w w:val="125"/>
        </w:rPr>
        <w:t xml:space="preserve"> </w:t>
      </w:r>
      <w:r>
        <w:rPr>
          <w:w w:val="125"/>
        </w:rPr>
        <w:t>+</w:t>
      </w:r>
      <w:r>
        <w:rPr>
          <w:spacing w:val="-17"/>
          <w:w w:val="125"/>
        </w:rPr>
        <w:t xml:space="preserve"> </w:t>
      </w:r>
      <w:r>
        <w:rPr>
          <w:w w:val="110"/>
        </w:rPr>
        <w:t>1</w:t>
      </w:r>
      <w:r>
        <w:rPr>
          <w:spacing w:val="10"/>
          <w:w w:val="110"/>
        </w:rPr>
        <w:t xml:space="preserve"> </w:t>
      </w:r>
      <w:r>
        <w:rPr>
          <w:w w:val="110"/>
        </w:rPr>
        <w:t>as</w:t>
      </w:r>
      <w:r>
        <w:rPr>
          <w:spacing w:val="10"/>
          <w:w w:val="110"/>
        </w:rPr>
        <w:t xml:space="preserve"> </w:t>
      </w:r>
      <w:r>
        <w:rPr>
          <w:w w:val="110"/>
        </w:rPr>
        <w:t>a</w:t>
      </w:r>
      <w:r>
        <w:rPr>
          <w:spacing w:val="10"/>
          <w:w w:val="110"/>
        </w:rPr>
        <w:t xml:space="preserve"> </w:t>
      </w:r>
      <w:r>
        <w:rPr>
          <w:w w:val="110"/>
        </w:rPr>
        <w:t>function</w:t>
      </w:r>
      <w:r>
        <w:rPr>
          <w:spacing w:val="10"/>
          <w:w w:val="110"/>
        </w:rPr>
        <w:t xml:space="preserve"> </w:t>
      </w:r>
      <w:r>
        <w:rPr>
          <w:w w:val="110"/>
        </w:rPr>
        <w:t>of</w:t>
      </w:r>
      <w:r>
        <w:rPr>
          <w:spacing w:val="10"/>
          <w:w w:val="110"/>
        </w:rPr>
        <w:t xml:space="preserve"> </w:t>
      </w:r>
      <w:r>
        <w:rPr>
          <w:w w:val="110"/>
        </w:rPr>
        <w:t>the</w:t>
      </w:r>
      <w:r>
        <w:rPr>
          <w:spacing w:val="10"/>
          <w:w w:val="110"/>
        </w:rPr>
        <w:t xml:space="preserve"> </w:t>
      </w:r>
      <w:r>
        <w:rPr>
          <w:w w:val="110"/>
        </w:rPr>
        <w:t>number</w:t>
      </w:r>
      <w:r>
        <w:rPr>
          <w:spacing w:val="10"/>
          <w:w w:val="110"/>
        </w:rPr>
        <w:t xml:space="preserve"> </w:t>
      </w:r>
      <w:r>
        <w:rPr>
          <w:w w:val="110"/>
        </w:rPr>
        <w:t>of</w:t>
      </w:r>
      <w:r>
        <w:rPr>
          <w:spacing w:val="10"/>
          <w:w w:val="110"/>
        </w:rPr>
        <w:t xml:space="preserve"> </w:t>
      </w:r>
      <w:r>
        <w:rPr>
          <w:w w:val="110"/>
        </w:rPr>
        <w:t>individuals</w:t>
      </w:r>
      <w:r>
        <w:rPr>
          <w:spacing w:val="10"/>
          <w:w w:val="110"/>
        </w:rPr>
        <w:t xml:space="preserve"> </w:t>
      </w:r>
      <w:r>
        <w:rPr>
          <w:w w:val="110"/>
        </w:rPr>
        <w:t>in</w:t>
      </w:r>
      <w:r>
        <w:rPr>
          <w:spacing w:val="10"/>
          <w:w w:val="110"/>
        </w:rPr>
        <w:t xml:space="preserve"> </w:t>
      </w:r>
      <w:r>
        <w:rPr>
          <w:w w:val="110"/>
        </w:rPr>
        <w:t>the</w:t>
      </w:r>
      <w:r>
        <w:rPr>
          <w:spacing w:val="10"/>
          <w:w w:val="110"/>
        </w:rPr>
        <w:t xml:space="preserve"> </w:t>
      </w:r>
      <w:r>
        <w:rPr>
          <w:w w:val="110"/>
        </w:rPr>
        <w:t>previous</w:t>
      </w:r>
      <w:r>
        <w:rPr>
          <w:spacing w:val="10"/>
          <w:w w:val="110"/>
        </w:rPr>
        <w:t xml:space="preserve"> </w:t>
      </w:r>
      <w:r>
        <w:rPr>
          <w:w w:val="110"/>
        </w:rPr>
        <w:t>generation</w:t>
      </w:r>
      <w:r>
        <w:rPr>
          <w:spacing w:val="11"/>
          <w:w w:val="110"/>
        </w:rPr>
        <w:t xml:space="preserve"> </w:t>
      </w:r>
      <w:r>
        <w:rPr>
          <w:i/>
          <w:w w:val="125"/>
        </w:rPr>
        <w:t>t</w:t>
      </w:r>
      <w:r>
        <w:rPr>
          <w:i/>
          <w:spacing w:val="4"/>
          <w:w w:val="125"/>
        </w:rPr>
        <w:t xml:space="preserve"> </w:t>
      </w:r>
      <w:r>
        <w:rPr>
          <w:spacing w:val="-3"/>
          <w:w w:val="110"/>
        </w:rPr>
        <w:t>by</w:t>
      </w:r>
      <w:r>
        <w:rPr>
          <w:spacing w:val="10"/>
          <w:w w:val="110"/>
        </w:rPr>
        <w:t xml:space="preserve"> </w:t>
      </w:r>
      <w:r>
        <w:rPr>
          <w:w w:val="110"/>
        </w:rPr>
        <w:t>the</w:t>
      </w:r>
      <w:r>
        <w:rPr>
          <w:spacing w:val="10"/>
          <w:w w:val="110"/>
        </w:rPr>
        <w:t xml:space="preserve"> </w:t>
      </w:r>
      <w:r>
        <w:rPr>
          <w:w w:val="110"/>
        </w:rPr>
        <w:t>following</w:t>
      </w:r>
      <w:r>
        <w:rPr>
          <w:spacing w:val="10"/>
          <w:w w:val="110"/>
        </w:rPr>
        <w:t xml:space="preserve"> </w:t>
      </w:r>
      <w:r>
        <w:rPr>
          <w:w w:val="110"/>
        </w:rPr>
        <w:t>non-linear</w:t>
      </w:r>
      <w:r>
        <w:rPr>
          <w:spacing w:val="10"/>
          <w:w w:val="110"/>
        </w:rPr>
        <w:t xml:space="preserve"> </w:t>
      </w:r>
      <w:r>
        <w:rPr>
          <w:w w:val="110"/>
        </w:rPr>
        <w:t>equation:</w:t>
      </w:r>
    </w:p>
    <w:p w14:paraId="61397C74" w14:textId="77777777" w:rsidR="00EC0BD2" w:rsidRDefault="00753B5A">
      <w:pPr>
        <w:tabs>
          <w:tab w:val="left" w:pos="9909"/>
        </w:tabs>
        <w:spacing w:before="187"/>
        <w:ind w:left="4595"/>
        <w:rPr>
          <w:sz w:val="18"/>
        </w:rPr>
      </w:pPr>
      <w:proofErr w:type="gramStart"/>
      <w:r>
        <w:rPr>
          <w:i/>
          <w:w w:val="125"/>
          <w:position w:val="2"/>
          <w:sz w:val="18"/>
        </w:rPr>
        <w:t>x</w:t>
      </w:r>
      <w:r>
        <w:rPr>
          <w:rFonts w:ascii="Arial" w:hAnsi="Arial"/>
          <w:i/>
          <w:w w:val="125"/>
          <w:sz w:val="12"/>
        </w:rPr>
        <w:t xml:space="preserve">t  </w:t>
      </w:r>
      <w:r>
        <w:rPr>
          <w:rFonts w:ascii="DejaVu Sans" w:hAnsi="DejaVu Sans"/>
          <w:w w:val="115"/>
          <w:position w:val="2"/>
          <w:sz w:val="18"/>
        </w:rPr>
        <w:t>∼</w:t>
      </w:r>
      <w:proofErr w:type="gramEnd"/>
      <w:r>
        <w:rPr>
          <w:rFonts w:ascii="DejaVu Sans" w:hAnsi="DejaVu Sans"/>
          <w:spacing w:val="-33"/>
          <w:w w:val="115"/>
          <w:position w:val="2"/>
          <w:sz w:val="18"/>
        </w:rPr>
        <w:t xml:space="preserve"> </w:t>
      </w:r>
      <w:r>
        <w:rPr>
          <w:i/>
          <w:w w:val="115"/>
          <w:position w:val="2"/>
          <w:sz w:val="18"/>
        </w:rPr>
        <w:t>P</w:t>
      </w:r>
      <w:r>
        <w:rPr>
          <w:i/>
          <w:spacing w:val="-26"/>
          <w:w w:val="115"/>
          <w:position w:val="2"/>
          <w:sz w:val="18"/>
        </w:rPr>
        <w:t xml:space="preserve"> </w:t>
      </w:r>
      <w:proofErr w:type="spellStart"/>
      <w:r>
        <w:rPr>
          <w:i/>
          <w:w w:val="115"/>
          <w:position w:val="2"/>
          <w:sz w:val="18"/>
        </w:rPr>
        <w:t>ois</w:t>
      </w:r>
      <w:proofErr w:type="spellEnd"/>
      <w:r>
        <w:rPr>
          <w:w w:val="115"/>
          <w:position w:val="2"/>
          <w:sz w:val="18"/>
        </w:rPr>
        <w:t>(</w:t>
      </w:r>
      <w:proofErr w:type="spellStart"/>
      <w:r>
        <w:rPr>
          <w:i/>
          <w:w w:val="115"/>
          <w:position w:val="2"/>
          <w:sz w:val="18"/>
        </w:rPr>
        <w:t>ρN</w:t>
      </w:r>
      <w:proofErr w:type="spellEnd"/>
      <w:r>
        <w:rPr>
          <w:rFonts w:ascii="Arial" w:hAnsi="Arial"/>
          <w:i/>
          <w:w w:val="115"/>
          <w:sz w:val="12"/>
        </w:rPr>
        <w:t>t</w:t>
      </w:r>
      <w:r>
        <w:rPr>
          <w:w w:val="115"/>
          <w:position w:val="2"/>
          <w:sz w:val="18"/>
        </w:rPr>
        <w:t>)</w:t>
      </w:r>
      <w:r>
        <w:rPr>
          <w:w w:val="115"/>
          <w:position w:val="2"/>
          <w:sz w:val="18"/>
        </w:rPr>
        <w:tab/>
        <w:t>[19]</w:t>
      </w:r>
    </w:p>
    <w:p w14:paraId="7568601B" w14:textId="569313B6" w:rsidR="00EC0BD2" w:rsidRDefault="00753B5A">
      <w:pPr>
        <w:tabs>
          <w:tab w:val="left" w:pos="9909"/>
        </w:tabs>
        <w:spacing w:before="65"/>
        <w:ind w:left="4367"/>
        <w:rPr>
          <w:sz w:val="18"/>
        </w:rPr>
      </w:pPr>
      <w:r>
        <w:rPr>
          <w:i/>
          <w:w w:val="135"/>
          <w:position w:val="2"/>
          <w:sz w:val="18"/>
        </w:rPr>
        <w:t>N</w:t>
      </w:r>
      <w:r>
        <w:rPr>
          <w:rFonts w:ascii="Arial" w:hAnsi="Arial"/>
          <w:i/>
          <w:w w:val="135"/>
          <w:sz w:val="12"/>
        </w:rPr>
        <w:t>t</w:t>
      </w:r>
      <w:r>
        <w:rPr>
          <w:w w:val="135"/>
          <w:sz w:val="12"/>
        </w:rPr>
        <w:t>+1</w:t>
      </w:r>
      <w:r>
        <w:rPr>
          <w:spacing w:val="19"/>
          <w:w w:val="135"/>
          <w:sz w:val="12"/>
        </w:rPr>
        <w:t xml:space="preserve"> </w:t>
      </w:r>
      <w:r>
        <w:rPr>
          <w:w w:val="135"/>
          <w:position w:val="2"/>
          <w:sz w:val="18"/>
        </w:rPr>
        <w:t>=</w:t>
      </w:r>
      <w:r>
        <w:rPr>
          <w:spacing w:val="-11"/>
          <w:w w:val="135"/>
          <w:position w:val="2"/>
          <w:sz w:val="18"/>
        </w:rPr>
        <w:t xml:space="preserve"> </w:t>
      </w:r>
      <w:proofErr w:type="spellStart"/>
      <w:r>
        <w:rPr>
          <w:i/>
          <w:spacing w:val="2"/>
          <w:w w:val="135"/>
          <w:position w:val="2"/>
          <w:sz w:val="18"/>
        </w:rPr>
        <w:t>rN</w:t>
      </w:r>
      <w:proofErr w:type="spellEnd"/>
      <w:r>
        <w:rPr>
          <w:rFonts w:ascii="Arial" w:hAnsi="Arial"/>
          <w:i/>
          <w:spacing w:val="2"/>
          <w:w w:val="135"/>
          <w:sz w:val="12"/>
        </w:rPr>
        <w:t>t</w:t>
      </w:r>
      <w:r>
        <w:rPr>
          <w:i/>
          <w:spacing w:val="2"/>
          <w:w w:val="135"/>
          <w:position w:val="2"/>
          <w:sz w:val="18"/>
        </w:rPr>
        <w:t>e</w:t>
      </w:r>
      <w:r>
        <w:rPr>
          <w:rFonts w:ascii="DejaVu Sans" w:hAnsi="DejaVu Sans"/>
          <w:spacing w:val="2"/>
          <w:w w:val="135"/>
          <w:position w:val="11"/>
          <w:sz w:val="12"/>
        </w:rPr>
        <w:t>−</w:t>
      </w:r>
      <w:r>
        <w:rPr>
          <w:rFonts w:ascii="Arial" w:hAnsi="Arial"/>
          <w:i/>
          <w:spacing w:val="2"/>
          <w:w w:val="135"/>
          <w:position w:val="11"/>
          <w:sz w:val="12"/>
        </w:rPr>
        <w:t>N</w:t>
      </w:r>
      <w:r>
        <w:rPr>
          <w:rFonts w:ascii="Arial" w:hAnsi="Arial"/>
          <w:i/>
          <w:spacing w:val="2"/>
          <w:w w:val="135"/>
          <w:position w:val="9"/>
          <w:sz w:val="10"/>
        </w:rPr>
        <w:t>t</w:t>
      </w:r>
      <w:r>
        <w:rPr>
          <w:spacing w:val="2"/>
          <w:w w:val="135"/>
          <w:position w:val="11"/>
          <w:sz w:val="12"/>
        </w:rPr>
        <w:t>+</w:t>
      </w:r>
      <w:r>
        <w:rPr>
          <w:rFonts w:ascii="Arial" w:hAnsi="Arial"/>
          <w:i/>
          <w:spacing w:val="2"/>
          <w:w w:val="135"/>
          <w:position w:val="11"/>
          <w:sz w:val="12"/>
        </w:rPr>
        <w:t>s</w:t>
      </w:r>
      <w:r>
        <w:rPr>
          <w:rFonts w:ascii="Arial" w:hAnsi="Arial"/>
          <w:i/>
          <w:spacing w:val="2"/>
          <w:w w:val="135"/>
          <w:position w:val="9"/>
          <w:sz w:val="10"/>
        </w:rPr>
        <w:t>t</w:t>
      </w:r>
      <w:ins w:id="189" w:author="andreas.voss" w:date="2019-07-09T14:35:00Z">
        <w:r w:rsidR="00E84EAA">
          <w:rPr>
            <w:rFonts w:ascii="Arial" w:hAnsi="Arial"/>
            <w:i/>
            <w:spacing w:val="2"/>
            <w:w w:val="135"/>
            <w:position w:val="9"/>
            <w:sz w:val="10"/>
          </w:rPr>
          <w:t xml:space="preserve"> </w:t>
        </w:r>
      </w:ins>
      <w:r>
        <w:rPr>
          <w:rFonts w:ascii="Arial" w:hAnsi="Arial"/>
          <w:i/>
          <w:spacing w:val="2"/>
          <w:w w:val="135"/>
          <w:position w:val="9"/>
          <w:sz w:val="10"/>
        </w:rPr>
        <w:tab/>
      </w:r>
      <w:r>
        <w:rPr>
          <w:w w:val="125"/>
          <w:position w:val="2"/>
          <w:sz w:val="18"/>
        </w:rPr>
        <w:t>[20]</w:t>
      </w:r>
    </w:p>
    <w:p w14:paraId="403BD036" w14:textId="77777777" w:rsidR="00EC0BD2" w:rsidRDefault="0043734F">
      <w:pPr>
        <w:pStyle w:val="Textkrper"/>
        <w:tabs>
          <w:tab w:val="left" w:pos="685"/>
        </w:tabs>
        <w:spacing w:before="190" w:line="242" w:lineRule="auto"/>
        <w:ind w:left="120" w:right="1120"/>
        <w:jc w:val="both"/>
      </w:pPr>
      <w:r>
        <w:rPr>
          <w:noProof/>
          <w:lang w:val="de-DE" w:eastAsia="de-DE"/>
        </w:rPr>
        <mc:AlternateContent>
          <mc:Choice Requires="wps">
            <w:drawing>
              <wp:anchor distT="0" distB="0" distL="114300" distR="114300" simplePos="0" relativeHeight="251673600" behindDoc="1" locked="0" layoutInCell="1" allowOverlap="1" wp14:anchorId="50DC9B79" wp14:editId="3A455E5A">
                <wp:simplePos x="0" y="0"/>
                <wp:positionH relativeFrom="page">
                  <wp:posOffset>1063625</wp:posOffset>
                </wp:positionH>
                <wp:positionV relativeFrom="paragraph">
                  <wp:posOffset>693420</wp:posOffset>
                </wp:positionV>
                <wp:extent cx="78105" cy="198120"/>
                <wp:effectExtent l="0" t="1270" r="1270" b="635"/>
                <wp:wrapNone/>
                <wp:docPr id="5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AB4EC" w14:textId="77777777" w:rsidR="00785F08" w:rsidRDefault="00785F08">
                            <w:pPr>
                              <w:pStyle w:val="Textkrper"/>
                              <w:spacing w:line="182" w:lineRule="exact"/>
                              <w:rPr>
                                <w:rFonts w:ascii="DejaVu Sans" w:hAnsi="DejaVu Sans"/>
                              </w:rPr>
                            </w:pPr>
                            <w:r>
                              <w:rPr>
                                <w:rFonts w:ascii="DejaVu Sans" w:hAnsi="DejaVu Sans"/>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DC9B79" id="Text Box 27" o:spid="_x0000_s1090" type="#_x0000_t202" style="position:absolute;left:0;text-align:left;margin-left:83.75pt;margin-top:54.6pt;width:6.15pt;height:15.6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" filled="f" stroked="f">
                <v:textbox inset="0,0,0,0">
                  <w:txbxContent>
                    <w:p w14:paraId="798AB4EC" w14:textId="77777777" w:rsidR="00785F08" w:rsidRDefault="00785F08">
                      <w:pPr>
                        <w:pStyle w:val="Textkrper"/>
                        <w:spacing w:line="182" w:lineRule="exact"/>
                        <w:rPr>
                          <w:rFonts w:ascii="DejaVu Sans" w:hAnsi="DejaVu Sans"/>
                        </w:rPr>
                      </w:pPr>
                      <w:r>
                        <w:rPr>
                          <w:rFonts w:ascii="DejaVu Sans" w:hAnsi="DejaVu Sans"/>
                          <w:w w:val="78"/>
                        </w:rPr>
                        <w:t>∈</w:t>
                      </w:r>
                    </w:p>
                  </w:txbxContent>
                </v:textbox>
                <w10:wrap anchorx="page"/>
              </v:shape>
            </w:pict>
          </mc:Fallback>
        </mc:AlternateContent>
      </w:r>
      <w:r>
        <w:rPr>
          <w:noProof/>
          <w:lang w:val="de-DE" w:eastAsia="de-DE"/>
        </w:rPr>
        <mc:AlternateContent>
          <mc:Choice Requires="wps">
            <w:drawing>
              <wp:anchor distT="0" distB="0" distL="114300" distR="114300" simplePos="0" relativeHeight="251674624" behindDoc="1" locked="0" layoutInCell="1" allowOverlap="1" wp14:anchorId="12418408" wp14:editId="7672D881">
                <wp:simplePos x="0" y="0"/>
                <wp:positionH relativeFrom="page">
                  <wp:posOffset>781050</wp:posOffset>
                </wp:positionH>
                <wp:positionV relativeFrom="paragraph">
                  <wp:posOffset>277495</wp:posOffset>
                </wp:positionV>
                <wp:extent cx="219710" cy="198120"/>
                <wp:effectExtent l="0" t="4445" r="0" b="0"/>
                <wp:wrapNone/>
                <wp:docPr id="5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DF88F" w14:textId="77777777" w:rsidR="00785F08" w:rsidRDefault="00785F08">
                            <w:pPr>
                              <w:pStyle w:val="Textkrper"/>
                              <w:spacing w:line="182" w:lineRule="exact"/>
                              <w:rPr>
                                <w:rFonts w:ascii="DejaVu Sans" w:hAnsi="DejaVu Sans"/>
                              </w:rPr>
                            </w:pPr>
                            <w:r>
                              <w:rPr>
                                <w:rFonts w:ascii="DejaVu Sans" w:hAnsi="DejaVu Sans"/>
                                <w:w w:val="105"/>
                              </w:rPr>
                              <w:t>∼</w:t>
                            </w:r>
                            <w:r>
                              <w:rPr>
                                <w:rFonts w:ascii="DejaVu Sans" w:hAnsi="DejaVu Sans"/>
                                <w:spacing w:val="-15"/>
                                <w:w w:val="105"/>
                              </w:rPr>
                              <w:t xml:space="preserve"> </w:t>
                            </w:r>
                            <w:r>
                              <w:rPr>
                                <w:rFonts w:ascii="DejaVu Sans" w:hAnsi="DejaVu Sans"/>
                                <w:w w:val="105"/>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18408" id="Text Box 26" o:spid="_x0000_s1091" type="#_x0000_t202" style="position:absolute;left:0;text-align:left;margin-left:61.5pt;margin-top:21.85pt;width:17.3pt;height:15.6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" filled="f" stroked="f">
                <v:textbox inset="0,0,0,0">
                  <w:txbxContent>
                    <w:p w14:paraId="48BDF88F" w14:textId="77777777" w:rsidR="00785F08" w:rsidRDefault="00785F08">
                      <w:pPr>
                        <w:pStyle w:val="Textkrper"/>
                        <w:spacing w:line="182" w:lineRule="exact"/>
                        <w:rPr>
                          <w:rFonts w:ascii="DejaVu Sans" w:hAnsi="DejaVu Sans"/>
                        </w:rPr>
                      </w:pPr>
                      <w:r>
                        <w:rPr>
                          <w:rFonts w:ascii="DejaVu Sans" w:hAnsi="DejaVu Sans"/>
                          <w:w w:val="105"/>
                        </w:rPr>
                        <w:t>∼</w:t>
                      </w:r>
                      <w:r>
                        <w:rPr>
                          <w:rFonts w:ascii="DejaVu Sans" w:hAnsi="DejaVu Sans"/>
                          <w:spacing w:val="-15"/>
                          <w:w w:val="105"/>
                        </w:rPr>
                        <w:t xml:space="preserve"> </w:t>
                      </w:r>
                      <w:r>
                        <w:rPr>
                          <w:rFonts w:ascii="DejaVu Sans" w:hAnsi="DejaVu Sans"/>
                          <w:w w:val="105"/>
                        </w:rPr>
                        <w:t>N</w:t>
                      </w:r>
                    </w:p>
                  </w:txbxContent>
                </v:textbox>
                <w10:wrap anchorx="page"/>
              </v:shape>
            </w:pict>
          </mc:Fallback>
        </mc:AlternateContent>
      </w:r>
      <w:r w:rsidR="00753B5A">
        <w:rPr>
          <w:w w:val="115"/>
          <w:position w:val="2"/>
        </w:rPr>
        <w:t xml:space="preserve">for </w:t>
      </w:r>
      <w:r w:rsidR="00753B5A">
        <w:rPr>
          <w:i/>
          <w:w w:val="120"/>
          <w:position w:val="2"/>
        </w:rPr>
        <w:t xml:space="preserve">t </w:t>
      </w:r>
      <w:r w:rsidR="00753B5A">
        <w:rPr>
          <w:w w:val="120"/>
          <w:position w:val="2"/>
        </w:rPr>
        <w:t xml:space="preserve">= </w:t>
      </w:r>
      <w:r w:rsidR="00753B5A">
        <w:rPr>
          <w:w w:val="115"/>
          <w:position w:val="2"/>
        </w:rPr>
        <w:t>1</w:t>
      </w:r>
      <w:r w:rsidR="00753B5A">
        <w:rPr>
          <w:i/>
          <w:w w:val="115"/>
          <w:position w:val="2"/>
        </w:rPr>
        <w:t xml:space="preserve">, ..., T </w:t>
      </w:r>
      <w:r w:rsidR="00753B5A">
        <w:rPr>
          <w:w w:val="115"/>
          <w:position w:val="2"/>
        </w:rPr>
        <w:t xml:space="preserve">where </w:t>
      </w:r>
      <w:r w:rsidR="00753B5A">
        <w:rPr>
          <w:i/>
          <w:w w:val="120"/>
          <w:position w:val="2"/>
        </w:rPr>
        <w:t>N</w:t>
      </w:r>
      <w:r w:rsidR="00753B5A">
        <w:rPr>
          <w:rFonts w:ascii="Arial" w:hAnsi="Arial"/>
          <w:i/>
          <w:w w:val="120"/>
          <w:sz w:val="12"/>
        </w:rPr>
        <w:t xml:space="preserve">t </w:t>
      </w:r>
      <w:r w:rsidR="00753B5A">
        <w:rPr>
          <w:w w:val="115"/>
          <w:position w:val="2"/>
        </w:rPr>
        <w:t xml:space="preserve">is the expected number of individuals at time </w:t>
      </w:r>
      <w:r w:rsidR="00753B5A">
        <w:rPr>
          <w:i/>
          <w:w w:val="115"/>
          <w:position w:val="2"/>
        </w:rPr>
        <w:t>t</w:t>
      </w:r>
      <w:r w:rsidR="00753B5A">
        <w:rPr>
          <w:w w:val="115"/>
          <w:position w:val="2"/>
        </w:rPr>
        <w:t xml:space="preserve">, </w:t>
      </w:r>
      <w:r w:rsidR="00753B5A">
        <w:rPr>
          <w:i/>
          <w:w w:val="115"/>
          <w:position w:val="2"/>
        </w:rPr>
        <w:t xml:space="preserve">r </w:t>
      </w:r>
      <w:r w:rsidR="00753B5A">
        <w:rPr>
          <w:w w:val="115"/>
          <w:position w:val="2"/>
        </w:rPr>
        <w:t xml:space="preserve">is the growth rate, </w:t>
      </w:r>
      <w:r w:rsidR="00753B5A">
        <w:rPr>
          <w:i/>
          <w:w w:val="115"/>
          <w:position w:val="2"/>
        </w:rPr>
        <w:t xml:space="preserve">ρ </w:t>
      </w:r>
      <w:r w:rsidR="00753B5A">
        <w:rPr>
          <w:w w:val="115"/>
          <w:position w:val="2"/>
        </w:rPr>
        <w:t xml:space="preserve">is a scaling parameter and </w:t>
      </w:r>
      <w:r w:rsidR="00753B5A">
        <w:rPr>
          <w:i/>
          <w:w w:val="82"/>
          <w:position w:val="2"/>
        </w:rPr>
        <w:t>g</w:t>
      </w:r>
      <w:r w:rsidR="00753B5A">
        <w:rPr>
          <w:rFonts w:ascii="Arial" w:hAnsi="Arial"/>
          <w:i/>
          <w:w w:val="171"/>
          <w:sz w:val="12"/>
        </w:rPr>
        <w:t>t</w:t>
      </w:r>
      <w:r w:rsidR="00753B5A">
        <w:rPr>
          <w:rFonts w:ascii="Arial" w:hAnsi="Arial"/>
          <w:i/>
          <w:sz w:val="12"/>
        </w:rPr>
        <w:tab/>
      </w:r>
      <w:r w:rsidR="00753B5A">
        <w:rPr>
          <w:spacing w:val="-1"/>
          <w:w w:val="107"/>
          <w:position w:val="2"/>
        </w:rPr>
        <w:t>(0</w:t>
      </w:r>
      <w:r w:rsidR="00753B5A">
        <w:rPr>
          <w:i/>
          <w:w w:val="113"/>
          <w:position w:val="2"/>
        </w:rPr>
        <w:t>,</w:t>
      </w:r>
      <w:r w:rsidR="00753B5A">
        <w:rPr>
          <w:i/>
          <w:spacing w:val="-15"/>
          <w:position w:val="2"/>
        </w:rPr>
        <w:t xml:space="preserve"> </w:t>
      </w:r>
      <w:r w:rsidR="00753B5A">
        <w:rPr>
          <w:i/>
          <w:spacing w:val="6"/>
          <w:w w:val="118"/>
          <w:position w:val="2"/>
        </w:rPr>
        <w:t>σ</w:t>
      </w:r>
      <w:r w:rsidR="00753B5A">
        <w:rPr>
          <w:spacing w:val="9"/>
          <w:w w:val="119"/>
          <w:position w:val="2"/>
          <w:vertAlign w:val="superscript"/>
        </w:rPr>
        <w:t>2</w:t>
      </w:r>
      <w:r w:rsidR="00753B5A">
        <w:rPr>
          <w:w w:val="117"/>
          <w:position w:val="2"/>
        </w:rPr>
        <w:t>)</w:t>
      </w:r>
      <w:r w:rsidR="00753B5A">
        <w:rPr>
          <w:spacing w:val="16"/>
          <w:position w:val="2"/>
        </w:rPr>
        <w:t xml:space="preserve"> </w:t>
      </w:r>
      <w:r w:rsidR="00753B5A">
        <w:rPr>
          <w:spacing w:val="-1"/>
          <w:w w:val="101"/>
          <w:position w:val="2"/>
        </w:rPr>
        <w:t>i</w:t>
      </w:r>
      <w:r w:rsidR="00753B5A">
        <w:rPr>
          <w:w w:val="101"/>
          <w:position w:val="2"/>
        </w:rPr>
        <w:t>s</w:t>
      </w:r>
      <w:r w:rsidR="00753B5A">
        <w:rPr>
          <w:spacing w:val="16"/>
          <w:position w:val="2"/>
        </w:rPr>
        <w:t xml:space="preserve"> </w:t>
      </w:r>
      <w:r w:rsidR="00753B5A">
        <w:rPr>
          <w:w w:val="110"/>
          <w:position w:val="2"/>
        </w:rPr>
        <w:t>random</w:t>
      </w:r>
      <w:r w:rsidR="00753B5A">
        <w:rPr>
          <w:spacing w:val="16"/>
          <w:position w:val="2"/>
        </w:rPr>
        <w:t xml:space="preserve"> </w:t>
      </w:r>
      <w:r w:rsidR="00753B5A">
        <w:rPr>
          <w:spacing w:val="-1"/>
          <w:w w:val="109"/>
          <w:position w:val="2"/>
        </w:rPr>
        <w:t>Gaussia</w:t>
      </w:r>
      <w:r w:rsidR="00753B5A">
        <w:rPr>
          <w:w w:val="109"/>
          <w:position w:val="2"/>
        </w:rPr>
        <w:t>n</w:t>
      </w:r>
      <w:r w:rsidR="00753B5A">
        <w:rPr>
          <w:spacing w:val="16"/>
          <w:position w:val="2"/>
        </w:rPr>
        <w:t xml:space="preserve"> </w:t>
      </w:r>
      <w:r w:rsidR="00753B5A">
        <w:rPr>
          <w:w w:val="103"/>
          <w:position w:val="2"/>
        </w:rPr>
        <w:t>noise</w:t>
      </w:r>
      <w:r w:rsidR="00753B5A">
        <w:rPr>
          <w:spacing w:val="16"/>
          <w:position w:val="2"/>
        </w:rPr>
        <w:t xml:space="preserve"> </w:t>
      </w:r>
      <w:r w:rsidR="00753B5A">
        <w:rPr>
          <w:w w:val="117"/>
          <w:position w:val="2"/>
        </w:rPr>
        <w:t>(</w:t>
      </w:r>
      <w:hyperlink w:anchor="_bookmark33" w:history="1">
        <w:r w:rsidR="00753B5A">
          <w:rPr>
            <w:color w:val="0000FF"/>
            <w:spacing w:val="-1"/>
            <w:w w:val="102"/>
            <w:position w:val="2"/>
          </w:rPr>
          <w:t>19</w:t>
        </w:r>
      </w:hyperlink>
      <w:r w:rsidR="00753B5A">
        <w:rPr>
          <w:spacing w:val="-1"/>
          <w:w w:val="115"/>
          <w:position w:val="2"/>
        </w:rPr>
        <w:t>)</w:t>
      </w:r>
      <w:r w:rsidR="00753B5A">
        <w:rPr>
          <w:w w:val="115"/>
          <w:position w:val="2"/>
        </w:rPr>
        <w:t>.</w:t>
      </w:r>
      <w:r w:rsidR="00753B5A">
        <w:rPr>
          <w:position w:val="2"/>
        </w:rPr>
        <w:t xml:space="preserve"> </w:t>
      </w:r>
      <w:r w:rsidR="00753B5A">
        <w:rPr>
          <w:spacing w:val="-8"/>
          <w:position w:val="2"/>
        </w:rPr>
        <w:t xml:space="preserve"> </w:t>
      </w:r>
      <w:r w:rsidR="00753B5A">
        <w:rPr>
          <w:spacing w:val="-1"/>
          <w:w w:val="119"/>
          <w:position w:val="2"/>
        </w:rPr>
        <w:t>T</w:t>
      </w:r>
      <w:r w:rsidR="00753B5A">
        <w:rPr>
          <w:w w:val="106"/>
          <w:position w:val="2"/>
        </w:rPr>
        <w:t>he</w:t>
      </w:r>
      <w:r w:rsidR="00753B5A">
        <w:rPr>
          <w:spacing w:val="16"/>
          <w:position w:val="2"/>
        </w:rPr>
        <w:t xml:space="preserve"> </w:t>
      </w:r>
      <w:r w:rsidR="00753B5A">
        <w:rPr>
          <w:spacing w:val="-1"/>
          <w:w w:val="103"/>
          <w:position w:val="2"/>
        </w:rPr>
        <w:t>li</w:t>
      </w:r>
      <w:r w:rsidR="00753B5A">
        <w:rPr>
          <w:spacing w:val="-6"/>
          <w:w w:val="103"/>
          <w:position w:val="2"/>
        </w:rPr>
        <w:t>k</w:t>
      </w:r>
      <w:r w:rsidR="00753B5A">
        <w:rPr>
          <w:w w:val="103"/>
          <w:position w:val="2"/>
        </w:rPr>
        <w:t>elih</w:t>
      </w:r>
      <w:r w:rsidR="00753B5A">
        <w:rPr>
          <w:spacing w:val="5"/>
          <w:w w:val="103"/>
          <w:position w:val="2"/>
        </w:rPr>
        <w:t>o</w:t>
      </w:r>
      <w:r w:rsidR="00753B5A">
        <w:rPr>
          <w:spacing w:val="5"/>
          <w:position w:val="2"/>
        </w:rPr>
        <w:t>o</w:t>
      </w:r>
      <w:r w:rsidR="00753B5A">
        <w:rPr>
          <w:w w:val="112"/>
          <w:position w:val="2"/>
        </w:rPr>
        <w:t>d</w:t>
      </w:r>
      <w:r w:rsidR="00753B5A">
        <w:rPr>
          <w:spacing w:val="16"/>
          <w:position w:val="2"/>
        </w:rPr>
        <w:t xml:space="preserve"> </w:t>
      </w:r>
      <w:r w:rsidR="00753B5A">
        <w:rPr>
          <w:w w:val="108"/>
          <w:position w:val="2"/>
        </w:rPr>
        <w:t>function</w:t>
      </w:r>
      <w:r w:rsidR="00753B5A">
        <w:rPr>
          <w:spacing w:val="16"/>
          <w:position w:val="2"/>
        </w:rPr>
        <w:t xml:space="preserve"> </w:t>
      </w:r>
      <w:r w:rsidR="00753B5A">
        <w:rPr>
          <w:w w:val="103"/>
          <w:position w:val="2"/>
        </w:rPr>
        <w:t>for</w:t>
      </w:r>
      <w:r w:rsidR="00753B5A">
        <w:rPr>
          <w:spacing w:val="16"/>
          <w:position w:val="2"/>
        </w:rPr>
        <w:t xml:space="preserve"> </w:t>
      </w:r>
      <w:r w:rsidR="00753B5A">
        <w:rPr>
          <w:spacing w:val="-1"/>
          <w:w w:val="114"/>
          <w:position w:val="2"/>
        </w:rPr>
        <w:t>th</w:t>
      </w:r>
      <w:r w:rsidR="00753B5A">
        <w:rPr>
          <w:w w:val="114"/>
          <w:position w:val="2"/>
        </w:rPr>
        <w:t>e</w:t>
      </w:r>
      <w:r w:rsidR="00753B5A">
        <w:rPr>
          <w:spacing w:val="16"/>
          <w:position w:val="2"/>
        </w:rPr>
        <w:t xml:space="preserve"> </w:t>
      </w:r>
      <w:r w:rsidR="00753B5A">
        <w:rPr>
          <w:w w:val="106"/>
          <w:position w:val="2"/>
        </w:rPr>
        <w:t>Ri</w:t>
      </w:r>
      <w:r w:rsidR="00753B5A">
        <w:rPr>
          <w:spacing w:val="-6"/>
          <w:w w:val="106"/>
          <w:position w:val="2"/>
        </w:rPr>
        <w:t>ck</w:t>
      </w:r>
      <w:r w:rsidR="00753B5A">
        <w:rPr>
          <w:w w:val="108"/>
          <w:position w:val="2"/>
        </w:rPr>
        <w:t>er</w:t>
      </w:r>
      <w:r w:rsidR="00753B5A">
        <w:rPr>
          <w:spacing w:val="16"/>
          <w:position w:val="2"/>
        </w:rPr>
        <w:t xml:space="preserve"> </w:t>
      </w:r>
      <w:r w:rsidR="00753B5A">
        <w:rPr>
          <w:w w:val="105"/>
          <w:position w:val="2"/>
        </w:rPr>
        <w:t>m</w:t>
      </w:r>
      <w:r w:rsidR="00753B5A">
        <w:rPr>
          <w:spacing w:val="5"/>
          <w:w w:val="105"/>
          <w:position w:val="2"/>
        </w:rPr>
        <w:t>o</w:t>
      </w:r>
      <w:r w:rsidR="00753B5A">
        <w:rPr>
          <w:w w:val="105"/>
          <w:position w:val="2"/>
        </w:rPr>
        <w:t>del</w:t>
      </w:r>
      <w:r w:rsidR="00753B5A">
        <w:rPr>
          <w:spacing w:val="16"/>
          <w:position w:val="2"/>
        </w:rPr>
        <w:t xml:space="preserve"> </w:t>
      </w:r>
      <w:r w:rsidR="00753B5A">
        <w:rPr>
          <w:spacing w:val="-1"/>
          <w:w w:val="101"/>
          <w:position w:val="2"/>
        </w:rPr>
        <w:t>i</w:t>
      </w:r>
      <w:r w:rsidR="00753B5A">
        <w:rPr>
          <w:w w:val="101"/>
          <w:position w:val="2"/>
        </w:rPr>
        <w:t>s</w:t>
      </w:r>
      <w:r w:rsidR="00753B5A">
        <w:rPr>
          <w:spacing w:val="16"/>
          <w:position w:val="2"/>
        </w:rPr>
        <w:t xml:space="preserve"> </w:t>
      </w:r>
      <w:r w:rsidR="00753B5A">
        <w:rPr>
          <w:w w:val="114"/>
          <w:position w:val="2"/>
        </w:rPr>
        <w:t>not</w:t>
      </w:r>
      <w:r w:rsidR="00753B5A">
        <w:rPr>
          <w:spacing w:val="16"/>
          <w:position w:val="2"/>
        </w:rPr>
        <w:t xml:space="preserve"> </w:t>
      </w:r>
      <w:r w:rsidR="00753B5A">
        <w:rPr>
          <w:spacing w:val="-6"/>
          <w:w w:val="113"/>
          <w:position w:val="2"/>
        </w:rPr>
        <w:t>a</w:t>
      </w:r>
      <w:r w:rsidR="00753B5A">
        <w:rPr>
          <w:spacing w:val="-11"/>
          <w:w w:val="106"/>
          <w:position w:val="2"/>
        </w:rPr>
        <w:t>v</w:t>
      </w:r>
      <w:r w:rsidR="00753B5A">
        <w:rPr>
          <w:spacing w:val="-1"/>
          <w:w w:val="107"/>
          <w:position w:val="2"/>
        </w:rPr>
        <w:t>ailabl</w:t>
      </w:r>
      <w:r w:rsidR="00753B5A">
        <w:rPr>
          <w:w w:val="107"/>
          <w:position w:val="2"/>
        </w:rPr>
        <w:t>e</w:t>
      </w:r>
      <w:r w:rsidR="00753B5A">
        <w:rPr>
          <w:spacing w:val="16"/>
          <w:position w:val="2"/>
        </w:rPr>
        <w:t xml:space="preserve"> </w:t>
      </w:r>
      <w:r w:rsidR="00753B5A">
        <w:rPr>
          <w:spacing w:val="-1"/>
          <w:w w:val="108"/>
          <w:position w:val="2"/>
        </w:rPr>
        <w:t>i</w:t>
      </w:r>
      <w:r w:rsidR="00753B5A">
        <w:rPr>
          <w:w w:val="108"/>
          <w:position w:val="2"/>
        </w:rPr>
        <w:t>n</w:t>
      </w:r>
      <w:r w:rsidR="00753B5A">
        <w:rPr>
          <w:spacing w:val="16"/>
          <w:position w:val="2"/>
        </w:rPr>
        <w:t xml:space="preserve"> </w:t>
      </w:r>
      <w:r w:rsidR="00753B5A">
        <w:rPr>
          <w:spacing w:val="-1"/>
          <w:w w:val="104"/>
          <w:position w:val="2"/>
        </w:rPr>
        <w:t>closed-form</w:t>
      </w:r>
      <w:r w:rsidR="00753B5A">
        <w:rPr>
          <w:w w:val="104"/>
          <w:position w:val="2"/>
        </w:rPr>
        <w:t>,</w:t>
      </w:r>
      <w:r w:rsidR="00753B5A">
        <w:rPr>
          <w:spacing w:val="16"/>
          <w:position w:val="2"/>
        </w:rPr>
        <w:t xml:space="preserve"> </w:t>
      </w:r>
      <w:r w:rsidR="00753B5A">
        <w:rPr>
          <w:spacing w:val="-1"/>
          <w:w w:val="112"/>
          <w:position w:val="2"/>
        </w:rPr>
        <w:t xml:space="preserve">and </w:t>
      </w:r>
      <w:r w:rsidR="00753B5A">
        <w:rPr>
          <w:w w:val="115"/>
        </w:rPr>
        <w:t>the</w:t>
      </w:r>
      <w:r w:rsidR="00753B5A">
        <w:rPr>
          <w:spacing w:val="-10"/>
          <w:w w:val="115"/>
        </w:rPr>
        <w:t xml:space="preserve"> </w:t>
      </w:r>
      <w:r w:rsidR="00753B5A">
        <w:rPr>
          <w:w w:val="115"/>
        </w:rPr>
        <w:t>model</w:t>
      </w:r>
      <w:r w:rsidR="00753B5A">
        <w:rPr>
          <w:spacing w:val="-10"/>
          <w:w w:val="115"/>
        </w:rPr>
        <w:t xml:space="preserve"> </w:t>
      </w:r>
      <w:r w:rsidR="00753B5A">
        <w:rPr>
          <w:w w:val="115"/>
        </w:rPr>
        <w:t>is</w:t>
      </w:r>
      <w:r w:rsidR="00753B5A">
        <w:rPr>
          <w:spacing w:val="-9"/>
          <w:w w:val="115"/>
        </w:rPr>
        <w:t xml:space="preserve"> </w:t>
      </w:r>
      <w:r w:rsidR="00753B5A">
        <w:rPr>
          <w:w w:val="115"/>
        </w:rPr>
        <w:t>known</w:t>
      </w:r>
      <w:r w:rsidR="00753B5A">
        <w:rPr>
          <w:spacing w:val="-10"/>
          <w:w w:val="115"/>
        </w:rPr>
        <w:t xml:space="preserve"> </w:t>
      </w:r>
      <w:r w:rsidR="00753B5A">
        <w:rPr>
          <w:w w:val="115"/>
        </w:rPr>
        <w:t>to</w:t>
      </w:r>
      <w:r w:rsidR="00753B5A">
        <w:rPr>
          <w:spacing w:val="-9"/>
          <w:w w:val="115"/>
        </w:rPr>
        <w:t xml:space="preserve"> </w:t>
      </w:r>
      <w:r w:rsidR="00753B5A">
        <w:rPr>
          <w:w w:val="115"/>
        </w:rPr>
        <w:t>exhibit</w:t>
      </w:r>
      <w:r w:rsidR="00753B5A">
        <w:rPr>
          <w:spacing w:val="-10"/>
          <w:w w:val="115"/>
        </w:rPr>
        <w:t xml:space="preserve"> </w:t>
      </w:r>
      <w:r w:rsidR="00753B5A">
        <w:rPr>
          <w:w w:val="115"/>
        </w:rPr>
        <w:t>chaotic</w:t>
      </w:r>
      <w:r w:rsidR="00753B5A">
        <w:rPr>
          <w:spacing w:val="-10"/>
          <w:w w:val="115"/>
        </w:rPr>
        <w:t xml:space="preserve"> </w:t>
      </w:r>
      <w:r w:rsidR="00753B5A">
        <w:rPr>
          <w:w w:val="115"/>
        </w:rPr>
        <w:t>behavior.</w:t>
      </w:r>
      <w:r w:rsidR="00753B5A">
        <w:rPr>
          <w:spacing w:val="5"/>
          <w:w w:val="115"/>
        </w:rPr>
        <w:t xml:space="preserve"> </w:t>
      </w:r>
      <w:r w:rsidR="00753B5A">
        <w:rPr>
          <w:w w:val="115"/>
        </w:rPr>
        <w:t>Thus,</w:t>
      </w:r>
      <w:r w:rsidR="00753B5A">
        <w:rPr>
          <w:spacing w:val="-10"/>
          <w:w w:val="115"/>
        </w:rPr>
        <w:t xml:space="preserve"> </w:t>
      </w:r>
      <w:r w:rsidR="00753B5A">
        <w:rPr>
          <w:w w:val="115"/>
        </w:rPr>
        <w:t>it</w:t>
      </w:r>
      <w:r w:rsidR="00753B5A">
        <w:rPr>
          <w:spacing w:val="-9"/>
          <w:w w:val="115"/>
        </w:rPr>
        <w:t xml:space="preserve"> </w:t>
      </w:r>
      <w:r w:rsidR="00753B5A">
        <w:rPr>
          <w:w w:val="115"/>
        </w:rPr>
        <w:t>is</w:t>
      </w:r>
      <w:r w:rsidR="00753B5A">
        <w:rPr>
          <w:spacing w:val="-10"/>
          <w:w w:val="115"/>
        </w:rPr>
        <w:t xml:space="preserve"> </w:t>
      </w:r>
      <w:r w:rsidR="00753B5A">
        <w:rPr>
          <w:w w:val="115"/>
        </w:rPr>
        <w:t>a</w:t>
      </w:r>
      <w:r w:rsidR="00753B5A">
        <w:rPr>
          <w:spacing w:val="-10"/>
          <w:w w:val="115"/>
        </w:rPr>
        <w:t xml:space="preserve"> </w:t>
      </w:r>
      <w:r w:rsidR="00753B5A">
        <w:rPr>
          <w:w w:val="115"/>
        </w:rPr>
        <w:t>suitable</w:t>
      </w:r>
      <w:r w:rsidR="00753B5A">
        <w:rPr>
          <w:spacing w:val="-9"/>
          <w:w w:val="115"/>
        </w:rPr>
        <w:t xml:space="preserve"> </w:t>
      </w:r>
      <w:r w:rsidR="00753B5A">
        <w:rPr>
          <w:w w:val="115"/>
        </w:rPr>
        <w:t>candidate</w:t>
      </w:r>
      <w:r w:rsidR="00753B5A">
        <w:rPr>
          <w:spacing w:val="-10"/>
          <w:w w:val="115"/>
        </w:rPr>
        <w:t xml:space="preserve"> </w:t>
      </w:r>
      <w:r w:rsidR="00753B5A">
        <w:rPr>
          <w:w w:val="115"/>
        </w:rPr>
        <w:t>for</w:t>
      </w:r>
      <w:r w:rsidR="00753B5A">
        <w:rPr>
          <w:spacing w:val="-9"/>
          <w:w w:val="115"/>
        </w:rPr>
        <w:t xml:space="preserve"> </w:t>
      </w:r>
      <w:r w:rsidR="00753B5A">
        <w:rPr>
          <w:w w:val="115"/>
        </w:rPr>
        <w:t>likelihood-free</w:t>
      </w:r>
      <w:r w:rsidR="00753B5A">
        <w:rPr>
          <w:spacing w:val="-10"/>
          <w:w w:val="115"/>
        </w:rPr>
        <w:t xml:space="preserve"> </w:t>
      </w:r>
      <w:r w:rsidR="00753B5A">
        <w:rPr>
          <w:w w:val="115"/>
        </w:rPr>
        <w:t>inference.</w:t>
      </w:r>
      <w:r w:rsidR="00753B5A">
        <w:rPr>
          <w:spacing w:val="4"/>
          <w:w w:val="115"/>
        </w:rPr>
        <w:t xml:space="preserve"> </w:t>
      </w:r>
      <w:r w:rsidR="00753B5A">
        <w:rPr>
          <w:w w:val="115"/>
        </w:rPr>
        <w:t>The</w:t>
      </w:r>
      <w:r w:rsidR="00753B5A">
        <w:rPr>
          <w:spacing w:val="-9"/>
          <w:w w:val="115"/>
        </w:rPr>
        <w:t xml:space="preserve"> </w:t>
      </w:r>
      <w:r w:rsidR="00753B5A">
        <w:rPr>
          <w:w w:val="115"/>
        </w:rPr>
        <w:t xml:space="preserve">parameter </w:t>
      </w:r>
      <w:r w:rsidR="00753B5A">
        <w:rPr>
          <w:w w:val="115"/>
          <w:position w:val="2"/>
        </w:rPr>
        <w:t>estimation</w:t>
      </w:r>
      <w:r w:rsidR="00753B5A">
        <w:rPr>
          <w:spacing w:val="2"/>
          <w:w w:val="115"/>
          <w:position w:val="2"/>
        </w:rPr>
        <w:t xml:space="preserve"> </w:t>
      </w:r>
      <w:r w:rsidR="00753B5A">
        <w:rPr>
          <w:w w:val="115"/>
          <w:position w:val="2"/>
        </w:rPr>
        <w:t>task</w:t>
      </w:r>
      <w:r w:rsidR="00753B5A">
        <w:rPr>
          <w:spacing w:val="2"/>
          <w:w w:val="115"/>
          <w:position w:val="2"/>
        </w:rPr>
        <w:t xml:space="preserve"> </w:t>
      </w:r>
      <w:r w:rsidR="00753B5A">
        <w:rPr>
          <w:w w:val="115"/>
          <w:position w:val="2"/>
        </w:rPr>
        <w:t>is</w:t>
      </w:r>
      <w:r w:rsidR="00753B5A">
        <w:rPr>
          <w:spacing w:val="2"/>
          <w:w w:val="115"/>
          <w:position w:val="2"/>
        </w:rPr>
        <w:t xml:space="preserve"> </w:t>
      </w:r>
      <w:r w:rsidR="00753B5A">
        <w:rPr>
          <w:w w:val="115"/>
          <w:position w:val="2"/>
        </w:rPr>
        <w:t>thus</w:t>
      </w:r>
      <w:r w:rsidR="00753B5A">
        <w:rPr>
          <w:spacing w:val="2"/>
          <w:w w:val="115"/>
          <w:position w:val="2"/>
        </w:rPr>
        <w:t xml:space="preserve"> </w:t>
      </w:r>
      <w:r w:rsidR="00753B5A">
        <w:rPr>
          <w:w w:val="115"/>
          <w:position w:val="2"/>
        </w:rPr>
        <w:t>to</w:t>
      </w:r>
      <w:r w:rsidR="00753B5A">
        <w:rPr>
          <w:spacing w:val="2"/>
          <w:w w:val="115"/>
          <w:position w:val="2"/>
        </w:rPr>
        <w:t xml:space="preserve"> </w:t>
      </w:r>
      <w:r w:rsidR="00753B5A">
        <w:rPr>
          <w:w w:val="115"/>
          <w:position w:val="2"/>
        </w:rPr>
        <w:t>recover</w:t>
      </w:r>
      <w:r w:rsidR="00753B5A">
        <w:rPr>
          <w:spacing w:val="2"/>
          <w:w w:val="115"/>
          <w:position w:val="2"/>
        </w:rPr>
        <w:t xml:space="preserve"> </w:t>
      </w:r>
      <w:r w:rsidR="00753B5A">
        <w:rPr>
          <w:b/>
          <w:i/>
          <w:w w:val="115"/>
          <w:position w:val="2"/>
        </w:rPr>
        <w:t>θ</w:t>
      </w:r>
      <w:r w:rsidR="00753B5A">
        <w:rPr>
          <w:b/>
          <w:i/>
          <w:spacing w:val="-3"/>
          <w:w w:val="115"/>
          <w:position w:val="2"/>
        </w:rPr>
        <w:t xml:space="preserve"> </w:t>
      </w:r>
      <w:r w:rsidR="00753B5A">
        <w:rPr>
          <w:w w:val="120"/>
          <w:position w:val="2"/>
        </w:rPr>
        <w:t>=</w:t>
      </w:r>
      <w:r w:rsidR="00753B5A">
        <w:rPr>
          <w:spacing w:val="-9"/>
          <w:w w:val="120"/>
          <w:position w:val="2"/>
        </w:rPr>
        <w:t xml:space="preserve"> </w:t>
      </w:r>
      <w:r w:rsidR="00753B5A">
        <w:rPr>
          <w:w w:val="115"/>
          <w:position w:val="2"/>
        </w:rPr>
        <w:t>(</w:t>
      </w:r>
      <w:r w:rsidR="00753B5A">
        <w:rPr>
          <w:i/>
          <w:w w:val="115"/>
          <w:position w:val="2"/>
        </w:rPr>
        <w:t>ρ,</w:t>
      </w:r>
      <w:r w:rsidR="00753B5A">
        <w:rPr>
          <w:i/>
          <w:spacing w:val="-25"/>
          <w:w w:val="115"/>
          <w:position w:val="2"/>
        </w:rPr>
        <w:t xml:space="preserve"> </w:t>
      </w:r>
      <w:r w:rsidR="00753B5A">
        <w:rPr>
          <w:i/>
          <w:spacing w:val="-3"/>
          <w:w w:val="115"/>
          <w:position w:val="2"/>
        </w:rPr>
        <w:t>r,</w:t>
      </w:r>
      <w:r w:rsidR="00753B5A">
        <w:rPr>
          <w:i/>
          <w:spacing w:val="-25"/>
          <w:w w:val="115"/>
          <w:position w:val="2"/>
        </w:rPr>
        <w:t xml:space="preserve"> </w:t>
      </w:r>
      <w:r w:rsidR="00753B5A">
        <w:rPr>
          <w:i/>
          <w:spacing w:val="3"/>
          <w:w w:val="115"/>
          <w:position w:val="2"/>
        </w:rPr>
        <w:t>σ</w:t>
      </w:r>
      <w:r w:rsidR="00753B5A">
        <w:rPr>
          <w:spacing w:val="3"/>
          <w:w w:val="115"/>
          <w:position w:val="2"/>
        </w:rPr>
        <w:t>)</w:t>
      </w:r>
      <w:r w:rsidR="00753B5A">
        <w:rPr>
          <w:spacing w:val="2"/>
          <w:w w:val="115"/>
          <w:position w:val="2"/>
        </w:rPr>
        <w:t xml:space="preserve"> </w:t>
      </w:r>
      <w:r w:rsidR="00753B5A">
        <w:rPr>
          <w:w w:val="115"/>
          <w:position w:val="2"/>
        </w:rPr>
        <w:t>from</w:t>
      </w:r>
      <w:r w:rsidR="00753B5A">
        <w:rPr>
          <w:spacing w:val="2"/>
          <w:w w:val="115"/>
          <w:position w:val="2"/>
        </w:rPr>
        <w:t xml:space="preserve"> </w:t>
      </w:r>
      <w:r w:rsidR="00753B5A">
        <w:rPr>
          <w:w w:val="115"/>
          <w:position w:val="2"/>
        </w:rPr>
        <w:t>the</w:t>
      </w:r>
      <w:r w:rsidR="00753B5A">
        <w:rPr>
          <w:spacing w:val="2"/>
          <w:w w:val="115"/>
          <w:position w:val="2"/>
        </w:rPr>
        <w:t xml:space="preserve"> </w:t>
      </w:r>
      <w:r w:rsidR="00753B5A">
        <w:rPr>
          <w:w w:val="115"/>
          <w:position w:val="2"/>
        </w:rPr>
        <w:t>observed</w:t>
      </w:r>
      <w:r w:rsidR="00753B5A">
        <w:rPr>
          <w:spacing w:val="2"/>
          <w:w w:val="115"/>
          <w:position w:val="2"/>
        </w:rPr>
        <w:t xml:space="preserve"> </w:t>
      </w:r>
      <w:r w:rsidR="00753B5A">
        <w:rPr>
          <w:w w:val="115"/>
          <w:position w:val="2"/>
        </w:rPr>
        <w:t>one-dimensional</w:t>
      </w:r>
      <w:r w:rsidR="00753B5A">
        <w:rPr>
          <w:spacing w:val="2"/>
          <w:w w:val="115"/>
          <w:position w:val="2"/>
        </w:rPr>
        <w:t xml:space="preserve"> </w:t>
      </w:r>
      <w:r w:rsidR="00753B5A">
        <w:rPr>
          <w:w w:val="115"/>
          <w:position w:val="2"/>
        </w:rPr>
        <w:t>time-series</w:t>
      </w:r>
      <w:r w:rsidR="00753B5A">
        <w:rPr>
          <w:spacing w:val="2"/>
          <w:w w:val="115"/>
          <w:position w:val="2"/>
        </w:rPr>
        <w:t xml:space="preserve"> </w:t>
      </w:r>
      <w:r w:rsidR="00753B5A">
        <w:rPr>
          <w:w w:val="115"/>
          <w:position w:val="2"/>
        </w:rPr>
        <w:t>data</w:t>
      </w:r>
      <w:r w:rsidR="00753B5A">
        <w:rPr>
          <w:spacing w:val="2"/>
          <w:w w:val="115"/>
          <w:position w:val="2"/>
        </w:rPr>
        <w:t xml:space="preserve"> </w:t>
      </w:r>
      <w:r w:rsidR="00753B5A">
        <w:rPr>
          <w:b/>
          <w:i/>
          <w:w w:val="115"/>
          <w:position w:val="2"/>
        </w:rPr>
        <w:t>x</w:t>
      </w:r>
      <w:r w:rsidR="00753B5A">
        <w:rPr>
          <w:b/>
          <w:i/>
          <w:spacing w:val="-7"/>
          <w:w w:val="115"/>
          <w:position w:val="2"/>
        </w:rPr>
        <w:t xml:space="preserve"> </w:t>
      </w:r>
      <w:r w:rsidR="00753B5A">
        <w:rPr>
          <w:w w:val="120"/>
          <w:position w:val="2"/>
        </w:rPr>
        <w:t>=</w:t>
      </w:r>
      <w:r w:rsidR="00753B5A">
        <w:rPr>
          <w:spacing w:val="-9"/>
          <w:w w:val="120"/>
          <w:position w:val="2"/>
        </w:rPr>
        <w:t xml:space="preserve"> </w:t>
      </w:r>
      <w:r w:rsidR="00753B5A">
        <w:rPr>
          <w:w w:val="115"/>
          <w:position w:val="2"/>
        </w:rPr>
        <w:t>(</w:t>
      </w:r>
      <w:r w:rsidR="00753B5A">
        <w:rPr>
          <w:i/>
          <w:w w:val="115"/>
          <w:position w:val="2"/>
        </w:rPr>
        <w:t>x</w:t>
      </w:r>
      <w:r w:rsidR="00753B5A">
        <w:rPr>
          <w:w w:val="115"/>
          <w:sz w:val="12"/>
        </w:rPr>
        <w:t>1</w:t>
      </w:r>
      <w:r w:rsidR="00753B5A">
        <w:rPr>
          <w:i/>
          <w:w w:val="115"/>
          <w:position w:val="2"/>
        </w:rPr>
        <w:t>,</w:t>
      </w:r>
      <w:r w:rsidR="00753B5A">
        <w:rPr>
          <w:i/>
          <w:spacing w:val="-26"/>
          <w:w w:val="115"/>
          <w:position w:val="2"/>
        </w:rPr>
        <w:t xml:space="preserve"> </w:t>
      </w:r>
      <w:r w:rsidR="00753B5A">
        <w:rPr>
          <w:i/>
          <w:spacing w:val="2"/>
          <w:w w:val="115"/>
          <w:position w:val="2"/>
        </w:rPr>
        <w:t>x</w:t>
      </w:r>
      <w:r w:rsidR="00753B5A">
        <w:rPr>
          <w:spacing w:val="2"/>
          <w:w w:val="115"/>
          <w:sz w:val="12"/>
        </w:rPr>
        <w:t>2</w:t>
      </w:r>
      <w:r w:rsidR="00753B5A">
        <w:rPr>
          <w:i/>
          <w:spacing w:val="2"/>
          <w:w w:val="115"/>
          <w:position w:val="2"/>
        </w:rPr>
        <w:t>,</w:t>
      </w:r>
      <w:r w:rsidR="00753B5A">
        <w:rPr>
          <w:i/>
          <w:spacing w:val="-25"/>
          <w:w w:val="115"/>
          <w:position w:val="2"/>
        </w:rPr>
        <w:t xml:space="preserve"> </w:t>
      </w:r>
      <w:r w:rsidR="00753B5A">
        <w:rPr>
          <w:i/>
          <w:w w:val="115"/>
          <w:position w:val="2"/>
        </w:rPr>
        <w:t>...,</w:t>
      </w:r>
      <w:r w:rsidR="00753B5A">
        <w:rPr>
          <w:i/>
          <w:spacing w:val="-25"/>
          <w:w w:val="115"/>
          <w:position w:val="2"/>
        </w:rPr>
        <w:t xml:space="preserve"> </w:t>
      </w:r>
      <w:proofErr w:type="gramStart"/>
      <w:r w:rsidR="00753B5A">
        <w:rPr>
          <w:i/>
          <w:w w:val="115"/>
          <w:position w:val="2"/>
        </w:rPr>
        <w:t>x</w:t>
      </w:r>
      <w:r w:rsidR="00753B5A">
        <w:rPr>
          <w:rFonts w:ascii="Arial" w:hAnsi="Arial"/>
          <w:i/>
          <w:w w:val="115"/>
          <w:sz w:val="12"/>
        </w:rPr>
        <w:t>T</w:t>
      </w:r>
      <w:r w:rsidR="00753B5A">
        <w:rPr>
          <w:rFonts w:ascii="Arial" w:hAnsi="Arial"/>
          <w:i/>
          <w:spacing w:val="-14"/>
          <w:w w:val="115"/>
          <w:sz w:val="12"/>
        </w:rPr>
        <w:t xml:space="preserve"> </w:t>
      </w:r>
      <w:r w:rsidR="00753B5A">
        <w:rPr>
          <w:w w:val="115"/>
          <w:position w:val="2"/>
        </w:rPr>
        <w:t>)</w:t>
      </w:r>
      <w:proofErr w:type="gramEnd"/>
      <w:r w:rsidR="00753B5A">
        <w:rPr>
          <w:spacing w:val="2"/>
          <w:w w:val="115"/>
          <w:position w:val="2"/>
        </w:rPr>
        <w:t xml:space="preserve"> </w:t>
      </w:r>
      <w:r w:rsidR="00753B5A">
        <w:rPr>
          <w:w w:val="115"/>
          <w:position w:val="2"/>
        </w:rPr>
        <w:t xml:space="preserve">where each </w:t>
      </w:r>
      <w:r w:rsidR="00753B5A">
        <w:rPr>
          <w:i/>
          <w:w w:val="120"/>
          <w:position w:val="2"/>
        </w:rPr>
        <w:t>x</w:t>
      </w:r>
      <w:r w:rsidR="00753B5A">
        <w:rPr>
          <w:rFonts w:ascii="Arial" w:hAnsi="Arial"/>
          <w:i/>
          <w:w w:val="120"/>
          <w:sz w:val="12"/>
        </w:rPr>
        <w:t>t</w:t>
      </w:r>
      <w:r w:rsidR="00753B5A">
        <w:rPr>
          <w:rFonts w:ascii="Arial" w:hAnsi="Arial"/>
          <w:i/>
          <w:spacing w:val="2"/>
          <w:w w:val="120"/>
          <w:sz w:val="12"/>
        </w:rPr>
        <w:t xml:space="preserve"> </w:t>
      </w:r>
      <w:r w:rsidR="00753B5A">
        <w:rPr>
          <w:rFonts w:ascii="Arial" w:hAnsi="Arial"/>
          <w:w w:val="115"/>
          <w:position w:val="2"/>
        </w:rPr>
        <w:t>N</w:t>
      </w:r>
      <w:r w:rsidR="00753B5A">
        <w:rPr>
          <w:w w:val="115"/>
          <w:position w:val="2"/>
        </w:rPr>
        <w:t>.</w:t>
      </w:r>
    </w:p>
    <w:p w14:paraId="51AF90BE" w14:textId="77777777" w:rsidR="00EC0BD2" w:rsidRDefault="0043734F">
      <w:pPr>
        <w:pStyle w:val="Textkrper"/>
        <w:spacing w:before="12" w:line="252" w:lineRule="auto"/>
        <w:ind w:left="120" w:right="1124" w:firstLine="239"/>
        <w:jc w:val="both"/>
      </w:pPr>
      <w:r>
        <w:rPr>
          <w:noProof/>
          <w:lang w:val="de-DE" w:eastAsia="de-DE"/>
        </w:rPr>
        <mc:AlternateContent>
          <mc:Choice Requires="wps">
            <w:drawing>
              <wp:anchor distT="0" distB="0" distL="114300" distR="114300" simplePos="0" relativeHeight="251675648" behindDoc="1" locked="0" layoutInCell="1" allowOverlap="1" wp14:anchorId="2EE8D682" wp14:editId="357A06A1">
                <wp:simplePos x="0" y="0"/>
                <wp:positionH relativeFrom="page">
                  <wp:posOffset>3126105</wp:posOffset>
                </wp:positionH>
                <wp:positionV relativeFrom="paragraph">
                  <wp:posOffset>164465</wp:posOffset>
                </wp:positionV>
                <wp:extent cx="196850" cy="198120"/>
                <wp:effectExtent l="1905" t="0" r="1270" b="0"/>
                <wp:wrapNone/>
                <wp:docPr id="5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85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54D1FA" w14:textId="77777777" w:rsidR="00785F08" w:rsidRDefault="00785F08">
                            <w:pPr>
                              <w:pStyle w:val="Textkrper"/>
                              <w:spacing w:line="182" w:lineRule="exact"/>
                              <w:rPr>
                                <w:rFonts w:ascii="DejaVu Sans" w:hAnsi="DejaVu Sans"/>
                              </w:rPr>
                            </w:pPr>
                            <w:r>
                              <w:rPr>
                                <w:rFonts w:ascii="DejaVu Sans" w:hAnsi="DejaVu Sans"/>
                              </w:rPr>
                              <w:t>∼</w:t>
                            </w:r>
                            <w:r>
                              <w:rPr>
                                <w:rFonts w:ascii="DejaVu Sans" w:hAnsi="DejaVu Sans"/>
                                <w:spacing w:val="-31"/>
                              </w:rPr>
                              <w:t xml:space="preserve"> </w:t>
                            </w:r>
                            <w:r>
                              <w:rPr>
                                <w:rFonts w:ascii="DejaVu Sans" w:hAnsi="DejaVu Sans"/>
                              </w:rPr>
                              <w:t>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E8D682" id="Text Box 25" o:spid="_x0000_s1092" type="#_x0000_t202" style="position:absolute;left:0;text-align:left;margin-left:246.15pt;margin-top:12.95pt;width:15.5pt;height:15.6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" filled="f" stroked="f">
                <v:textbox inset="0,0,0,0">
                  <w:txbxContent>
                    <w:p w14:paraId="7054D1FA" w14:textId="77777777" w:rsidR="00785F08" w:rsidRDefault="00785F08">
                      <w:pPr>
                        <w:pStyle w:val="Textkrper"/>
                        <w:spacing w:line="182" w:lineRule="exact"/>
                        <w:rPr>
                          <w:rFonts w:ascii="DejaVu Sans" w:hAnsi="DejaVu Sans"/>
                        </w:rPr>
                      </w:pPr>
                      <w:r>
                        <w:rPr>
                          <w:rFonts w:ascii="DejaVu Sans" w:hAnsi="DejaVu Sans"/>
                        </w:rPr>
                        <w:t>∼</w:t>
                      </w:r>
                      <w:r>
                        <w:rPr>
                          <w:rFonts w:ascii="DejaVu Sans" w:hAnsi="DejaVu Sans"/>
                          <w:spacing w:val="-31"/>
                        </w:rPr>
                        <w:t xml:space="preserve"> </w:t>
                      </w:r>
                      <w:r>
                        <w:rPr>
                          <w:rFonts w:ascii="DejaVu Sans" w:hAnsi="DejaVu Sans"/>
                        </w:rPr>
                        <w:t>U</w:t>
                      </w:r>
                    </w:p>
                  </w:txbxContent>
                </v:textbox>
                <w10:wrap anchorx="page"/>
              </v:shape>
            </w:pict>
          </mc:Fallback>
        </mc:AlternateContent>
      </w:r>
      <w:r w:rsidR="00753B5A">
        <w:rPr>
          <w:w w:val="110"/>
        </w:rPr>
        <w:t xml:space="preserve">During training of the networks, </w:t>
      </w:r>
      <w:r w:rsidR="00753B5A">
        <w:rPr>
          <w:spacing w:val="-3"/>
          <w:w w:val="110"/>
        </w:rPr>
        <w:t xml:space="preserve">we </w:t>
      </w:r>
      <w:r w:rsidR="00753B5A">
        <w:rPr>
          <w:w w:val="110"/>
        </w:rPr>
        <w:t xml:space="preserve">simulate time-series from the Ricker model with </w:t>
      </w:r>
      <w:r w:rsidR="00753B5A">
        <w:rPr>
          <w:spacing w:val="-3"/>
          <w:w w:val="110"/>
        </w:rPr>
        <w:t xml:space="preserve">varying </w:t>
      </w:r>
      <w:r w:rsidR="00753B5A">
        <w:rPr>
          <w:w w:val="110"/>
        </w:rPr>
        <w:t xml:space="preserve">lengths. The number of time points </w:t>
      </w:r>
      <w:r w:rsidR="00753B5A">
        <w:rPr>
          <w:i/>
          <w:w w:val="110"/>
        </w:rPr>
        <w:t xml:space="preserve">T </w:t>
      </w:r>
      <w:r w:rsidR="00753B5A">
        <w:rPr>
          <w:w w:val="110"/>
        </w:rPr>
        <w:t xml:space="preserve">is drawn from a uniform distribution </w:t>
      </w:r>
      <w:r w:rsidR="00753B5A">
        <w:rPr>
          <w:i/>
          <w:w w:val="110"/>
        </w:rPr>
        <w:t xml:space="preserve">T </w:t>
      </w:r>
      <w:r w:rsidR="00753B5A">
        <w:rPr>
          <w:w w:val="110"/>
        </w:rPr>
        <w:t>(100</w:t>
      </w:r>
      <w:r w:rsidR="00753B5A">
        <w:rPr>
          <w:i/>
          <w:w w:val="110"/>
        </w:rPr>
        <w:t xml:space="preserve">, </w:t>
      </w:r>
      <w:r w:rsidR="00753B5A">
        <w:rPr>
          <w:w w:val="110"/>
        </w:rPr>
        <w:t xml:space="preserve">500) at each training iteration (see the </w:t>
      </w:r>
      <w:r w:rsidR="00753B5A">
        <w:rPr>
          <w:rFonts w:ascii="Georgia"/>
          <w:b/>
          <w:w w:val="110"/>
        </w:rPr>
        <w:t xml:space="preserve">SI </w:t>
      </w:r>
      <w:r w:rsidR="00753B5A">
        <w:rPr>
          <w:w w:val="110"/>
        </w:rPr>
        <w:t>for more details about the simulation).</w:t>
      </w:r>
    </w:p>
    <w:p w14:paraId="57509CCB" w14:textId="0526A4BF" w:rsidR="00EC0BD2" w:rsidRDefault="0043734F">
      <w:pPr>
        <w:pStyle w:val="Textkrper"/>
        <w:spacing w:before="9" w:line="252" w:lineRule="auto"/>
        <w:ind w:left="120" w:right="1124" w:firstLine="239"/>
        <w:jc w:val="both"/>
      </w:pPr>
      <w:r>
        <w:rPr>
          <w:noProof/>
          <w:lang w:val="de-DE" w:eastAsia="de-DE"/>
        </w:rPr>
        <mc:AlternateContent>
          <mc:Choice Requires="wps">
            <w:drawing>
              <wp:anchor distT="0" distB="0" distL="114300" distR="114300" simplePos="0" relativeHeight="251676672" behindDoc="1" locked="0" layoutInCell="1" allowOverlap="1" wp14:anchorId="255D1A51" wp14:editId="7FC7685E">
                <wp:simplePos x="0" y="0"/>
                <wp:positionH relativeFrom="page">
                  <wp:posOffset>758190</wp:posOffset>
                </wp:positionH>
                <wp:positionV relativeFrom="paragraph">
                  <wp:posOffset>300990</wp:posOffset>
                </wp:positionV>
                <wp:extent cx="196850" cy="198120"/>
                <wp:effectExtent l="0" t="2540" r="0" b="0"/>
                <wp:wrapNone/>
                <wp:docPr id="5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85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5F509" w14:textId="77777777" w:rsidR="00785F08" w:rsidRDefault="00785F08">
                            <w:pPr>
                              <w:pStyle w:val="Textkrper"/>
                              <w:spacing w:line="182" w:lineRule="exact"/>
                              <w:rPr>
                                <w:rFonts w:ascii="DejaVu Sans" w:hAnsi="DejaVu Sans"/>
                              </w:rPr>
                            </w:pPr>
                            <w:r>
                              <w:rPr>
                                <w:rFonts w:ascii="DejaVu Sans" w:hAnsi="DejaVu Sans"/>
                              </w:rPr>
                              <w:t>∼</w:t>
                            </w:r>
                            <w:r>
                              <w:rPr>
                                <w:rFonts w:ascii="DejaVu Sans" w:hAnsi="DejaVu Sans"/>
                                <w:spacing w:val="-31"/>
                              </w:rPr>
                              <w:t xml:space="preserve"> </w:t>
                            </w:r>
                            <w:r>
                              <w:rPr>
                                <w:rFonts w:ascii="DejaVu Sans" w:hAnsi="DejaVu Sans"/>
                              </w:rPr>
                              <w:t>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5D1A51" id="Text Box 24" o:spid="_x0000_s1093" type="#_x0000_t202" style="position:absolute;left:0;text-align:left;margin-left:59.7pt;margin-top:23.7pt;width:15.5pt;height:15.6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fE8swIAALI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" filled="f" stroked="f">
                <v:textbox inset="0,0,0,0">
                  <w:txbxContent>
                    <w:p w14:paraId="3925F509" w14:textId="77777777" w:rsidR="00785F08" w:rsidRDefault="00785F08">
                      <w:pPr>
                        <w:pStyle w:val="Textkrper"/>
                        <w:spacing w:line="182" w:lineRule="exact"/>
                        <w:rPr>
                          <w:rFonts w:ascii="DejaVu Sans" w:hAnsi="DejaVu Sans"/>
                        </w:rPr>
                      </w:pPr>
                      <w:r>
                        <w:rPr>
                          <w:rFonts w:ascii="DejaVu Sans" w:hAnsi="DejaVu Sans"/>
                        </w:rPr>
                        <w:t>∼</w:t>
                      </w:r>
                      <w:r>
                        <w:rPr>
                          <w:rFonts w:ascii="DejaVu Sans" w:hAnsi="DejaVu Sans"/>
                          <w:spacing w:val="-31"/>
                        </w:rPr>
                        <w:t xml:space="preserve"> </w:t>
                      </w:r>
                      <w:r>
                        <w:rPr>
                          <w:rFonts w:ascii="DejaVu Sans" w:hAnsi="DejaVu Sans"/>
                        </w:rPr>
                        <w:t>U</w:t>
                      </w:r>
                    </w:p>
                  </w:txbxContent>
                </v:textbox>
                <w10:wrap anchorx="page"/>
              </v:shape>
            </w:pict>
          </mc:Fallback>
        </mc:AlternateContent>
      </w:r>
      <w:r w:rsidR="00753B5A">
        <w:rPr>
          <w:w w:val="110"/>
        </w:rPr>
        <w:t xml:space="preserve">What if the data does not contain information about a particular parameter? In this case, </w:t>
      </w:r>
      <w:r w:rsidR="00753B5A">
        <w:rPr>
          <w:spacing w:val="-3"/>
          <w:w w:val="110"/>
        </w:rPr>
        <w:t xml:space="preserve">any </w:t>
      </w:r>
      <w:r w:rsidR="00753B5A">
        <w:rPr>
          <w:spacing w:val="2"/>
          <w:w w:val="110"/>
        </w:rPr>
        <w:t xml:space="preserve">good </w:t>
      </w:r>
      <w:r w:rsidR="00753B5A">
        <w:rPr>
          <w:w w:val="110"/>
        </w:rPr>
        <w:t xml:space="preserve">estimation </w:t>
      </w:r>
      <w:proofErr w:type="gramStart"/>
      <w:r w:rsidR="00753B5A">
        <w:rPr>
          <w:w w:val="110"/>
        </w:rPr>
        <w:t>method  should</w:t>
      </w:r>
      <w:proofErr w:type="gramEnd"/>
      <w:r w:rsidR="00753B5A">
        <w:rPr>
          <w:w w:val="110"/>
        </w:rPr>
        <w:t xml:space="preserve"> detect this,  and return the prior of the particular parameter.   </w:t>
      </w:r>
      <w:proofErr w:type="gramStart"/>
      <w:r w:rsidR="00753B5A">
        <w:rPr>
          <w:spacing w:val="-8"/>
          <w:w w:val="110"/>
        </w:rPr>
        <w:t xml:space="preserve">To  </w:t>
      </w:r>
      <w:r w:rsidR="00753B5A">
        <w:rPr>
          <w:w w:val="110"/>
        </w:rPr>
        <w:t>test</w:t>
      </w:r>
      <w:proofErr w:type="gramEnd"/>
      <w:r w:rsidR="00753B5A">
        <w:rPr>
          <w:w w:val="110"/>
        </w:rPr>
        <w:t xml:space="preserve"> this,  </w:t>
      </w:r>
      <w:r w:rsidR="00753B5A">
        <w:rPr>
          <w:spacing w:val="-3"/>
          <w:w w:val="110"/>
        </w:rPr>
        <w:t xml:space="preserve">we  </w:t>
      </w:r>
      <w:r w:rsidR="00753B5A">
        <w:rPr>
          <w:w w:val="110"/>
        </w:rPr>
        <w:t xml:space="preserve">append a random uniform </w:t>
      </w:r>
      <w:r w:rsidR="00753B5A">
        <w:rPr>
          <w:spacing w:val="-3"/>
          <w:w w:val="110"/>
        </w:rPr>
        <w:t xml:space="preserve">variable           </w:t>
      </w:r>
      <w:r w:rsidR="00753B5A">
        <w:rPr>
          <w:i/>
          <w:w w:val="110"/>
        </w:rPr>
        <w:t xml:space="preserve">u </w:t>
      </w:r>
      <w:r w:rsidR="00753B5A">
        <w:rPr>
          <w:w w:val="110"/>
        </w:rPr>
        <w:t>(0</w:t>
      </w:r>
      <w:r w:rsidR="00753B5A">
        <w:rPr>
          <w:i/>
          <w:w w:val="110"/>
        </w:rPr>
        <w:t xml:space="preserve">, </w:t>
      </w:r>
      <w:r w:rsidR="00753B5A">
        <w:rPr>
          <w:w w:val="110"/>
        </w:rPr>
        <w:t xml:space="preserve">1) to the parameter vector </w:t>
      </w:r>
      <w:r w:rsidR="00753B5A">
        <w:rPr>
          <w:b/>
          <w:i/>
          <w:w w:val="110"/>
        </w:rPr>
        <w:t xml:space="preserve">θ </w:t>
      </w:r>
      <w:r w:rsidR="00753B5A">
        <w:rPr>
          <w:w w:val="110"/>
        </w:rPr>
        <w:t xml:space="preserve">and train the model with this additional dummy parameter.  </w:t>
      </w:r>
      <w:r w:rsidR="00753B5A">
        <w:rPr>
          <w:spacing w:val="-8"/>
          <w:w w:val="110"/>
        </w:rPr>
        <w:t xml:space="preserve">We </w:t>
      </w:r>
      <w:r w:rsidR="00753B5A">
        <w:rPr>
          <w:w w:val="110"/>
        </w:rPr>
        <w:t>expect that the networks learn</w:t>
      </w:r>
      <w:r w:rsidR="00753B5A">
        <w:rPr>
          <w:spacing w:val="13"/>
          <w:w w:val="110"/>
        </w:rPr>
        <w:t xml:space="preserve"> </w:t>
      </w:r>
      <w:r w:rsidR="00753B5A">
        <w:rPr>
          <w:w w:val="110"/>
        </w:rPr>
        <w:t>to</w:t>
      </w:r>
      <w:r w:rsidR="00753B5A">
        <w:rPr>
          <w:spacing w:val="13"/>
          <w:w w:val="110"/>
        </w:rPr>
        <w:t xml:space="preserve"> </w:t>
      </w:r>
      <w:r w:rsidR="00753B5A">
        <w:rPr>
          <w:w w:val="110"/>
        </w:rPr>
        <w:t>ignore</w:t>
      </w:r>
      <w:r w:rsidR="00753B5A">
        <w:rPr>
          <w:spacing w:val="14"/>
          <w:w w:val="110"/>
        </w:rPr>
        <w:t xml:space="preserve"> </w:t>
      </w:r>
      <w:r w:rsidR="00753B5A">
        <w:rPr>
          <w:w w:val="110"/>
        </w:rPr>
        <w:t>this</w:t>
      </w:r>
      <w:r w:rsidR="00753B5A">
        <w:rPr>
          <w:spacing w:val="13"/>
          <w:w w:val="110"/>
        </w:rPr>
        <w:t xml:space="preserve"> </w:t>
      </w:r>
      <w:r w:rsidR="00753B5A">
        <w:rPr>
          <w:w w:val="110"/>
        </w:rPr>
        <w:t>dummy</w:t>
      </w:r>
      <w:r w:rsidR="00753B5A">
        <w:rPr>
          <w:spacing w:val="13"/>
          <w:w w:val="110"/>
        </w:rPr>
        <w:t xml:space="preserve"> </w:t>
      </w:r>
      <w:r w:rsidR="00753B5A">
        <w:rPr>
          <w:w w:val="110"/>
        </w:rPr>
        <w:t>parameter,</w:t>
      </w:r>
      <w:r w:rsidR="00753B5A">
        <w:rPr>
          <w:spacing w:val="14"/>
          <w:w w:val="110"/>
        </w:rPr>
        <w:t xml:space="preserve"> </w:t>
      </w:r>
      <w:del w:id="190" w:author="andreas.voss" w:date="2019-07-09T14:37:00Z">
        <w:r w:rsidR="00753B5A" w:rsidDel="00E84EAA">
          <w:rPr>
            <w:w w:val="110"/>
          </w:rPr>
          <w:delText>i.e.</w:delText>
        </w:r>
      </w:del>
      <w:ins w:id="191" w:author="andreas.voss" w:date="2019-07-09T14:37:00Z">
        <w:r w:rsidR="00E84EAA">
          <w:rPr>
            <w:w w:val="110"/>
          </w:rPr>
          <w:t>that is</w:t>
        </w:r>
      </w:ins>
      <w:r w:rsidR="00753B5A">
        <w:rPr>
          <w:w w:val="110"/>
        </w:rPr>
        <w:t>,</w:t>
      </w:r>
      <w:r w:rsidR="00753B5A">
        <w:rPr>
          <w:spacing w:val="13"/>
          <w:w w:val="110"/>
        </w:rPr>
        <w:t xml:space="preserve"> </w:t>
      </w:r>
      <w:r w:rsidR="00753B5A">
        <w:rPr>
          <w:w w:val="110"/>
        </w:rPr>
        <w:t>the</w:t>
      </w:r>
      <w:r w:rsidR="00753B5A">
        <w:rPr>
          <w:spacing w:val="14"/>
          <w:w w:val="110"/>
        </w:rPr>
        <w:t xml:space="preserve"> </w:t>
      </w:r>
      <w:r w:rsidR="00753B5A">
        <w:rPr>
          <w:w w:val="110"/>
        </w:rPr>
        <w:t>estimated</w:t>
      </w:r>
      <w:r w:rsidR="00753B5A">
        <w:rPr>
          <w:spacing w:val="13"/>
          <w:w w:val="110"/>
        </w:rPr>
        <w:t xml:space="preserve"> </w:t>
      </w:r>
      <w:r w:rsidR="00753B5A">
        <w:rPr>
          <w:w w:val="110"/>
        </w:rPr>
        <w:t>posterior</w:t>
      </w:r>
      <w:r w:rsidR="00753B5A">
        <w:rPr>
          <w:spacing w:val="13"/>
          <w:w w:val="110"/>
        </w:rPr>
        <w:t xml:space="preserve"> </w:t>
      </w:r>
      <w:r w:rsidR="00753B5A">
        <w:rPr>
          <w:w w:val="110"/>
        </w:rPr>
        <w:t>of</w:t>
      </w:r>
      <w:r w:rsidR="00753B5A">
        <w:rPr>
          <w:spacing w:val="15"/>
          <w:w w:val="110"/>
        </w:rPr>
        <w:t xml:space="preserve"> </w:t>
      </w:r>
      <w:r w:rsidR="00753B5A">
        <w:rPr>
          <w:i/>
          <w:w w:val="110"/>
        </w:rPr>
        <w:t>u</w:t>
      </w:r>
      <w:r w:rsidR="00753B5A">
        <w:rPr>
          <w:i/>
          <w:spacing w:val="13"/>
          <w:w w:val="110"/>
        </w:rPr>
        <w:t xml:space="preserve"> </w:t>
      </w:r>
      <w:r w:rsidR="00753B5A">
        <w:rPr>
          <w:w w:val="110"/>
        </w:rPr>
        <w:t>is</w:t>
      </w:r>
      <w:r w:rsidR="00753B5A">
        <w:rPr>
          <w:spacing w:val="14"/>
          <w:w w:val="110"/>
        </w:rPr>
        <w:t xml:space="preserve"> </w:t>
      </w:r>
      <w:ins w:id="192" w:author="andreas.voss" w:date="2019-07-09T14:37:00Z">
        <w:r w:rsidR="00E84EAA">
          <w:rPr>
            <w:spacing w:val="14"/>
            <w:w w:val="110"/>
          </w:rPr>
          <w:t>(</w:t>
        </w:r>
      </w:ins>
      <w:r w:rsidR="00753B5A">
        <w:rPr>
          <w:w w:val="110"/>
        </w:rPr>
        <w:t>approximately</w:t>
      </w:r>
      <w:ins w:id="193" w:author="andreas.voss" w:date="2019-07-09T14:37:00Z">
        <w:r w:rsidR="00E84EAA">
          <w:rPr>
            <w:w w:val="110"/>
          </w:rPr>
          <w:t>)</w:t>
        </w:r>
      </w:ins>
      <w:r w:rsidR="00753B5A">
        <w:rPr>
          <w:spacing w:val="13"/>
          <w:w w:val="110"/>
        </w:rPr>
        <w:t xml:space="preserve"> </w:t>
      </w:r>
      <w:r w:rsidR="00753B5A">
        <w:rPr>
          <w:w w:val="110"/>
        </w:rPr>
        <w:t>equal</w:t>
      </w:r>
      <w:r w:rsidR="00753B5A">
        <w:rPr>
          <w:spacing w:val="13"/>
          <w:w w:val="110"/>
        </w:rPr>
        <w:t xml:space="preserve"> </w:t>
      </w:r>
      <w:r w:rsidR="00753B5A">
        <w:rPr>
          <w:w w:val="110"/>
        </w:rPr>
        <w:t>to</w:t>
      </w:r>
      <w:r w:rsidR="00753B5A">
        <w:rPr>
          <w:spacing w:val="14"/>
          <w:w w:val="110"/>
        </w:rPr>
        <w:t xml:space="preserve"> </w:t>
      </w:r>
      <w:r w:rsidR="00753B5A">
        <w:rPr>
          <w:w w:val="110"/>
        </w:rPr>
        <w:t>the</w:t>
      </w:r>
      <w:r w:rsidR="00753B5A">
        <w:rPr>
          <w:spacing w:val="13"/>
          <w:w w:val="110"/>
        </w:rPr>
        <w:t xml:space="preserve"> </w:t>
      </w:r>
      <w:r w:rsidR="00753B5A">
        <w:rPr>
          <w:w w:val="110"/>
        </w:rPr>
        <w:t>uniform</w:t>
      </w:r>
      <w:r w:rsidR="00753B5A">
        <w:rPr>
          <w:spacing w:val="14"/>
          <w:w w:val="110"/>
        </w:rPr>
        <w:t xml:space="preserve"> </w:t>
      </w:r>
      <w:r w:rsidR="00753B5A">
        <w:rPr>
          <w:w w:val="110"/>
        </w:rPr>
        <w:t>prior.</w:t>
      </w:r>
    </w:p>
    <w:p w14:paraId="4A9BF46F" w14:textId="77777777" w:rsidR="00EC0BD2" w:rsidRDefault="00EC0BD2">
      <w:pPr>
        <w:spacing w:line="252" w:lineRule="auto"/>
        <w:jc w:val="both"/>
        <w:sectPr w:rsidR="00EC0BD2">
          <w:type w:val="continuous"/>
          <w:pgSz w:w="12240" w:h="15840"/>
          <w:pgMar w:top="880" w:right="0" w:bottom="280" w:left="560" w:header="720" w:footer="720" w:gutter="0"/>
          <w:cols w:num="2" w:space="720" w:equalWidth="0">
            <w:col w:w="278" w:space="79"/>
            <w:col w:w="11323"/>
          </w:cols>
        </w:sectPr>
      </w:pPr>
    </w:p>
    <w:p w14:paraId="5BFD1440" w14:textId="77777777" w:rsidR="00EC0BD2" w:rsidRDefault="00EC0BD2">
      <w:pPr>
        <w:pStyle w:val="Textkrper"/>
        <w:spacing w:before="5"/>
        <w:rPr>
          <w:sz w:val="17"/>
        </w:rPr>
      </w:pPr>
    </w:p>
    <w:p w14:paraId="16FEB17F" w14:textId="77777777" w:rsidR="00EC0BD2" w:rsidRDefault="00753B5A">
      <w:pPr>
        <w:ind w:left="209"/>
        <w:rPr>
          <w:rFonts w:ascii="Arial"/>
          <w:sz w:val="9"/>
        </w:rPr>
      </w:pPr>
      <w:r>
        <w:rPr>
          <w:rFonts w:ascii="Arial"/>
          <w:w w:val="105"/>
          <w:sz w:val="9"/>
        </w:rPr>
        <w:t>203</w:t>
      </w:r>
    </w:p>
    <w:p w14:paraId="43EC0B3C" w14:textId="77777777" w:rsidR="00EC0BD2" w:rsidRDefault="00EC0BD2">
      <w:pPr>
        <w:pStyle w:val="Textkrper"/>
        <w:rPr>
          <w:rFonts w:ascii="Arial"/>
          <w:sz w:val="10"/>
        </w:rPr>
      </w:pPr>
    </w:p>
    <w:p w14:paraId="5177DC2E" w14:textId="77777777" w:rsidR="00EC0BD2" w:rsidRDefault="00753B5A">
      <w:pPr>
        <w:spacing w:line="100" w:lineRule="exact"/>
        <w:ind w:left="209"/>
        <w:rPr>
          <w:rFonts w:ascii="Arial"/>
          <w:sz w:val="9"/>
        </w:rPr>
      </w:pPr>
      <w:r>
        <w:rPr>
          <w:rFonts w:ascii="Arial"/>
          <w:w w:val="105"/>
          <w:sz w:val="9"/>
        </w:rPr>
        <w:t>204</w:t>
      </w:r>
    </w:p>
    <w:p w14:paraId="7E46B350" w14:textId="3F7CE75D" w:rsidR="00EC0BD2" w:rsidRDefault="00753B5A">
      <w:pPr>
        <w:pStyle w:val="Textkrper"/>
        <w:spacing w:before="104" w:line="220" w:lineRule="atLeast"/>
        <w:ind w:left="159" w:right="909" w:firstLine="239"/>
      </w:pPr>
      <w:r>
        <w:br w:type="column"/>
      </w:r>
      <w:r>
        <w:rPr>
          <w:w w:val="115"/>
        </w:rPr>
        <w:lastRenderedPageBreak/>
        <w:t>The results on the Ricker model are depicted in</w:t>
      </w:r>
      <w:ins w:id="194" w:author="andreas.voss" w:date="2019-07-09T14:37:00Z">
        <w:r w:rsidR="00E84EAA">
          <w:rPr>
            <w:w w:val="115"/>
          </w:rPr>
          <w:t xml:space="preserve"> </w:t>
        </w:r>
      </w:ins>
      <w:r w:rsidR="00785F08">
        <w:fldChar w:fldCharType="begin"/>
      </w:r>
      <w:r w:rsidR="00785F08">
        <w:instrText xml:space="preserve"> HYPERLINK \l "_bookmark9" </w:instrText>
      </w:r>
      <w:r w:rsidR="00785F08">
        <w:fldChar w:fldCharType="separate"/>
      </w:r>
      <w:r>
        <w:rPr>
          <w:color w:val="0000FF"/>
          <w:w w:val="115"/>
        </w:rPr>
        <w:t xml:space="preserve">Figure </w:t>
      </w:r>
      <w:del w:id="195" w:author="andreas.voss" w:date="2019-07-09T15:00:00Z">
        <w:r w:rsidDel="005D3C05">
          <w:rPr>
            <w:color w:val="0000FF"/>
            <w:w w:val="115"/>
          </w:rPr>
          <w:delText>3</w:delText>
        </w:r>
      </w:del>
      <w:ins w:id="196" w:author="andreas.voss" w:date="2019-07-09T15:00:00Z">
        <w:r w:rsidR="005D3C05">
          <w:rPr>
            <w:color w:val="0000FF"/>
            <w:w w:val="115"/>
          </w:rPr>
          <w:t>4</w:t>
        </w:r>
      </w:ins>
      <w:r>
        <w:rPr>
          <w:w w:val="115"/>
        </w:rPr>
        <w:t>.</w:t>
      </w:r>
      <w:r w:rsidR="00785F08">
        <w:rPr>
          <w:w w:val="115"/>
        </w:rPr>
        <w:fldChar w:fldCharType="end"/>
      </w:r>
      <w:r>
        <w:rPr>
          <w:w w:val="115"/>
        </w:rPr>
        <w:t xml:space="preserve"> As evident from the graph</w:t>
      </w:r>
      <w:del w:id="197" w:author="andreas.voss" w:date="2019-07-09T14:38:00Z">
        <w:r w:rsidDel="00E84EAA">
          <w:rPr>
            <w:w w:val="115"/>
          </w:rPr>
          <w:delText>ic</w:delText>
        </w:r>
      </w:del>
      <w:r>
        <w:rPr>
          <w:w w:val="115"/>
        </w:rPr>
        <w:t xml:space="preserve">s, </w:t>
      </w:r>
      <w:del w:id="198" w:author="andreas.voss" w:date="2019-07-09T14:38:00Z">
        <w:r w:rsidDel="00E84EAA">
          <w:rPr>
            <w:w w:val="115"/>
          </w:rPr>
          <w:delText xml:space="preserve">the </w:delText>
        </w:r>
      </w:del>
      <w:r>
        <w:rPr>
          <w:w w:val="115"/>
        </w:rPr>
        <w:t xml:space="preserve">parameter recovery becomes better when more time points </w:t>
      </w:r>
      <w:del w:id="199" w:author="andreas.voss" w:date="2019-07-09T14:38:00Z">
        <w:r w:rsidDel="00E84EAA">
          <w:rPr>
            <w:w w:val="115"/>
          </w:rPr>
          <w:delText xml:space="preserve">with data </w:delText>
        </w:r>
      </w:del>
      <w:r>
        <w:rPr>
          <w:w w:val="115"/>
        </w:rPr>
        <w:t xml:space="preserve">are </w:t>
      </w:r>
      <w:r>
        <w:rPr>
          <w:spacing w:val="-3"/>
          <w:w w:val="115"/>
        </w:rPr>
        <w:t xml:space="preserve">available </w:t>
      </w:r>
      <w:r>
        <w:rPr>
          <w:w w:val="115"/>
        </w:rPr>
        <w:t>(</w:t>
      </w:r>
      <w:hyperlink w:anchor="_bookmark10" w:history="1">
        <w:r>
          <w:rPr>
            <w:color w:val="0000FF"/>
            <w:w w:val="115"/>
          </w:rPr>
          <w:t>Figure 4c</w:t>
        </w:r>
      </w:hyperlink>
      <w:r>
        <w:rPr>
          <w:w w:val="115"/>
        </w:rPr>
        <w:t xml:space="preserve">). </w:t>
      </w:r>
      <w:r>
        <w:rPr>
          <w:spacing w:val="-3"/>
          <w:w w:val="115"/>
        </w:rPr>
        <w:t xml:space="preserve">At </w:t>
      </w:r>
      <w:r>
        <w:rPr>
          <w:i/>
          <w:w w:val="115"/>
        </w:rPr>
        <w:t xml:space="preserve">T </w:t>
      </w:r>
      <w:r>
        <w:rPr>
          <w:w w:val="115"/>
        </w:rPr>
        <w:t>= 500, the NRMSEs range between 0</w:t>
      </w:r>
      <w:r>
        <w:rPr>
          <w:i/>
          <w:w w:val="115"/>
        </w:rPr>
        <w:t>.</w:t>
      </w:r>
      <w:r>
        <w:rPr>
          <w:w w:val="115"/>
        </w:rPr>
        <w:t>015 and 0</w:t>
      </w:r>
      <w:r>
        <w:rPr>
          <w:i/>
          <w:w w:val="115"/>
        </w:rPr>
        <w:t>.</w:t>
      </w:r>
      <w:r>
        <w:rPr>
          <w:w w:val="115"/>
        </w:rPr>
        <w:t>063,</w:t>
      </w:r>
    </w:p>
    <w:p w14:paraId="795A05C3" w14:textId="77777777" w:rsidR="00EC0BD2" w:rsidRDefault="00753B5A">
      <w:pPr>
        <w:spacing w:line="25" w:lineRule="exact"/>
        <w:ind w:left="965"/>
        <w:rPr>
          <w:sz w:val="12"/>
        </w:rPr>
      </w:pPr>
      <w:r>
        <w:rPr>
          <w:w w:val="121"/>
          <w:sz w:val="12"/>
        </w:rPr>
        <w:t>2</w:t>
      </w:r>
    </w:p>
    <w:p w14:paraId="0D9BF3DE" w14:textId="77777777" w:rsidR="00EC0BD2" w:rsidRDefault="00EC0BD2">
      <w:pPr>
        <w:spacing w:line="25" w:lineRule="exact"/>
        <w:rPr>
          <w:sz w:val="12"/>
        </w:rPr>
        <w:sectPr w:rsidR="00EC0BD2">
          <w:pgSz w:w="12240" w:h="15840"/>
          <w:pgMar w:top="1040" w:right="0" w:bottom="840" w:left="560" w:header="0" w:footer="654" w:gutter="0"/>
          <w:cols w:num="2" w:space="720" w:equalWidth="0">
            <w:col w:w="368" w:space="40"/>
            <w:col w:w="11272"/>
          </w:cols>
        </w:sectPr>
      </w:pPr>
    </w:p>
    <w:p w14:paraId="32E74006" w14:textId="77777777" w:rsidR="00EC0BD2" w:rsidRDefault="00753B5A">
      <w:pPr>
        <w:spacing w:before="68" w:line="100" w:lineRule="exact"/>
        <w:ind w:left="209"/>
        <w:rPr>
          <w:rFonts w:ascii="Arial"/>
          <w:sz w:val="9"/>
        </w:rPr>
      </w:pPr>
      <w:r>
        <w:rPr>
          <w:rFonts w:ascii="Arial"/>
          <w:w w:val="105"/>
          <w:sz w:val="9"/>
        </w:rPr>
        <w:lastRenderedPageBreak/>
        <w:t>205</w:t>
      </w:r>
    </w:p>
    <w:p w14:paraId="6C8FFEBE" w14:textId="720E21B3" w:rsidR="00EC0BD2" w:rsidRDefault="00753B5A">
      <w:pPr>
        <w:pStyle w:val="Textkrper"/>
        <w:spacing w:line="169" w:lineRule="exact"/>
        <w:ind w:left="159"/>
      </w:pPr>
      <w:r>
        <w:br w:type="column"/>
      </w:r>
      <w:r>
        <w:rPr>
          <w:w w:val="110"/>
        </w:rPr>
        <w:lastRenderedPageBreak/>
        <w:t xml:space="preserve">and the </w:t>
      </w:r>
      <w:r>
        <w:rPr>
          <w:i/>
          <w:w w:val="110"/>
        </w:rPr>
        <w:t>R</w:t>
      </w:r>
      <w:ins w:id="200" w:author="andreas.voss" w:date="2019-07-09T14:38:00Z">
        <w:r w:rsidR="00E84EAA">
          <w:rPr>
            <w:i/>
            <w:w w:val="110"/>
          </w:rPr>
          <w:t>²</w:t>
        </w:r>
      </w:ins>
      <w:r>
        <w:rPr>
          <w:i/>
          <w:w w:val="110"/>
        </w:rPr>
        <w:t xml:space="preserve"> </w:t>
      </w:r>
      <w:r>
        <w:rPr>
          <w:w w:val="110"/>
        </w:rPr>
        <w:t>metrics between 0</w:t>
      </w:r>
      <w:r>
        <w:rPr>
          <w:i/>
          <w:w w:val="110"/>
        </w:rPr>
        <w:t>.</w:t>
      </w:r>
      <w:r>
        <w:rPr>
          <w:w w:val="110"/>
        </w:rPr>
        <w:t>997 and 0</w:t>
      </w:r>
      <w:r>
        <w:rPr>
          <w:i/>
          <w:w w:val="110"/>
        </w:rPr>
        <w:t>.</w:t>
      </w:r>
      <w:r>
        <w:rPr>
          <w:w w:val="110"/>
        </w:rPr>
        <w:t>952, indicating very good recovery of the posterior means (</w:t>
      </w:r>
      <w:hyperlink w:anchor="_bookmark10" w:history="1">
        <w:r>
          <w:rPr>
            <w:color w:val="0000FF"/>
            <w:w w:val="110"/>
          </w:rPr>
          <w:t>Figure 4a</w:t>
        </w:r>
      </w:hyperlink>
      <w:r>
        <w:rPr>
          <w:w w:val="110"/>
        </w:rPr>
        <w:t>). The parameter</w:t>
      </w:r>
    </w:p>
    <w:p w14:paraId="6B2CB3AF" w14:textId="77777777" w:rsidR="00EC0BD2" w:rsidRDefault="00EC0BD2">
      <w:pPr>
        <w:spacing w:line="169" w:lineRule="exact"/>
        <w:sectPr w:rsidR="00EC0BD2">
          <w:type w:val="continuous"/>
          <w:pgSz w:w="12240" w:h="15840"/>
          <w:pgMar w:top="880" w:right="0" w:bottom="280" w:left="560" w:header="720" w:footer="720" w:gutter="0"/>
          <w:cols w:num="2" w:space="720" w:equalWidth="0">
            <w:col w:w="368" w:space="40"/>
            <w:col w:w="11272"/>
          </w:cols>
        </w:sectPr>
      </w:pPr>
    </w:p>
    <w:p w14:paraId="2CF639BC" w14:textId="77777777" w:rsidR="00EC0BD2" w:rsidRDefault="00EC0BD2">
      <w:pPr>
        <w:pStyle w:val="Textkrper"/>
        <w:spacing w:before="2"/>
        <w:rPr>
          <w:sz w:val="10"/>
        </w:rPr>
      </w:pPr>
    </w:p>
    <w:p w14:paraId="7D11B031" w14:textId="77777777" w:rsidR="00EC0BD2" w:rsidRDefault="00753B5A">
      <w:pPr>
        <w:spacing w:before="1"/>
        <w:ind w:left="209"/>
        <w:rPr>
          <w:rFonts w:ascii="Arial"/>
          <w:sz w:val="9"/>
        </w:rPr>
      </w:pPr>
      <w:r>
        <w:rPr>
          <w:rFonts w:ascii="Arial"/>
          <w:w w:val="105"/>
          <w:sz w:val="9"/>
        </w:rPr>
        <w:t>206</w:t>
      </w:r>
    </w:p>
    <w:p w14:paraId="2AA15245" w14:textId="77777777" w:rsidR="00EC0BD2" w:rsidRDefault="00EC0BD2">
      <w:pPr>
        <w:pStyle w:val="Textkrper"/>
        <w:spacing w:before="11"/>
        <w:rPr>
          <w:rFonts w:ascii="Arial"/>
          <w:sz w:val="9"/>
        </w:rPr>
      </w:pPr>
    </w:p>
    <w:p w14:paraId="09DDEE52" w14:textId="77777777" w:rsidR="00EC0BD2" w:rsidRDefault="00753B5A">
      <w:pPr>
        <w:ind w:left="209"/>
        <w:rPr>
          <w:rFonts w:ascii="Arial"/>
          <w:sz w:val="9"/>
        </w:rPr>
      </w:pPr>
      <w:r>
        <w:rPr>
          <w:rFonts w:ascii="Arial"/>
          <w:w w:val="105"/>
          <w:sz w:val="9"/>
        </w:rPr>
        <w:t>207</w:t>
      </w:r>
    </w:p>
    <w:p w14:paraId="220C7DAF" w14:textId="77777777" w:rsidR="00EC0BD2" w:rsidRDefault="00EC0BD2">
      <w:pPr>
        <w:pStyle w:val="Textkrper"/>
        <w:spacing w:before="11"/>
        <w:rPr>
          <w:rFonts w:ascii="Arial"/>
          <w:sz w:val="9"/>
        </w:rPr>
      </w:pPr>
    </w:p>
    <w:p w14:paraId="543E5766" w14:textId="77777777" w:rsidR="00EC0BD2" w:rsidRDefault="00753B5A">
      <w:pPr>
        <w:ind w:left="209"/>
        <w:rPr>
          <w:rFonts w:ascii="Arial"/>
          <w:sz w:val="9"/>
        </w:rPr>
      </w:pPr>
      <w:r>
        <w:rPr>
          <w:rFonts w:ascii="Arial"/>
          <w:w w:val="105"/>
          <w:sz w:val="9"/>
        </w:rPr>
        <w:t>208</w:t>
      </w:r>
    </w:p>
    <w:p w14:paraId="76ABC010" w14:textId="77777777" w:rsidR="00EC0BD2" w:rsidRDefault="00EC0BD2">
      <w:pPr>
        <w:pStyle w:val="Textkrper"/>
        <w:spacing w:before="11"/>
        <w:rPr>
          <w:rFonts w:ascii="Arial"/>
          <w:sz w:val="9"/>
        </w:rPr>
      </w:pPr>
    </w:p>
    <w:p w14:paraId="35F4281D" w14:textId="77777777" w:rsidR="00EC0BD2" w:rsidRDefault="00753B5A">
      <w:pPr>
        <w:ind w:left="209"/>
        <w:rPr>
          <w:rFonts w:ascii="Arial"/>
          <w:sz w:val="9"/>
        </w:rPr>
      </w:pPr>
      <w:r>
        <w:rPr>
          <w:rFonts w:ascii="Arial"/>
          <w:w w:val="105"/>
          <w:sz w:val="9"/>
        </w:rPr>
        <w:t>209</w:t>
      </w:r>
    </w:p>
    <w:p w14:paraId="72B3B593" w14:textId="77777777" w:rsidR="00EC0BD2" w:rsidRDefault="00EC0BD2">
      <w:pPr>
        <w:pStyle w:val="Textkrper"/>
        <w:rPr>
          <w:rFonts w:ascii="Arial"/>
          <w:sz w:val="10"/>
        </w:rPr>
      </w:pPr>
    </w:p>
    <w:p w14:paraId="7349CED2" w14:textId="77777777" w:rsidR="00EC0BD2" w:rsidRDefault="00753B5A">
      <w:pPr>
        <w:ind w:left="209"/>
        <w:rPr>
          <w:rFonts w:ascii="Arial"/>
          <w:sz w:val="9"/>
        </w:rPr>
      </w:pPr>
      <w:r>
        <w:rPr>
          <w:rFonts w:ascii="Arial"/>
          <w:w w:val="105"/>
          <w:sz w:val="9"/>
        </w:rPr>
        <w:t>210</w:t>
      </w:r>
    </w:p>
    <w:p w14:paraId="71904965" w14:textId="77777777" w:rsidR="00EC0BD2" w:rsidRDefault="00EC0BD2">
      <w:pPr>
        <w:pStyle w:val="Textkrper"/>
        <w:spacing w:before="11"/>
        <w:rPr>
          <w:rFonts w:ascii="Arial"/>
          <w:sz w:val="9"/>
        </w:rPr>
      </w:pPr>
    </w:p>
    <w:p w14:paraId="475C9250" w14:textId="77777777" w:rsidR="00EC0BD2" w:rsidRDefault="00753B5A">
      <w:pPr>
        <w:ind w:left="209"/>
        <w:rPr>
          <w:rFonts w:ascii="Arial"/>
          <w:sz w:val="9"/>
        </w:rPr>
      </w:pPr>
      <w:r>
        <w:rPr>
          <w:rFonts w:ascii="Arial"/>
          <w:w w:val="105"/>
          <w:sz w:val="9"/>
        </w:rPr>
        <w:t>211</w:t>
      </w:r>
    </w:p>
    <w:p w14:paraId="4565F32F" w14:textId="77777777" w:rsidR="00EC0BD2" w:rsidRDefault="00EC0BD2">
      <w:pPr>
        <w:pStyle w:val="Textkrper"/>
        <w:rPr>
          <w:rFonts w:ascii="Arial"/>
          <w:sz w:val="10"/>
        </w:rPr>
      </w:pPr>
    </w:p>
    <w:p w14:paraId="732F3008" w14:textId="77777777" w:rsidR="00EC0BD2" w:rsidRDefault="00753B5A">
      <w:pPr>
        <w:ind w:left="209"/>
        <w:rPr>
          <w:rFonts w:ascii="Arial"/>
          <w:sz w:val="9"/>
        </w:rPr>
      </w:pPr>
      <w:r>
        <w:rPr>
          <w:rFonts w:ascii="Arial"/>
          <w:w w:val="105"/>
          <w:sz w:val="9"/>
        </w:rPr>
        <w:t>212</w:t>
      </w:r>
    </w:p>
    <w:p w14:paraId="74529A90" w14:textId="77777777" w:rsidR="00EC0BD2" w:rsidRDefault="00EC0BD2">
      <w:pPr>
        <w:pStyle w:val="Textkrper"/>
        <w:spacing w:before="11"/>
        <w:rPr>
          <w:rFonts w:ascii="Arial"/>
          <w:sz w:val="9"/>
        </w:rPr>
      </w:pPr>
    </w:p>
    <w:p w14:paraId="200089AA" w14:textId="77777777" w:rsidR="00EC0BD2" w:rsidRDefault="00753B5A">
      <w:pPr>
        <w:ind w:left="209"/>
        <w:rPr>
          <w:rFonts w:ascii="Arial"/>
          <w:sz w:val="9"/>
        </w:rPr>
      </w:pPr>
      <w:r>
        <w:rPr>
          <w:rFonts w:ascii="Arial"/>
          <w:w w:val="105"/>
          <w:sz w:val="9"/>
        </w:rPr>
        <w:t>213</w:t>
      </w:r>
    </w:p>
    <w:p w14:paraId="4FAE0244" w14:textId="77777777" w:rsidR="00EC0BD2" w:rsidRDefault="00753B5A">
      <w:pPr>
        <w:pStyle w:val="Textkrper"/>
        <w:spacing w:before="34" w:line="252" w:lineRule="auto"/>
        <w:ind w:left="152" w:right="999" w:firstLine="6"/>
        <w:jc w:val="both"/>
      </w:pPr>
      <w:r>
        <w:br w:type="column"/>
      </w:r>
      <w:r>
        <w:rPr>
          <w:i/>
          <w:w w:val="110"/>
        </w:rPr>
        <w:lastRenderedPageBreak/>
        <w:t xml:space="preserve">σ </w:t>
      </w:r>
      <w:r>
        <w:rPr>
          <w:w w:val="110"/>
        </w:rPr>
        <w:t xml:space="preserve">seems to </w:t>
      </w:r>
      <w:r>
        <w:rPr>
          <w:spacing w:val="2"/>
          <w:w w:val="110"/>
        </w:rPr>
        <w:t xml:space="preserve">be </w:t>
      </w:r>
      <w:r>
        <w:rPr>
          <w:w w:val="110"/>
        </w:rPr>
        <w:t xml:space="preserve">the hardest to recover. Inspecting the full posteriors, </w:t>
      </w:r>
      <w:r>
        <w:rPr>
          <w:spacing w:val="-3"/>
          <w:w w:val="110"/>
        </w:rPr>
        <w:t xml:space="preserve">we </w:t>
      </w:r>
      <w:r>
        <w:rPr>
          <w:w w:val="110"/>
        </w:rPr>
        <w:t xml:space="preserve">further see that the posterior distribution of the dummy noise </w:t>
      </w:r>
      <w:r>
        <w:rPr>
          <w:spacing w:val="-3"/>
          <w:w w:val="110"/>
        </w:rPr>
        <w:t xml:space="preserve">variable </w:t>
      </w:r>
      <w:r>
        <w:rPr>
          <w:i/>
          <w:w w:val="110"/>
        </w:rPr>
        <w:t xml:space="preserve">u </w:t>
      </w:r>
      <w:r>
        <w:rPr>
          <w:w w:val="110"/>
        </w:rPr>
        <w:t xml:space="preserve">closely resembles the prior, as expected due to the complete lack of mutual information between the data  </w:t>
      </w:r>
      <w:r>
        <w:rPr>
          <w:i/>
          <w:w w:val="110"/>
        </w:rPr>
        <w:t xml:space="preserve">x  </w:t>
      </w:r>
      <w:r>
        <w:rPr>
          <w:w w:val="110"/>
        </w:rPr>
        <w:t xml:space="preserve">and </w:t>
      </w:r>
      <w:r>
        <w:rPr>
          <w:i/>
          <w:w w:val="110"/>
        </w:rPr>
        <w:t xml:space="preserve">u </w:t>
      </w:r>
      <w:r>
        <w:rPr>
          <w:w w:val="110"/>
        </w:rPr>
        <w:t>(</w:t>
      </w:r>
      <w:hyperlink w:anchor="_bookmark10" w:history="1">
        <w:r>
          <w:rPr>
            <w:color w:val="0000FF"/>
            <w:w w:val="110"/>
          </w:rPr>
          <w:t>Figure 4b</w:t>
        </w:r>
      </w:hyperlink>
      <w:r>
        <w:rPr>
          <w:w w:val="110"/>
        </w:rPr>
        <w:t xml:space="preserve">). </w:t>
      </w:r>
      <w:r>
        <w:rPr>
          <w:spacing w:val="-3"/>
          <w:w w:val="110"/>
        </w:rPr>
        <w:t xml:space="preserve">Finally, </w:t>
      </w:r>
      <w:r>
        <w:rPr>
          <w:w w:val="110"/>
        </w:rPr>
        <w:t>the plots of the rank statistic computed for SCB suggest no systematic distortions of the posterior across all parameters (</w:t>
      </w:r>
      <w:hyperlink w:anchor="_bookmark10" w:history="1">
        <w:r>
          <w:rPr>
            <w:color w:val="0000FF"/>
            <w:w w:val="110"/>
          </w:rPr>
          <w:t>Figure 4d</w:t>
        </w:r>
      </w:hyperlink>
      <w:r>
        <w:rPr>
          <w:w w:val="110"/>
        </w:rPr>
        <w:t>). Interpreting deviations from uniformity according to (</w:t>
      </w:r>
      <w:hyperlink w:anchor="_bookmark47" w:history="1">
        <w:r>
          <w:rPr>
            <w:color w:val="0000FF"/>
            <w:w w:val="110"/>
          </w:rPr>
          <w:t>35</w:t>
        </w:r>
      </w:hyperlink>
      <w:r>
        <w:rPr>
          <w:w w:val="110"/>
        </w:rPr>
        <w:t xml:space="preserve">), the approximate posteriors of </w:t>
      </w:r>
      <w:r>
        <w:rPr>
          <w:i/>
          <w:w w:val="110"/>
        </w:rPr>
        <w:t xml:space="preserve">r </w:t>
      </w:r>
      <w:r>
        <w:rPr>
          <w:w w:val="110"/>
        </w:rPr>
        <w:t xml:space="preserve">and </w:t>
      </w:r>
      <w:r>
        <w:rPr>
          <w:i/>
          <w:w w:val="110"/>
        </w:rPr>
        <w:t xml:space="preserve">ρ </w:t>
      </w:r>
      <w:r>
        <w:rPr>
          <w:w w:val="110"/>
        </w:rPr>
        <w:t xml:space="preserve">slightly underestimate the true posterior means, whereas the approximate posterior of </w:t>
      </w:r>
      <w:r>
        <w:rPr>
          <w:i/>
          <w:w w:val="110"/>
        </w:rPr>
        <w:t xml:space="preserve">σ </w:t>
      </w:r>
      <w:r>
        <w:rPr>
          <w:w w:val="110"/>
        </w:rPr>
        <w:t xml:space="preserve">tends to overestimate the true posterior </w:t>
      </w:r>
      <w:r>
        <w:rPr>
          <w:spacing w:val="-2"/>
          <w:w w:val="110"/>
        </w:rPr>
        <w:t xml:space="preserve">variance. </w:t>
      </w:r>
      <w:r>
        <w:rPr>
          <w:w w:val="110"/>
        </w:rPr>
        <w:t xml:space="preserve">These deviations appear to </w:t>
      </w:r>
      <w:r>
        <w:rPr>
          <w:spacing w:val="2"/>
          <w:w w:val="110"/>
        </w:rPr>
        <w:t xml:space="preserve">be </w:t>
      </w:r>
      <w:r>
        <w:rPr>
          <w:w w:val="110"/>
        </w:rPr>
        <w:t xml:space="preserve">due to the fact that recovery worsens at extreme </w:t>
      </w:r>
      <w:r>
        <w:rPr>
          <w:spacing w:val="-3"/>
          <w:w w:val="110"/>
        </w:rPr>
        <w:t xml:space="preserve">values </w:t>
      </w:r>
      <w:r>
        <w:rPr>
          <w:w w:val="110"/>
        </w:rPr>
        <w:t>of the parameters.  This is unsurprising, as the data generated with these parameters is highly implausible, which in some cases might even render a model</w:t>
      </w:r>
      <w:r>
        <w:rPr>
          <w:spacing w:val="22"/>
          <w:w w:val="110"/>
        </w:rPr>
        <w:t xml:space="preserve"> </w:t>
      </w:r>
      <w:r>
        <w:rPr>
          <w:w w:val="110"/>
        </w:rPr>
        <w:t>unidentifiable.</w:t>
      </w:r>
    </w:p>
    <w:p w14:paraId="6199DDCB" w14:textId="77777777" w:rsidR="00EC0BD2" w:rsidRDefault="00753B5A">
      <w:pPr>
        <w:pStyle w:val="Textkrper"/>
        <w:spacing w:before="2"/>
      </w:pPr>
      <w:r>
        <w:rPr>
          <w:noProof/>
          <w:lang w:val="de-DE" w:eastAsia="de-DE"/>
        </w:rPr>
        <w:drawing>
          <wp:anchor distT="0" distB="0" distL="0" distR="0" simplePos="0" relativeHeight="251606016" behindDoc="0" locked="0" layoutInCell="1" allowOverlap="1" wp14:anchorId="1FFBE146" wp14:editId="1CFE0F7A">
            <wp:simplePos x="0" y="0"/>
            <wp:positionH relativeFrom="page">
              <wp:posOffset>828405</wp:posOffset>
            </wp:positionH>
            <wp:positionV relativeFrom="paragraph">
              <wp:posOffset>220513</wp:posOffset>
            </wp:positionV>
            <wp:extent cx="2723197" cy="990123"/>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3" cstate="print"/>
                    <a:stretch>
                      <a:fillRect/>
                    </a:stretch>
                  </pic:blipFill>
                  <pic:spPr>
                    <a:xfrm>
                      <a:off x="0" y="0"/>
                      <a:ext cx="2723197" cy="990123"/>
                    </a:xfrm>
                    <a:prstGeom prst="rect">
                      <a:avLst/>
                    </a:prstGeom>
                  </pic:spPr>
                </pic:pic>
              </a:graphicData>
            </a:graphic>
          </wp:anchor>
        </w:drawing>
      </w:r>
      <w:r>
        <w:rPr>
          <w:noProof/>
          <w:lang w:val="de-DE" w:eastAsia="de-DE"/>
        </w:rPr>
        <w:drawing>
          <wp:anchor distT="0" distB="0" distL="0" distR="0" simplePos="0" relativeHeight="251607040" behindDoc="0" locked="0" layoutInCell="1" allowOverlap="1" wp14:anchorId="59A47504" wp14:editId="1529EF0D">
            <wp:simplePos x="0" y="0"/>
            <wp:positionH relativeFrom="page">
              <wp:posOffset>3966634</wp:posOffset>
            </wp:positionH>
            <wp:positionV relativeFrom="paragraph">
              <wp:posOffset>157952</wp:posOffset>
            </wp:positionV>
            <wp:extent cx="2702718" cy="110299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4" cstate="print"/>
                    <a:stretch>
                      <a:fillRect/>
                    </a:stretch>
                  </pic:blipFill>
                  <pic:spPr>
                    <a:xfrm>
                      <a:off x="0" y="0"/>
                      <a:ext cx="2702718" cy="1102995"/>
                    </a:xfrm>
                    <a:prstGeom prst="rect">
                      <a:avLst/>
                    </a:prstGeom>
                  </pic:spPr>
                </pic:pic>
              </a:graphicData>
            </a:graphic>
          </wp:anchor>
        </w:drawing>
      </w:r>
    </w:p>
    <w:p w14:paraId="66DE8E95" w14:textId="77777777" w:rsidR="00EC0BD2" w:rsidRDefault="00EC0BD2">
      <w:pPr>
        <w:pStyle w:val="Textkrper"/>
        <w:spacing w:before="5"/>
        <w:rPr>
          <w:sz w:val="22"/>
        </w:rPr>
      </w:pPr>
    </w:p>
    <w:p w14:paraId="0310E22B" w14:textId="77777777" w:rsidR="00EC0BD2" w:rsidRDefault="0043734F">
      <w:pPr>
        <w:pStyle w:val="Listenabsatz"/>
        <w:numPr>
          <w:ilvl w:val="2"/>
          <w:numId w:val="9"/>
        </w:numPr>
        <w:tabs>
          <w:tab w:val="left" w:pos="1872"/>
          <w:tab w:val="left" w:pos="6445"/>
        </w:tabs>
        <w:rPr>
          <w:sz w:val="13"/>
        </w:rPr>
      </w:pPr>
      <w:r>
        <w:rPr>
          <w:noProof/>
          <w:lang w:val="de-DE" w:eastAsia="de-DE"/>
        </w:rPr>
        <mc:AlternateContent>
          <mc:Choice Requires="wps">
            <w:drawing>
              <wp:anchor distT="0" distB="0" distL="114300" distR="114300" simplePos="0" relativeHeight="251678720" behindDoc="1" locked="0" layoutInCell="1" allowOverlap="1" wp14:anchorId="04C47BFA" wp14:editId="00D4C66B">
                <wp:simplePos x="0" y="0"/>
                <wp:positionH relativeFrom="page">
                  <wp:posOffset>2719705</wp:posOffset>
                </wp:positionH>
                <wp:positionV relativeFrom="paragraph">
                  <wp:posOffset>661035</wp:posOffset>
                </wp:positionV>
                <wp:extent cx="1797685" cy="1797685"/>
                <wp:effectExtent l="0" t="0" r="0" b="0"/>
                <wp:wrapNone/>
                <wp:docPr id="5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1797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3ACC9" w14:textId="77777777" w:rsidR="00785F08" w:rsidRDefault="00785F08">
                            <w:pPr>
                              <w:spacing w:before="960" w:line="1871" w:lineRule="exact"/>
                              <w:rPr>
                                <w:b/>
                                <w:sz w:val="170"/>
                              </w:rPr>
                            </w:pPr>
                            <w:r>
                              <w:rPr>
                                <w:b/>
                                <w:color w:val="E5E5E5"/>
                                <w:sz w:val="170"/>
                              </w:rPr>
                              <w:t>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C47BFA" id="Text Box 23" o:spid="_x0000_s1094" type="#_x0000_t202" style="position:absolute;left:0;text-align:left;margin-left:214.15pt;margin-top:52.05pt;width:141.55pt;height:141.5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" filled="f" stroked="f">
                <v:textbox inset="0,0,0,0">
                  <w:txbxContent>
                    <w:p w14:paraId="3843ACC9" w14:textId="77777777" w:rsidR="00785F08" w:rsidRDefault="00785F08">
                      <w:pPr>
                        <w:spacing w:before="960" w:line="1871" w:lineRule="exact"/>
                        <w:rPr>
                          <w:b/>
                          <w:sz w:val="170"/>
                        </w:rPr>
                      </w:pPr>
                      <w:r>
                        <w:rPr>
                          <w:b/>
                          <w:color w:val="E5E5E5"/>
                          <w:sz w:val="170"/>
                        </w:rPr>
                        <w:t>FT</w:t>
                      </w:r>
                    </w:p>
                  </w:txbxContent>
                </v:textbox>
                <w10:wrap anchorx="page"/>
              </v:shape>
            </w:pict>
          </mc:Fallback>
        </mc:AlternateContent>
      </w:r>
      <w:r w:rsidR="00753B5A">
        <w:rPr>
          <w:noProof/>
          <w:lang w:val="de-DE" w:eastAsia="de-DE"/>
        </w:rPr>
        <w:drawing>
          <wp:anchor distT="0" distB="0" distL="0" distR="0" simplePos="0" relativeHeight="251627520" behindDoc="1" locked="0" layoutInCell="1" allowOverlap="1" wp14:anchorId="7DCCAADE" wp14:editId="2FC4091A">
            <wp:simplePos x="0" y="0"/>
            <wp:positionH relativeFrom="page">
              <wp:posOffset>4013590</wp:posOffset>
            </wp:positionH>
            <wp:positionV relativeFrom="paragraph">
              <wp:posOffset>255764</wp:posOffset>
            </wp:positionV>
            <wp:extent cx="2718911" cy="990123"/>
            <wp:effectExtent l="0" t="0" r="0" b="0"/>
            <wp:wrapNone/>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5" cstate="print"/>
                    <a:stretch>
                      <a:fillRect/>
                    </a:stretch>
                  </pic:blipFill>
                  <pic:spPr>
                    <a:xfrm>
                      <a:off x="0" y="0"/>
                      <a:ext cx="2718911" cy="990123"/>
                    </a:xfrm>
                    <a:prstGeom prst="rect">
                      <a:avLst/>
                    </a:prstGeom>
                  </pic:spPr>
                </pic:pic>
              </a:graphicData>
            </a:graphic>
          </wp:anchor>
        </w:drawing>
      </w:r>
      <w:bookmarkStart w:id="201" w:name="_bookmark10"/>
      <w:bookmarkEnd w:id="201"/>
      <w:r w:rsidR="00753B5A">
        <w:rPr>
          <w:w w:val="105"/>
          <w:position w:val="4"/>
          <w:sz w:val="13"/>
        </w:rPr>
        <w:t>Parameter recovery (</w:t>
      </w:r>
      <w:r w:rsidR="00753B5A">
        <w:rPr>
          <w:i/>
          <w:w w:val="105"/>
          <w:position w:val="4"/>
          <w:sz w:val="14"/>
        </w:rPr>
        <w:t>T</w:t>
      </w:r>
      <w:r w:rsidR="00753B5A">
        <w:rPr>
          <w:i/>
          <w:spacing w:val="-14"/>
          <w:w w:val="105"/>
          <w:position w:val="4"/>
          <w:sz w:val="14"/>
        </w:rPr>
        <w:t xml:space="preserve"> </w:t>
      </w:r>
      <w:r w:rsidR="00753B5A">
        <w:rPr>
          <w:rFonts w:ascii="Arial Black"/>
          <w:w w:val="105"/>
          <w:position w:val="4"/>
          <w:sz w:val="14"/>
        </w:rPr>
        <w:t>=</w:t>
      </w:r>
      <w:r w:rsidR="00753B5A">
        <w:rPr>
          <w:rFonts w:ascii="Arial Black"/>
          <w:spacing w:val="-15"/>
          <w:w w:val="105"/>
          <w:position w:val="4"/>
          <w:sz w:val="14"/>
        </w:rPr>
        <w:t xml:space="preserve"> </w:t>
      </w:r>
      <w:r w:rsidR="00753B5A">
        <w:rPr>
          <w:rFonts w:ascii="Arial Black"/>
          <w:w w:val="105"/>
          <w:position w:val="4"/>
          <w:sz w:val="14"/>
        </w:rPr>
        <w:t>500</w:t>
      </w:r>
      <w:r w:rsidR="00753B5A">
        <w:rPr>
          <w:w w:val="105"/>
          <w:position w:val="4"/>
          <w:sz w:val="13"/>
        </w:rPr>
        <w:t>)</w:t>
      </w:r>
      <w:r w:rsidR="00753B5A">
        <w:rPr>
          <w:w w:val="105"/>
          <w:position w:val="4"/>
          <w:sz w:val="13"/>
        </w:rPr>
        <w:tab/>
      </w:r>
      <w:r w:rsidR="00753B5A">
        <w:rPr>
          <w:b/>
          <w:w w:val="105"/>
          <w:sz w:val="13"/>
        </w:rPr>
        <w:t xml:space="preserve">(b) </w:t>
      </w:r>
      <w:r w:rsidR="00753B5A">
        <w:rPr>
          <w:w w:val="105"/>
          <w:sz w:val="13"/>
        </w:rPr>
        <w:t>Example posterior samples (</w:t>
      </w:r>
      <w:r w:rsidR="00753B5A">
        <w:rPr>
          <w:i/>
          <w:w w:val="105"/>
          <w:sz w:val="14"/>
        </w:rPr>
        <w:t xml:space="preserve">T </w:t>
      </w:r>
      <w:r w:rsidR="00753B5A">
        <w:rPr>
          <w:rFonts w:ascii="Arial Black"/>
          <w:w w:val="105"/>
          <w:sz w:val="14"/>
        </w:rPr>
        <w:t>=</w:t>
      </w:r>
      <w:r w:rsidR="00753B5A">
        <w:rPr>
          <w:rFonts w:ascii="Arial Black"/>
          <w:spacing w:val="-35"/>
          <w:w w:val="105"/>
          <w:sz w:val="14"/>
        </w:rPr>
        <w:t xml:space="preserve"> </w:t>
      </w:r>
      <w:r w:rsidR="00753B5A">
        <w:rPr>
          <w:rFonts w:ascii="Arial Black"/>
          <w:w w:val="105"/>
          <w:sz w:val="14"/>
        </w:rPr>
        <w:t>500</w:t>
      </w:r>
      <w:r w:rsidR="00753B5A">
        <w:rPr>
          <w:w w:val="105"/>
          <w:sz w:val="13"/>
        </w:rPr>
        <w:t>)</w:t>
      </w:r>
    </w:p>
    <w:p w14:paraId="39C13EA6" w14:textId="77777777" w:rsidR="00EC0BD2" w:rsidRDefault="00EC0BD2">
      <w:pPr>
        <w:pStyle w:val="Textkrper"/>
        <w:rPr>
          <w:rFonts w:ascii="Arial"/>
          <w:sz w:val="12"/>
        </w:rPr>
      </w:pPr>
    </w:p>
    <w:p w14:paraId="458D3488" w14:textId="77777777" w:rsidR="00EC0BD2" w:rsidRDefault="00753B5A">
      <w:pPr>
        <w:pStyle w:val="Textkrper"/>
        <w:ind w:left="290"/>
        <w:rPr>
          <w:rFonts w:ascii="Arial"/>
          <w:sz w:val="20"/>
        </w:rPr>
      </w:pPr>
      <w:r>
        <w:rPr>
          <w:rFonts w:ascii="Arial"/>
          <w:noProof/>
          <w:sz w:val="20"/>
          <w:lang w:val="de-DE" w:eastAsia="de-DE"/>
        </w:rPr>
        <w:drawing>
          <wp:inline distT="0" distB="0" distL="0" distR="0" wp14:anchorId="0E9DF29B" wp14:editId="5C70D4B6">
            <wp:extent cx="3261550" cy="1189863"/>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6" cstate="print"/>
                    <a:stretch>
                      <a:fillRect/>
                    </a:stretch>
                  </pic:blipFill>
                  <pic:spPr>
                    <a:xfrm>
                      <a:off x="0" y="0"/>
                      <a:ext cx="3261550" cy="1189863"/>
                    </a:xfrm>
                    <a:prstGeom prst="rect">
                      <a:avLst/>
                    </a:prstGeom>
                  </pic:spPr>
                </pic:pic>
              </a:graphicData>
            </a:graphic>
          </wp:inline>
        </w:drawing>
      </w:r>
    </w:p>
    <w:p w14:paraId="55252829" w14:textId="77777777" w:rsidR="00EC0BD2" w:rsidRDefault="0043734F">
      <w:pPr>
        <w:pStyle w:val="Listenabsatz"/>
        <w:numPr>
          <w:ilvl w:val="3"/>
          <w:numId w:val="9"/>
        </w:numPr>
        <w:tabs>
          <w:tab w:val="left" w:pos="2081"/>
          <w:tab w:val="left" w:pos="6561"/>
        </w:tabs>
        <w:spacing w:before="47"/>
        <w:ind w:hanging="198"/>
        <w:rPr>
          <w:sz w:val="13"/>
        </w:rPr>
      </w:pPr>
      <w:r>
        <w:rPr>
          <w:noProof/>
          <w:lang w:val="de-DE" w:eastAsia="de-DE"/>
        </w:rPr>
        <mc:AlternateContent>
          <mc:Choice Requires="wps">
            <w:drawing>
              <wp:anchor distT="0" distB="0" distL="114300" distR="114300" simplePos="0" relativeHeight="251677696" behindDoc="1" locked="0" layoutInCell="1" allowOverlap="1" wp14:anchorId="6F9D30FE" wp14:editId="7C6D692B">
                <wp:simplePos x="0" y="0"/>
                <wp:positionH relativeFrom="page">
                  <wp:posOffset>1683385</wp:posOffset>
                </wp:positionH>
                <wp:positionV relativeFrom="paragraph">
                  <wp:posOffset>91440</wp:posOffset>
                </wp:positionV>
                <wp:extent cx="1974850" cy="1974850"/>
                <wp:effectExtent l="0" t="0" r="0" b="0"/>
                <wp:wrapNone/>
                <wp:docPr id="5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197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61BFDC" w14:textId="77777777" w:rsidR="00785F08" w:rsidRDefault="00785F08">
                            <w:pPr>
                              <w:spacing w:before="1239" w:line="1871" w:lineRule="exact"/>
                              <w:rPr>
                                <w:b/>
                                <w:sz w:val="170"/>
                              </w:rPr>
                            </w:pPr>
                            <w:hyperlink w:anchor="_bookmark48" w:history="1">
                              <w:r>
                                <w:rPr>
                                  <w:b/>
                                  <w:color w:val="E5E5E5"/>
                                  <w:sz w:val="170"/>
                                </w:rPr>
                                <w:t>DR</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D30FE" id="Text Box 22" o:spid="_x0000_s1095" type="#_x0000_t202" style="position:absolute;left:0;text-align:left;margin-left:132.55pt;margin-top:7.2pt;width:155.5pt;height:155.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" filled="f" stroked="f">
                <v:textbox inset="0,0,0,0">
                  <w:txbxContent>
                    <w:p w14:paraId="5161BFDC" w14:textId="77777777" w:rsidR="00785F08" w:rsidRDefault="00785F08">
                      <w:pPr>
                        <w:spacing w:before="1239" w:line="1871" w:lineRule="exact"/>
                        <w:rPr>
                          <w:b/>
                          <w:sz w:val="170"/>
                        </w:rPr>
                      </w:pPr>
                      <w:hyperlink w:anchor="_bookmark48" w:history="1">
                        <w:r>
                          <w:rPr>
                            <w:b/>
                            <w:color w:val="E5E5E5"/>
                            <w:sz w:val="170"/>
                          </w:rPr>
                          <w:t>DR</w:t>
                        </w:r>
                      </w:hyperlink>
                    </w:p>
                  </w:txbxContent>
                </v:textbox>
                <w10:wrap anchorx="page"/>
              </v:shape>
            </w:pict>
          </mc:Fallback>
        </mc:AlternateContent>
      </w:r>
      <w:r w:rsidR="00753B5A">
        <w:rPr>
          <w:position w:val="6"/>
          <w:sz w:val="13"/>
        </w:rPr>
        <w:t>Performance over all</w:t>
      </w:r>
      <w:r w:rsidR="00753B5A">
        <w:rPr>
          <w:spacing w:val="12"/>
          <w:position w:val="6"/>
          <w:sz w:val="13"/>
        </w:rPr>
        <w:t xml:space="preserve"> </w:t>
      </w:r>
      <w:r w:rsidR="00753B5A">
        <w:rPr>
          <w:i/>
          <w:position w:val="6"/>
          <w:sz w:val="14"/>
        </w:rPr>
        <w:t>T</w:t>
      </w:r>
      <w:r w:rsidR="00753B5A">
        <w:rPr>
          <w:i/>
          <w:spacing w:val="-15"/>
          <w:position w:val="6"/>
          <w:sz w:val="14"/>
        </w:rPr>
        <w:t xml:space="preserve"> </w:t>
      </w:r>
      <w:r w:rsidR="00753B5A">
        <w:rPr>
          <w:position w:val="6"/>
          <w:sz w:val="13"/>
        </w:rPr>
        <w:t>s</w:t>
      </w:r>
      <w:r w:rsidR="00753B5A">
        <w:rPr>
          <w:position w:val="6"/>
          <w:sz w:val="13"/>
        </w:rPr>
        <w:tab/>
      </w:r>
      <w:r w:rsidR="00753B5A">
        <w:rPr>
          <w:b/>
          <w:sz w:val="13"/>
        </w:rPr>
        <w:t xml:space="preserve">(d) </w:t>
      </w:r>
      <w:r w:rsidR="00753B5A">
        <w:rPr>
          <w:sz w:val="13"/>
        </w:rPr>
        <w:t>Simulation-based calibration</w:t>
      </w:r>
      <w:r w:rsidR="00753B5A">
        <w:rPr>
          <w:spacing w:val="1"/>
          <w:sz w:val="13"/>
        </w:rPr>
        <w:t xml:space="preserve"> </w:t>
      </w:r>
      <w:r w:rsidR="00753B5A">
        <w:rPr>
          <w:sz w:val="13"/>
        </w:rPr>
        <w:t>(SBC)</w:t>
      </w:r>
    </w:p>
    <w:p w14:paraId="0D82962C" w14:textId="77777777" w:rsidR="00EC0BD2" w:rsidRDefault="0043734F">
      <w:pPr>
        <w:spacing w:before="197" w:line="247" w:lineRule="auto"/>
        <w:ind w:left="159" w:right="1026"/>
        <w:jc w:val="both"/>
        <w:rPr>
          <w:rFonts w:ascii="Arial" w:hAnsi="Arial"/>
          <w:sz w:val="13"/>
        </w:rPr>
      </w:pPr>
      <w:r>
        <w:rPr>
          <w:noProof/>
          <w:lang w:val="de-DE" w:eastAsia="de-DE"/>
        </w:rPr>
        <mc:AlternateContent>
          <mc:Choice Requires="wps">
            <w:drawing>
              <wp:anchor distT="0" distB="0" distL="114300" distR="114300" simplePos="0" relativeHeight="251679744" behindDoc="1" locked="0" layoutInCell="1" allowOverlap="1" wp14:anchorId="0C68A237" wp14:editId="2523DABE">
                <wp:simplePos x="0" y="0"/>
                <wp:positionH relativeFrom="page">
                  <wp:posOffset>2577465</wp:posOffset>
                </wp:positionH>
                <wp:positionV relativeFrom="paragraph">
                  <wp:posOffset>112395</wp:posOffset>
                </wp:positionV>
                <wp:extent cx="703580" cy="1080135"/>
                <wp:effectExtent l="53340" t="0" r="119380" b="0"/>
                <wp:wrapNone/>
                <wp:docPr id="48" name="WordArt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3580" cy="10801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D1D7C72"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A</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C68A237" id="WordArt 21" o:spid="_x0000_s1096" type="#_x0000_t202" style="position:absolute;left:0;text-align:left;margin-left:202.95pt;margin-top:8.85pt;width:55.4pt;height:85.05pt;rotation:-45;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" filled="f" stroked="f">
                <v:stroke joinstyle="round"/>
                <o:lock v:ext="edit" shapetype="t"/>
                <v:textbox style="mso-fit-shape-to-text:t">
                  <w:txbxContent>
                    <w:p w14:paraId="6D1D7C72"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A</w:t>
                      </w:r>
                    </w:p>
                  </w:txbxContent>
                </v:textbox>
                <w10:wrap anchorx="page"/>
              </v:shape>
            </w:pict>
          </mc:Fallback>
        </mc:AlternateContent>
      </w:r>
      <w:r w:rsidR="00753B5A">
        <w:rPr>
          <w:rFonts w:ascii="Arial" w:hAnsi="Arial"/>
          <w:b/>
          <w:w w:val="110"/>
          <w:sz w:val="13"/>
        </w:rPr>
        <w:t>Fig.</w:t>
      </w:r>
      <w:r w:rsidR="00753B5A">
        <w:rPr>
          <w:rFonts w:ascii="Arial" w:hAnsi="Arial"/>
          <w:b/>
          <w:spacing w:val="-26"/>
          <w:w w:val="110"/>
          <w:sz w:val="13"/>
        </w:rPr>
        <w:t xml:space="preserve"> </w:t>
      </w:r>
      <w:r w:rsidR="00753B5A">
        <w:rPr>
          <w:rFonts w:ascii="Arial" w:hAnsi="Arial"/>
          <w:b/>
          <w:w w:val="110"/>
          <w:sz w:val="13"/>
        </w:rPr>
        <w:t>4.</w:t>
      </w:r>
      <w:r w:rsidR="00753B5A">
        <w:rPr>
          <w:rFonts w:ascii="Arial" w:hAnsi="Arial"/>
          <w:b/>
          <w:spacing w:val="-23"/>
          <w:w w:val="110"/>
          <w:sz w:val="13"/>
        </w:rPr>
        <w:t xml:space="preserve"> </w:t>
      </w:r>
      <w:r w:rsidR="00753B5A">
        <w:rPr>
          <w:rFonts w:ascii="Arial" w:hAnsi="Arial"/>
          <w:w w:val="110"/>
          <w:sz w:val="13"/>
        </w:rPr>
        <w:t>Results</w:t>
      </w:r>
      <w:r w:rsidR="00753B5A">
        <w:rPr>
          <w:rFonts w:ascii="Arial" w:hAnsi="Arial"/>
          <w:spacing w:val="-26"/>
          <w:w w:val="110"/>
          <w:sz w:val="13"/>
        </w:rPr>
        <w:t xml:space="preserve"> </w:t>
      </w:r>
      <w:r w:rsidR="00753B5A">
        <w:rPr>
          <w:rFonts w:ascii="Arial" w:hAnsi="Arial"/>
          <w:w w:val="110"/>
          <w:sz w:val="13"/>
        </w:rPr>
        <w:t>on</w:t>
      </w:r>
      <w:r w:rsidR="00753B5A">
        <w:rPr>
          <w:rFonts w:ascii="Arial" w:hAnsi="Arial"/>
          <w:spacing w:val="-26"/>
          <w:w w:val="110"/>
          <w:sz w:val="13"/>
        </w:rPr>
        <w:t xml:space="preserve"> </w:t>
      </w:r>
      <w:r w:rsidR="00753B5A">
        <w:rPr>
          <w:rFonts w:ascii="Arial" w:hAnsi="Arial"/>
          <w:w w:val="110"/>
          <w:sz w:val="13"/>
        </w:rPr>
        <w:t>the</w:t>
      </w:r>
      <w:r w:rsidR="00753B5A">
        <w:rPr>
          <w:rFonts w:ascii="Arial" w:hAnsi="Arial"/>
          <w:spacing w:val="-26"/>
          <w:w w:val="110"/>
          <w:sz w:val="13"/>
        </w:rPr>
        <w:t xml:space="preserve"> </w:t>
      </w:r>
      <w:r w:rsidR="00753B5A">
        <w:rPr>
          <w:rFonts w:ascii="Arial" w:hAnsi="Arial"/>
          <w:w w:val="110"/>
          <w:sz w:val="13"/>
        </w:rPr>
        <w:t>Ricker</w:t>
      </w:r>
      <w:r w:rsidR="00753B5A">
        <w:rPr>
          <w:rFonts w:ascii="Arial" w:hAnsi="Arial"/>
          <w:spacing w:val="-26"/>
          <w:w w:val="110"/>
          <w:sz w:val="13"/>
        </w:rPr>
        <w:t xml:space="preserve"> </w:t>
      </w:r>
      <w:r w:rsidR="00753B5A">
        <w:rPr>
          <w:rFonts w:ascii="Arial" w:hAnsi="Arial"/>
          <w:w w:val="110"/>
          <w:sz w:val="13"/>
        </w:rPr>
        <w:t>model.</w:t>
      </w:r>
      <w:r w:rsidR="00753B5A">
        <w:rPr>
          <w:rFonts w:ascii="Arial" w:hAnsi="Arial"/>
          <w:spacing w:val="-22"/>
          <w:w w:val="110"/>
          <w:sz w:val="13"/>
        </w:rPr>
        <w:t xml:space="preserve"> </w:t>
      </w:r>
      <w:r w:rsidR="00753B5A">
        <w:rPr>
          <w:rFonts w:ascii="Arial" w:hAnsi="Arial"/>
          <w:b/>
          <w:w w:val="110"/>
          <w:sz w:val="13"/>
        </w:rPr>
        <w:t>(a)</w:t>
      </w:r>
      <w:r w:rsidR="00753B5A">
        <w:rPr>
          <w:rFonts w:ascii="Arial" w:hAnsi="Arial"/>
          <w:b/>
          <w:spacing w:val="-26"/>
          <w:w w:val="110"/>
          <w:sz w:val="13"/>
        </w:rPr>
        <w:t xml:space="preserve"> </w:t>
      </w:r>
      <w:r w:rsidR="00753B5A">
        <w:rPr>
          <w:rFonts w:ascii="Arial" w:hAnsi="Arial"/>
          <w:w w:val="110"/>
          <w:sz w:val="13"/>
        </w:rPr>
        <w:t>Parameter</w:t>
      </w:r>
      <w:r w:rsidR="00753B5A">
        <w:rPr>
          <w:rFonts w:ascii="Arial" w:hAnsi="Arial"/>
          <w:spacing w:val="-26"/>
          <w:w w:val="110"/>
          <w:sz w:val="13"/>
        </w:rPr>
        <w:t xml:space="preserve"> </w:t>
      </w:r>
      <w:r w:rsidR="00753B5A">
        <w:rPr>
          <w:rFonts w:ascii="Arial" w:hAnsi="Arial"/>
          <w:w w:val="110"/>
          <w:sz w:val="13"/>
        </w:rPr>
        <w:t>recovery</w:t>
      </w:r>
      <w:r w:rsidR="00753B5A">
        <w:rPr>
          <w:rFonts w:ascii="Arial" w:hAnsi="Arial"/>
          <w:spacing w:val="-26"/>
          <w:w w:val="110"/>
          <w:sz w:val="13"/>
        </w:rPr>
        <w:t xml:space="preserve"> </w:t>
      </w:r>
      <w:r w:rsidR="00753B5A">
        <w:rPr>
          <w:rFonts w:ascii="Arial" w:hAnsi="Arial"/>
          <w:w w:val="110"/>
          <w:sz w:val="13"/>
        </w:rPr>
        <w:t>for</w:t>
      </w:r>
      <w:r w:rsidR="00753B5A">
        <w:rPr>
          <w:rFonts w:ascii="Arial" w:hAnsi="Arial"/>
          <w:spacing w:val="-25"/>
          <w:w w:val="110"/>
          <w:sz w:val="13"/>
        </w:rPr>
        <w:t xml:space="preserve"> </w:t>
      </w:r>
      <w:r w:rsidR="00753B5A">
        <w:rPr>
          <w:rFonts w:ascii="Arial" w:hAnsi="Arial"/>
          <w:w w:val="110"/>
          <w:sz w:val="13"/>
        </w:rPr>
        <w:t>the</w:t>
      </w:r>
      <w:r w:rsidR="00753B5A">
        <w:rPr>
          <w:rFonts w:ascii="Arial" w:hAnsi="Arial"/>
          <w:spacing w:val="-26"/>
          <w:w w:val="110"/>
          <w:sz w:val="13"/>
        </w:rPr>
        <w:t xml:space="preserve"> </w:t>
      </w:r>
      <w:r w:rsidR="00753B5A">
        <w:rPr>
          <w:rFonts w:ascii="Arial" w:hAnsi="Arial"/>
          <w:w w:val="110"/>
          <w:sz w:val="13"/>
        </w:rPr>
        <w:t>maximum</w:t>
      </w:r>
      <w:r w:rsidR="00753B5A">
        <w:rPr>
          <w:rFonts w:ascii="Arial" w:hAnsi="Arial"/>
          <w:spacing w:val="-26"/>
          <w:w w:val="110"/>
          <w:sz w:val="13"/>
        </w:rPr>
        <w:t xml:space="preserve"> </w:t>
      </w:r>
      <w:r w:rsidR="00753B5A">
        <w:rPr>
          <w:rFonts w:ascii="Arial" w:hAnsi="Arial"/>
          <w:w w:val="110"/>
          <w:sz w:val="13"/>
        </w:rPr>
        <w:t>number</w:t>
      </w:r>
      <w:r w:rsidR="00753B5A">
        <w:rPr>
          <w:rFonts w:ascii="Arial" w:hAnsi="Arial"/>
          <w:spacing w:val="-26"/>
          <w:w w:val="110"/>
          <w:sz w:val="13"/>
        </w:rPr>
        <w:t xml:space="preserve"> </w:t>
      </w:r>
      <w:r w:rsidR="00753B5A">
        <w:rPr>
          <w:rFonts w:ascii="Arial" w:hAnsi="Arial"/>
          <w:w w:val="110"/>
          <w:sz w:val="13"/>
        </w:rPr>
        <w:t>of</w:t>
      </w:r>
      <w:r w:rsidR="00753B5A">
        <w:rPr>
          <w:rFonts w:ascii="Arial" w:hAnsi="Arial"/>
          <w:spacing w:val="-26"/>
          <w:w w:val="110"/>
          <w:sz w:val="13"/>
        </w:rPr>
        <w:t xml:space="preserve"> </w:t>
      </w:r>
      <w:r w:rsidR="00753B5A">
        <w:rPr>
          <w:rFonts w:ascii="Arial" w:hAnsi="Arial"/>
          <w:w w:val="110"/>
          <w:sz w:val="13"/>
        </w:rPr>
        <w:t>generations</w:t>
      </w:r>
      <w:r w:rsidR="00753B5A">
        <w:rPr>
          <w:rFonts w:ascii="Arial" w:hAnsi="Arial"/>
          <w:spacing w:val="-26"/>
          <w:w w:val="110"/>
          <w:sz w:val="13"/>
        </w:rPr>
        <w:t xml:space="preserve"> </w:t>
      </w:r>
      <w:r w:rsidR="00753B5A">
        <w:rPr>
          <w:rFonts w:ascii="Arial" w:hAnsi="Arial"/>
          <w:w w:val="110"/>
          <w:sz w:val="13"/>
        </w:rPr>
        <w:t>used</w:t>
      </w:r>
      <w:r w:rsidR="00753B5A">
        <w:rPr>
          <w:rFonts w:ascii="Arial" w:hAnsi="Arial"/>
          <w:spacing w:val="-25"/>
          <w:w w:val="110"/>
          <w:sz w:val="13"/>
        </w:rPr>
        <w:t xml:space="preserve"> </w:t>
      </w:r>
      <w:r w:rsidR="00753B5A">
        <w:rPr>
          <w:rFonts w:ascii="Arial" w:hAnsi="Arial"/>
          <w:w w:val="110"/>
          <w:sz w:val="13"/>
        </w:rPr>
        <w:t>during</w:t>
      </w:r>
      <w:r w:rsidR="00753B5A">
        <w:rPr>
          <w:rFonts w:ascii="Arial" w:hAnsi="Arial"/>
          <w:spacing w:val="-26"/>
          <w:w w:val="110"/>
          <w:sz w:val="13"/>
        </w:rPr>
        <w:t xml:space="preserve"> </w:t>
      </w:r>
      <w:r w:rsidR="00753B5A">
        <w:rPr>
          <w:rFonts w:ascii="Arial" w:hAnsi="Arial"/>
          <w:w w:val="110"/>
          <w:sz w:val="13"/>
        </w:rPr>
        <w:t>training</w:t>
      </w:r>
      <w:r w:rsidR="00753B5A">
        <w:rPr>
          <w:rFonts w:ascii="Arial" w:hAnsi="Arial"/>
          <w:spacing w:val="-26"/>
          <w:w w:val="110"/>
          <w:sz w:val="13"/>
        </w:rPr>
        <w:t xml:space="preserve"> </w:t>
      </w:r>
      <w:r w:rsidR="00753B5A">
        <w:rPr>
          <w:rFonts w:ascii="Arial" w:hAnsi="Arial"/>
          <w:w w:val="110"/>
          <w:sz w:val="13"/>
        </w:rPr>
        <w:t>(</w:t>
      </w:r>
      <w:r w:rsidR="00753B5A">
        <w:rPr>
          <w:rFonts w:ascii="Arial" w:hAnsi="Arial"/>
          <w:i/>
          <w:w w:val="110"/>
          <w:sz w:val="14"/>
        </w:rPr>
        <w:t>T</w:t>
      </w:r>
      <w:r w:rsidR="00753B5A">
        <w:rPr>
          <w:rFonts w:ascii="Arial" w:hAnsi="Arial"/>
          <w:i/>
          <w:spacing w:val="-18"/>
          <w:w w:val="110"/>
          <w:sz w:val="14"/>
        </w:rPr>
        <w:t xml:space="preserve"> </w:t>
      </w:r>
      <w:r w:rsidR="00753B5A">
        <w:rPr>
          <w:rFonts w:ascii="Arial Black" w:hAnsi="Arial Black"/>
          <w:w w:val="110"/>
          <w:sz w:val="14"/>
        </w:rPr>
        <w:t>=</w:t>
      </w:r>
      <w:r w:rsidR="00753B5A">
        <w:rPr>
          <w:rFonts w:ascii="Arial Black" w:hAnsi="Arial Black"/>
          <w:spacing w:val="-34"/>
          <w:w w:val="110"/>
          <w:sz w:val="14"/>
        </w:rPr>
        <w:t xml:space="preserve"> </w:t>
      </w:r>
      <w:r w:rsidR="00753B5A">
        <w:rPr>
          <w:rFonts w:ascii="Arial Black" w:hAnsi="Arial Black"/>
          <w:w w:val="110"/>
          <w:sz w:val="14"/>
        </w:rPr>
        <w:t>500</w:t>
      </w:r>
      <w:r w:rsidR="00753B5A">
        <w:rPr>
          <w:rFonts w:ascii="Arial" w:hAnsi="Arial"/>
          <w:w w:val="110"/>
          <w:sz w:val="13"/>
        </w:rPr>
        <w:t>);</w:t>
      </w:r>
      <w:r w:rsidR="00753B5A">
        <w:rPr>
          <w:rFonts w:ascii="Arial" w:hAnsi="Arial"/>
          <w:spacing w:val="-26"/>
          <w:w w:val="110"/>
          <w:sz w:val="13"/>
        </w:rPr>
        <w:t xml:space="preserve"> </w:t>
      </w:r>
      <w:r w:rsidR="00753B5A">
        <w:rPr>
          <w:rFonts w:ascii="Arial" w:hAnsi="Arial"/>
          <w:b/>
          <w:w w:val="110"/>
          <w:sz w:val="13"/>
        </w:rPr>
        <w:t>(b)</w:t>
      </w:r>
      <w:r w:rsidR="00753B5A">
        <w:rPr>
          <w:rFonts w:ascii="Arial" w:hAnsi="Arial"/>
          <w:b/>
          <w:spacing w:val="-26"/>
          <w:w w:val="110"/>
          <w:sz w:val="13"/>
        </w:rPr>
        <w:t xml:space="preserve"> </w:t>
      </w:r>
      <w:r w:rsidR="00753B5A">
        <w:rPr>
          <w:rFonts w:ascii="Arial" w:hAnsi="Arial"/>
          <w:w w:val="110"/>
          <w:sz w:val="13"/>
        </w:rPr>
        <w:t>Example</w:t>
      </w:r>
      <w:r w:rsidR="00753B5A">
        <w:rPr>
          <w:rFonts w:ascii="Arial" w:hAnsi="Arial"/>
          <w:spacing w:val="-25"/>
          <w:w w:val="110"/>
          <w:sz w:val="13"/>
        </w:rPr>
        <w:t xml:space="preserve"> </w:t>
      </w:r>
      <w:r w:rsidR="00753B5A">
        <w:rPr>
          <w:rFonts w:ascii="Arial" w:hAnsi="Arial"/>
          <w:w w:val="110"/>
          <w:sz w:val="13"/>
        </w:rPr>
        <w:t>posteriors</w:t>
      </w:r>
      <w:r w:rsidR="00753B5A">
        <w:rPr>
          <w:rFonts w:ascii="Arial" w:hAnsi="Arial"/>
          <w:spacing w:val="-26"/>
          <w:w w:val="110"/>
          <w:sz w:val="13"/>
        </w:rPr>
        <w:t xml:space="preserve"> </w:t>
      </w:r>
      <w:r w:rsidR="00753B5A">
        <w:rPr>
          <w:rFonts w:ascii="Arial" w:hAnsi="Arial"/>
          <w:w w:val="110"/>
          <w:sz w:val="13"/>
        </w:rPr>
        <w:t>for</w:t>
      </w:r>
      <w:r w:rsidR="00753B5A">
        <w:rPr>
          <w:rFonts w:ascii="Arial" w:hAnsi="Arial"/>
          <w:spacing w:val="-26"/>
          <w:w w:val="110"/>
          <w:sz w:val="13"/>
        </w:rPr>
        <w:t xml:space="preserve"> </w:t>
      </w:r>
      <w:r w:rsidR="00753B5A">
        <w:rPr>
          <w:rFonts w:ascii="Arial" w:hAnsi="Arial"/>
          <w:w w:val="110"/>
          <w:sz w:val="13"/>
        </w:rPr>
        <w:t>three</w:t>
      </w:r>
      <w:r w:rsidR="00753B5A">
        <w:rPr>
          <w:rFonts w:ascii="Arial" w:hAnsi="Arial"/>
          <w:spacing w:val="-26"/>
          <w:w w:val="110"/>
          <w:sz w:val="13"/>
        </w:rPr>
        <w:t xml:space="preserve"> </w:t>
      </w:r>
      <w:r w:rsidR="00753B5A">
        <w:rPr>
          <w:rFonts w:ascii="Arial" w:hAnsi="Arial"/>
          <w:w w:val="110"/>
          <w:sz w:val="13"/>
        </w:rPr>
        <w:t>test datasets.</w:t>
      </w:r>
      <w:r w:rsidR="00753B5A">
        <w:rPr>
          <w:rFonts w:ascii="Arial" w:hAnsi="Arial"/>
          <w:spacing w:val="-24"/>
          <w:w w:val="110"/>
          <w:sz w:val="13"/>
        </w:rPr>
        <w:t xml:space="preserve"> </w:t>
      </w:r>
      <w:r w:rsidR="00753B5A">
        <w:rPr>
          <w:rFonts w:ascii="Arial" w:hAnsi="Arial"/>
          <w:w w:val="110"/>
          <w:sz w:val="13"/>
        </w:rPr>
        <w:t>We</w:t>
      </w:r>
      <w:r w:rsidR="00753B5A">
        <w:rPr>
          <w:rFonts w:ascii="Arial" w:hAnsi="Arial"/>
          <w:spacing w:val="-26"/>
          <w:w w:val="110"/>
          <w:sz w:val="13"/>
        </w:rPr>
        <w:t xml:space="preserve"> </w:t>
      </w:r>
      <w:r w:rsidR="00753B5A">
        <w:rPr>
          <w:rFonts w:ascii="Arial" w:hAnsi="Arial"/>
          <w:w w:val="110"/>
          <w:sz w:val="13"/>
        </w:rPr>
        <w:t>observe</w:t>
      </w:r>
      <w:r w:rsidR="00753B5A">
        <w:rPr>
          <w:rFonts w:ascii="Arial" w:hAnsi="Arial"/>
          <w:spacing w:val="-27"/>
          <w:w w:val="110"/>
          <w:sz w:val="13"/>
        </w:rPr>
        <w:t xml:space="preserve"> </w:t>
      </w:r>
      <w:r w:rsidR="00753B5A">
        <w:rPr>
          <w:rFonts w:ascii="Arial" w:hAnsi="Arial"/>
          <w:w w:val="110"/>
          <w:sz w:val="13"/>
        </w:rPr>
        <w:t>that</w:t>
      </w:r>
      <w:r w:rsidR="00753B5A">
        <w:rPr>
          <w:rFonts w:ascii="Arial" w:hAnsi="Arial"/>
          <w:spacing w:val="-26"/>
          <w:w w:val="110"/>
          <w:sz w:val="13"/>
        </w:rPr>
        <w:t xml:space="preserve"> </w:t>
      </w:r>
      <w:r w:rsidR="00753B5A">
        <w:rPr>
          <w:rFonts w:ascii="Arial" w:hAnsi="Arial"/>
          <w:w w:val="110"/>
          <w:sz w:val="13"/>
        </w:rPr>
        <w:t>the</w:t>
      </w:r>
      <w:r w:rsidR="00753B5A">
        <w:rPr>
          <w:rFonts w:ascii="Arial" w:hAnsi="Arial"/>
          <w:spacing w:val="-27"/>
          <w:w w:val="110"/>
          <w:sz w:val="13"/>
        </w:rPr>
        <w:t xml:space="preserve"> </w:t>
      </w:r>
      <w:r w:rsidR="00753B5A">
        <w:rPr>
          <w:rFonts w:ascii="Arial" w:hAnsi="Arial"/>
          <w:w w:val="110"/>
          <w:sz w:val="13"/>
        </w:rPr>
        <w:t>posterior</w:t>
      </w:r>
      <w:r w:rsidR="00753B5A">
        <w:rPr>
          <w:rFonts w:ascii="Arial" w:hAnsi="Arial"/>
          <w:spacing w:val="-27"/>
          <w:w w:val="110"/>
          <w:sz w:val="13"/>
        </w:rPr>
        <w:t xml:space="preserve"> </w:t>
      </w:r>
      <w:r w:rsidR="00753B5A">
        <w:rPr>
          <w:rFonts w:ascii="Arial" w:hAnsi="Arial"/>
          <w:w w:val="110"/>
          <w:sz w:val="13"/>
        </w:rPr>
        <w:t>of</w:t>
      </w:r>
      <w:r w:rsidR="00753B5A">
        <w:rPr>
          <w:rFonts w:ascii="Arial" w:hAnsi="Arial"/>
          <w:spacing w:val="-26"/>
          <w:w w:val="110"/>
          <w:sz w:val="13"/>
        </w:rPr>
        <w:t xml:space="preserve"> </w:t>
      </w:r>
      <w:r w:rsidR="00753B5A">
        <w:rPr>
          <w:rFonts w:ascii="Arial" w:hAnsi="Arial"/>
          <w:w w:val="110"/>
          <w:sz w:val="13"/>
        </w:rPr>
        <w:t>the</w:t>
      </w:r>
      <w:r w:rsidR="00753B5A">
        <w:rPr>
          <w:rFonts w:ascii="Arial" w:hAnsi="Arial"/>
          <w:spacing w:val="-27"/>
          <w:w w:val="110"/>
          <w:sz w:val="13"/>
        </w:rPr>
        <w:t xml:space="preserve"> </w:t>
      </w:r>
      <w:r w:rsidR="00753B5A">
        <w:rPr>
          <w:rFonts w:ascii="Arial" w:hAnsi="Arial"/>
          <w:w w:val="110"/>
          <w:sz w:val="13"/>
        </w:rPr>
        <w:t>uniform</w:t>
      </w:r>
      <w:r w:rsidR="00753B5A">
        <w:rPr>
          <w:rFonts w:ascii="Arial" w:hAnsi="Arial"/>
          <w:spacing w:val="-26"/>
          <w:w w:val="110"/>
          <w:sz w:val="13"/>
        </w:rPr>
        <w:t xml:space="preserve"> </w:t>
      </w:r>
      <w:r w:rsidR="00753B5A">
        <w:rPr>
          <w:rFonts w:ascii="Arial" w:hAnsi="Arial"/>
          <w:w w:val="110"/>
          <w:sz w:val="13"/>
        </w:rPr>
        <w:t>noise</w:t>
      </w:r>
      <w:r w:rsidR="00753B5A">
        <w:rPr>
          <w:rFonts w:ascii="Arial" w:hAnsi="Arial"/>
          <w:spacing w:val="-27"/>
          <w:w w:val="110"/>
          <w:sz w:val="13"/>
        </w:rPr>
        <w:t xml:space="preserve"> </w:t>
      </w:r>
      <w:r w:rsidR="00753B5A">
        <w:rPr>
          <w:rFonts w:ascii="Arial" w:hAnsi="Arial"/>
          <w:w w:val="110"/>
          <w:sz w:val="13"/>
        </w:rPr>
        <w:t>variable</w:t>
      </w:r>
      <w:r w:rsidR="00753B5A">
        <w:rPr>
          <w:rFonts w:ascii="Arial" w:hAnsi="Arial"/>
          <w:spacing w:val="-26"/>
          <w:w w:val="110"/>
          <w:sz w:val="13"/>
        </w:rPr>
        <w:t xml:space="preserve"> </w:t>
      </w:r>
      <w:r w:rsidR="00753B5A">
        <w:rPr>
          <w:rFonts w:ascii="Arial" w:hAnsi="Arial"/>
          <w:i/>
          <w:w w:val="110"/>
          <w:sz w:val="14"/>
        </w:rPr>
        <w:t>u</w:t>
      </w:r>
      <w:r w:rsidR="00753B5A">
        <w:rPr>
          <w:rFonts w:ascii="Arial" w:hAnsi="Arial"/>
          <w:i/>
          <w:spacing w:val="-30"/>
          <w:w w:val="110"/>
          <w:sz w:val="14"/>
        </w:rPr>
        <w:t xml:space="preserve"> </w:t>
      </w:r>
      <w:r w:rsidR="00753B5A">
        <w:rPr>
          <w:rFonts w:ascii="Arial" w:hAnsi="Arial"/>
          <w:w w:val="110"/>
          <w:sz w:val="13"/>
        </w:rPr>
        <w:t>is</w:t>
      </w:r>
      <w:r w:rsidR="00753B5A">
        <w:rPr>
          <w:rFonts w:ascii="Arial" w:hAnsi="Arial"/>
          <w:spacing w:val="-27"/>
          <w:w w:val="110"/>
          <w:sz w:val="13"/>
        </w:rPr>
        <w:t xml:space="preserve"> </w:t>
      </w:r>
      <w:r w:rsidR="00753B5A">
        <w:rPr>
          <w:rFonts w:ascii="Arial" w:hAnsi="Arial"/>
          <w:w w:val="110"/>
          <w:sz w:val="13"/>
        </w:rPr>
        <w:t>equal</w:t>
      </w:r>
      <w:r w:rsidR="00753B5A">
        <w:rPr>
          <w:rFonts w:ascii="Arial" w:hAnsi="Arial"/>
          <w:spacing w:val="-26"/>
          <w:w w:val="110"/>
          <w:sz w:val="13"/>
        </w:rPr>
        <w:t xml:space="preserve"> </w:t>
      </w:r>
      <w:r w:rsidR="00753B5A">
        <w:rPr>
          <w:rFonts w:ascii="Arial" w:hAnsi="Arial"/>
          <w:w w:val="110"/>
          <w:sz w:val="13"/>
        </w:rPr>
        <w:t>to</w:t>
      </w:r>
      <w:r w:rsidR="00753B5A">
        <w:rPr>
          <w:rFonts w:ascii="Arial" w:hAnsi="Arial"/>
          <w:spacing w:val="-27"/>
          <w:w w:val="110"/>
          <w:sz w:val="13"/>
        </w:rPr>
        <w:t xml:space="preserve"> </w:t>
      </w:r>
      <w:r w:rsidR="00753B5A">
        <w:rPr>
          <w:rFonts w:ascii="Arial" w:hAnsi="Arial"/>
          <w:w w:val="110"/>
          <w:sz w:val="13"/>
        </w:rPr>
        <w:t>the</w:t>
      </w:r>
      <w:r w:rsidR="00753B5A">
        <w:rPr>
          <w:rFonts w:ascii="Arial" w:hAnsi="Arial"/>
          <w:spacing w:val="-26"/>
          <w:w w:val="110"/>
          <w:sz w:val="13"/>
        </w:rPr>
        <w:t xml:space="preserve"> </w:t>
      </w:r>
      <w:r w:rsidR="00753B5A">
        <w:rPr>
          <w:rFonts w:ascii="Arial" w:hAnsi="Arial"/>
          <w:w w:val="110"/>
          <w:sz w:val="13"/>
        </w:rPr>
        <w:t>prior,</w:t>
      </w:r>
      <w:r w:rsidR="00753B5A">
        <w:rPr>
          <w:rFonts w:ascii="Arial" w:hAnsi="Arial"/>
          <w:spacing w:val="-27"/>
          <w:w w:val="110"/>
          <w:sz w:val="13"/>
        </w:rPr>
        <w:t xml:space="preserve"> </w:t>
      </w:r>
      <w:r w:rsidR="00753B5A">
        <w:rPr>
          <w:rFonts w:ascii="Arial" w:hAnsi="Arial"/>
          <w:w w:val="110"/>
          <w:sz w:val="13"/>
        </w:rPr>
        <w:t>i.e.,</w:t>
      </w:r>
      <w:r w:rsidR="00753B5A">
        <w:rPr>
          <w:rFonts w:ascii="Arial" w:hAnsi="Arial"/>
          <w:spacing w:val="-26"/>
          <w:w w:val="110"/>
          <w:sz w:val="13"/>
        </w:rPr>
        <w:t xml:space="preserve"> </w:t>
      </w:r>
      <w:r w:rsidR="00753B5A">
        <w:rPr>
          <w:rFonts w:ascii="Arial" w:hAnsi="Arial"/>
          <w:w w:val="110"/>
          <w:sz w:val="13"/>
        </w:rPr>
        <w:t>the</w:t>
      </w:r>
      <w:r w:rsidR="00753B5A">
        <w:rPr>
          <w:rFonts w:ascii="Arial" w:hAnsi="Arial"/>
          <w:spacing w:val="-27"/>
          <w:w w:val="110"/>
          <w:sz w:val="13"/>
        </w:rPr>
        <w:t xml:space="preserve"> </w:t>
      </w:r>
      <w:r w:rsidR="00753B5A">
        <w:rPr>
          <w:rFonts w:ascii="Arial" w:hAnsi="Arial"/>
          <w:w w:val="110"/>
          <w:sz w:val="13"/>
        </w:rPr>
        <w:t>method</w:t>
      </w:r>
      <w:r w:rsidR="00753B5A">
        <w:rPr>
          <w:rFonts w:ascii="Arial" w:hAnsi="Arial"/>
          <w:spacing w:val="-27"/>
          <w:w w:val="110"/>
          <w:sz w:val="13"/>
        </w:rPr>
        <w:t xml:space="preserve"> </w:t>
      </w:r>
      <w:r w:rsidR="00753B5A">
        <w:rPr>
          <w:rFonts w:ascii="Arial" w:hAnsi="Arial"/>
          <w:w w:val="110"/>
          <w:sz w:val="13"/>
        </w:rPr>
        <w:t>detects</w:t>
      </w:r>
      <w:r w:rsidR="00753B5A">
        <w:rPr>
          <w:rFonts w:ascii="Arial" w:hAnsi="Arial"/>
          <w:spacing w:val="-26"/>
          <w:w w:val="110"/>
          <w:sz w:val="13"/>
        </w:rPr>
        <w:t xml:space="preserve"> </w:t>
      </w:r>
      <w:r w:rsidR="00753B5A">
        <w:rPr>
          <w:rFonts w:ascii="Arial" w:hAnsi="Arial"/>
          <w:w w:val="110"/>
          <w:sz w:val="13"/>
        </w:rPr>
        <w:t>that</w:t>
      </w:r>
      <w:r w:rsidR="00753B5A">
        <w:rPr>
          <w:rFonts w:ascii="Arial" w:hAnsi="Arial"/>
          <w:spacing w:val="-27"/>
          <w:w w:val="110"/>
          <w:sz w:val="13"/>
        </w:rPr>
        <w:t xml:space="preserve"> </w:t>
      </w:r>
      <w:r w:rsidR="00753B5A">
        <w:rPr>
          <w:rFonts w:ascii="Arial" w:hAnsi="Arial"/>
          <w:w w:val="110"/>
          <w:sz w:val="13"/>
        </w:rPr>
        <w:t>no</w:t>
      </w:r>
      <w:r w:rsidR="00753B5A">
        <w:rPr>
          <w:rFonts w:ascii="Arial" w:hAnsi="Arial"/>
          <w:spacing w:val="-26"/>
          <w:w w:val="110"/>
          <w:sz w:val="13"/>
        </w:rPr>
        <w:t xml:space="preserve"> </w:t>
      </w:r>
      <w:r w:rsidR="00753B5A">
        <w:rPr>
          <w:rFonts w:ascii="Arial" w:hAnsi="Arial"/>
          <w:w w:val="110"/>
          <w:sz w:val="13"/>
        </w:rPr>
        <w:t>information</w:t>
      </w:r>
      <w:r w:rsidR="00753B5A">
        <w:rPr>
          <w:rFonts w:ascii="Arial" w:hAnsi="Arial"/>
          <w:spacing w:val="-27"/>
          <w:w w:val="110"/>
          <w:sz w:val="13"/>
        </w:rPr>
        <w:t xml:space="preserve"> </w:t>
      </w:r>
      <w:r w:rsidR="00753B5A">
        <w:rPr>
          <w:rFonts w:ascii="Arial" w:hAnsi="Arial"/>
          <w:w w:val="110"/>
          <w:sz w:val="13"/>
        </w:rPr>
        <w:t>is</w:t>
      </w:r>
      <w:r w:rsidR="00753B5A">
        <w:rPr>
          <w:rFonts w:ascii="Arial" w:hAnsi="Arial"/>
          <w:spacing w:val="-26"/>
          <w:w w:val="110"/>
          <w:sz w:val="13"/>
        </w:rPr>
        <w:t xml:space="preserve"> </w:t>
      </w:r>
      <w:r w:rsidR="00753B5A">
        <w:rPr>
          <w:rFonts w:ascii="Arial" w:hAnsi="Arial"/>
          <w:w w:val="110"/>
          <w:sz w:val="13"/>
        </w:rPr>
        <w:t>present</w:t>
      </w:r>
      <w:r w:rsidR="00753B5A">
        <w:rPr>
          <w:rFonts w:ascii="Arial" w:hAnsi="Arial"/>
          <w:spacing w:val="-27"/>
          <w:w w:val="110"/>
          <w:sz w:val="13"/>
        </w:rPr>
        <w:t xml:space="preserve"> </w:t>
      </w:r>
      <w:r w:rsidR="00753B5A">
        <w:rPr>
          <w:rFonts w:ascii="Arial" w:hAnsi="Arial"/>
          <w:w w:val="110"/>
          <w:sz w:val="13"/>
        </w:rPr>
        <w:t>in</w:t>
      </w:r>
      <w:r w:rsidR="00753B5A">
        <w:rPr>
          <w:rFonts w:ascii="Arial" w:hAnsi="Arial"/>
          <w:spacing w:val="-26"/>
          <w:w w:val="110"/>
          <w:sz w:val="13"/>
        </w:rPr>
        <w:t xml:space="preserve"> </w:t>
      </w:r>
      <w:r w:rsidR="00753B5A">
        <w:rPr>
          <w:rFonts w:ascii="Arial" w:hAnsi="Arial"/>
          <w:w w:val="110"/>
          <w:sz w:val="13"/>
        </w:rPr>
        <w:t>data</w:t>
      </w:r>
      <w:r w:rsidR="00753B5A">
        <w:rPr>
          <w:rFonts w:ascii="Arial" w:hAnsi="Arial"/>
          <w:spacing w:val="-27"/>
          <w:w w:val="110"/>
          <w:sz w:val="13"/>
        </w:rPr>
        <w:t xml:space="preserve"> </w:t>
      </w:r>
      <w:r w:rsidR="00753B5A">
        <w:rPr>
          <w:rFonts w:ascii="Arial" w:hAnsi="Arial"/>
          <w:w w:val="110"/>
          <w:sz w:val="13"/>
        </w:rPr>
        <w:t>for</w:t>
      </w:r>
      <w:r w:rsidR="00753B5A">
        <w:rPr>
          <w:rFonts w:ascii="Arial" w:hAnsi="Arial"/>
          <w:spacing w:val="-27"/>
          <w:w w:val="110"/>
          <w:sz w:val="13"/>
        </w:rPr>
        <w:t xml:space="preserve"> </w:t>
      </w:r>
      <w:r w:rsidR="00753B5A">
        <w:rPr>
          <w:rFonts w:ascii="Arial" w:hAnsi="Arial"/>
          <w:w w:val="110"/>
          <w:sz w:val="13"/>
        </w:rPr>
        <w:t>this</w:t>
      </w:r>
      <w:r w:rsidR="00753B5A">
        <w:rPr>
          <w:rFonts w:ascii="Arial" w:hAnsi="Arial"/>
          <w:spacing w:val="-26"/>
          <w:w w:val="110"/>
          <w:sz w:val="13"/>
        </w:rPr>
        <w:t xml:space="preserve"> </w:t>
      </w:r>
      <w:r w:rsidR="00753B5A">
        <w:rPr>
          <w:rFonts w:ascii="Arial" w:hAnsi="Arial"/>
          <w:w w:val="110"/>
          <w:sz w:val="13"/>
        </w:rPr>
        <w:t>variable;</w:t>
      </w:r>
      <w:r w:rsidR="00753B5A">
        <w:rPr>
          <w:rFonts w:ascii="Arial" w:hAnsi="Arial"/>
          <w:spacing w:val="-27"/>
          <w:w w:val="110"/>
          <w:sz w:val="13"/>
        </w:rPr>
        <w:t xml:space="preserve"> </w:t>
      </w:r>
      <w:r w:rsidR="00753B5A">
        <w:rPr>
          <w:rFonts w:ascii="Arial" w:hAnsi="Arial"/>
          <w:b/>
          <w:w w:val="110"/>
          <w:sz w:val="13"/>
        </w:rPr>
        <w:t xml:space="preserve">(c) </w:t>
      </w:r>
      <w:r w:rsidR="00753B5A">
        <w:rPr>
          <w:rFonts w:ascii="Arial" w:hAnsi="Arial"/>
          <w:w w:val="110"/>
          <w:sz w:val="13"/>
        </w:rPr>
        <w:t>NRMSE</w:t>
      </w:r>
      <w:r w:rsidR="00753B5A">
        <w:rPr>
          <w:rFonts w:ascii="Arial" w:hAnsi="Arial"/>
          <w:spacing w:val="-26"/>
          <w:w w:val="110"/>
          <w:sz w:val="13"/>
        </w:rPr>
        <w:t xml:space="preserve"> </w:t>
      </w:r>
      <w:r w:rsidR="00753B5A">
        <w:rPr>
          <w:rFonts w:ascii="Arial" w:hAnsi="Arial"/>
          <w:w w:val="110"/>
          <w:sz w:val="13"/>
        </w:rPr>
        <w:t>and</w:t>
      </w:r>
      <w:r w:rsidR="00753B5A">
        <w:rPr>
          <w:rFonts w:ascii="Arial" w:hAnsi="Arial"/>
          <w:spacing w:val="-25"/>
          <w:w w:val="110"/>
          <w:sz w:val="13"/>
        </w:rPr>
        <w:t xml:space="preserve"> </w:t>
      </w:r>
      <w:r w:rsidR="00753B5A">
        <w:rPr>
          <w:rFonts w:ascii="Arial" w:hAnsi="Arial"/>
          <w:i/>
          <w:w w:val="110"/>
          <w:sz w:val="14"/>
        </w:rPr>
        <w:t>R</w:t>
      </w:r>
      <w:r w:rsidR="00753B5A">
        <w:rPr>
          <w:rFonts w:ascii="Arial Black" w:hAnsi="Arial Black"/>
          <w:w w:val="110"/>
          <w:sz w:val="14"/>
          <w:vertAlign w:val="superscript"/>
        </w:rPr>
        <w:t>2</w:t>
      </w:r>
      <w:r w:rsidR="00753B5A">
        <w:rPr>
          <w:rFonts w:ascii="Arial Black" w:hAnsi="Arial Black"/>
          <w:spacing w:val="-34"/>
          <w:w w:val="110"/>
          <w:sz w:val="14"/>
        </w:rPr>
        <w:t xml:space="preserve"> </w:t>
      </w:r>
      <w:r w:rsidR="00753B5A">
        <w:rPr>
          <w:rFonts w:ascii="Arial" w:hAnsi="Arial"/>
          <w:w w:val="110"/>
          <w:sz w:val="13"/>
        </w:rPr>
        <w:t>performance</w:t>
      </w:r>
      <w:r w:rsidR="00753B5A">
        <w:rPr>
          <w:rFonts w:ascii="Arial" w:hAnsi="Arial"/>
          <w:spacing w:val="-25"/>
          <w:w w:val="110"/>
          <w:sz w:val="13"/>
        </w:rPr>
        <w:t xml:space="preserve"> </w:t>
      </w:r>
      <w:r w:rsidR="00753B5A">
        <w:rPr>
          <w:rFonts w:ascii="Arial" w:hAnsi="Arial"/>
          <w:w w:val="110"/>
          <w:sz w:val="13"/>
        </w:rPr>
        <w:t>metrics</w:t>
      </w:r>
      <w:r w:rsidR="00753B5A">
        <w:rPr>
          <w:rFonts w:ascii="Arial" w:hAnsi="Arial"/>
          <w:spacing w:val="-25"/>
          <w:w w:val="110"/>
          <w:sz w:val="13"/>
        </w:rPr>
        <w:t xml:space="preserve"> </w:t>
      </w:r>
      <w:r w:rsidR="00753B5A">
        <w:rPr>
          <w:rFonts w:ascii="Arial" w:hAnsi="Arial"/>
          <w:w w:val="110"/>
          <w:sz w:val="13"/>
        </w:rPr>
        <w:t>over</w:t>
      </w:r>
      <w:r w:rsidR="00753B5A">
        <w:rPr>
          <w:rFonts w:ascii="Arial" w:hAnsi="Arial"/>
          <w:spacing w:val="-26"/>
          <w:w w:val="110"/>
          <w:sz w:val="13"/>
        </w:rPr>
        <w:t xml:space="preserve"> </w:t>
      </w:r>
      <w:r w:rsidR="00753B5A">
        <w:rPr>
          <w:rFonts w:ascii="Arial" w:hAnsi="Arial"/>
          <w:w w:val="110"/>
          <w:sz w:val="13"/>
        </w:rPr>
        <w:t>all</w:t>
      </w:r>
      <w:r w:rsidR="00753B5A">
        <w:rPr>
          <w:rFonts w:ascii="Arial" w:hAnsi="Arial"/>
          <w:spacing w:val="-25"/>
          <w:w w:val="110"/>
          <w:sz w:val="13"/>
        </w:rPr>
        <w:t xml:space="preserve"> </w:t>
      </w:r>
      <w:r w:rsidR="00753B5A">
        <w:rPr>
          <w:rFonts w:ascii="Arial" w:hAnsi="Arial"/>
          <w:i/>
          <w:w w:val="110"/>
          <w:sz w:val="14"/>
        </w:rPr>
        <w:t>T</w:t>
      </w:r>
      <w:r w:rsidR="00753B5A">
        <w:rPr>
          <w:rFonts w:ascii="Arial" w:hAnsi="Arial"/>
          <w:i/>
          <w:spacing w:val="-35"/>
          <w:w w:val="110"/>
          <w:sz w:val="14"/>
        </w:rPr>
        <w:t xml:space="preserve"> </w:t>
      </w:r>
      <w:r w:rsidR="00753B5A">
        <w:rPr>
          <w:rFonts w:ascii="Arial" w:hAnsi="Arial"/>
          <w:w w:val="110"/>
          <w:sz w:val="13"/>
        </w:rPr>
        <w:t>s</w:t>
      </w:r>
      <w:r w:rsidR="00753B5A">
        <w:rPr>
          <w:rFonts w:ascii="Arial" w:hAnsi="Arial"/>
          <w:spacing w:val="-25"/>
          <w:w w:val="110"/>
          <w:sz w:val="13"/>
        </w:rPr>
        <w:t xml:space="preserve"> </w:t>
      </w:r>
      <w:r w:rsidR="00753B5A">
        <w:rPr>
          <w:rFonts w:ascii="Arial" w:hAnsi="Arial"/>
          <w:w w:val="110"/>
          <w:sz w:val="13"/>
        </w:rPr>
        <w:t>used</w:t>
      </w:r>
      <w:r w:rsidR="00753B5A">
        <w:rPr>
          <w:rFonts w:ascii="Arial" w:hAnsi="Arial"/>
          <w:spacing w:val="-25"/>
          <w:w w:val="110"/>
          <w:sz w:val="13"/>
        </w:rPr>
        <w:t xml:space="preserve"> </w:t>
      </w:r>
      <w:r w:rsidR="00753B5A">
        <w:rPr>
          <w:rFonts w:ascii="Arial" w:hAnsi="Arial"/>
          <w:w w:val="110"/>
          <w:sz w:val="13"/>
        </w:rPr>
        <w:t>in</w:t>
      </w:r>
      <w:r w:rsidR="00753B5A">
        <w:rPr>
          <w:rFonts w:ascii="Arial" w:hAnsi="Arial"/>
          <w:spacing w:val="-26"/>
          <w:w w:val="110"/>
          <w:sz w:val="13"/>
        </w:rPr>
        <w:t xml:space="preserve"> </w:t>
      </w:r>
      <w:r w:rsidR="00753B5A">
        <w:rPr>
          <w:rFonts w:ascii="Arial" w:hAnsi="Arial"/>
          <w:w w:val="110"/>
          <w:sz w:val="13"/>
        </w:rPr>
        <w:t>training.</w:t>
      </w:r>
      <w:r w:rsidR="00753B5A">
        <w:rPr>
          <w:rFonts w:ascii="Arial" w:hAnsi="Arial"/>
          <w:spacing w:val="-22"/>
          <w:w w:val="110"/>
          <w:sz w:val="13"/>
        </w:rPr>
        <w:t xml:space="preserve"> </w:t>
      </w:r>
      <w:r w:rsidR="00753B5A">
        <w:rPr>
          <w:rFonts w:ascii="Arial" w:hAnsi="Arial"/>
          <w:w w:val="110"/>
          <w:sz w:val="13"/>
        </w:rPr>
        <w:t>We</w:t>
      </w:r>
      <w:r w:rsidR="00753B5A">
        <w:rPr>
          <w:rFonts w:ascii="Arial" w:hAnsi="Arial"/>
          <w:spacing w:val="-25"/>
          <w:w w:val="110"/>
          <w:sz w:val="13"/>
        </w:rPr>
        <w:t xml:space="preserve"> </w:t>
      </w:r>
      <w:r w:rsidR="00753B5A">
        <w:rPr>
          <w:rFonts w:ascii="Arial" w:hAnsi="Arial"/>
          <w:w w:val="110"/>
          <w:sz w:val="13"/>
        </w:rPr>
        <w:t>observe</w:t>
      </w:r>
      <w:r w:rsidR="00753B5A">
        <w:rPr>
          <w:rFonts w:ascii="Arial" w:hAnsi="Arial"/>
          <w:spacing w:val="-25"/>
          <w:w w:val="110"/>
          <w:sz w:val="13"/>
        </w:rPr>
        <w:t xml:space="preserve"> </w:t>
      </w:r>
      <w:r w:rsidR="00753B5A">
        <w:rPr>
          <w:rFonts w:ascii="Arial" w:hAnsi="Arial"/>
          <w:w w:val="110"/>
          <w:sz w:val="13"/>
        </w:rPr>
        <w:t>that</w:t>
      </w:r>
      <w:r w:rsidR="00753B5A">
        <w:rPr>
          <w:rFonts w:ascii="Arial" w:hAnsi="Arial"/>
          <w:spacing w:val="-26"/>
          <w:w w:val="110"/>
          <w:sz w:val="13"/>
        </w:rPr>
        <w:t xml:space="preserve"> </w:t>
      </w:r>
      <w:r w:rsidR="00753B5A">
        <w:rPr>
          <w:rFonts w:ascii="Arial" w:hAnsi="Arial"/>
          <w:w w:val="110"/>
          <w:sz w:val="13"/>
        </w:rPr>
        <w:t>the</w:t>
      </w:r>
      <w:r w:rsidR="00753B5A">
        <w:rPr>
          <w:rFonts w:ascii="Arial" w:hAnsi="Arial"/>
          <w:spacing w:val="-25"/>
          <w:w w:val="110"/>
          <w:sz w:val="13"/>
        </w:rPr>
        <w:t xml:space="preserve"> </w:t>
      </w:r>
      <w:r w:rsidR="00753B5A">
        <w:rPr>
          <w:rFonts w:ascii="Arial" w:hAnsi="Arial"/>
          <w:w w:val="110"/>
          <w:sz w:val="13"/>
        </w:rPr>
        <w:t>recovery</w:t>
      </w:r>
      <w:r w:rsidR="00753B5A">
        <w:rPr>
          <w:rFonts w:ascii="Arial" w:hAnsi="Arial"/>
          <w:spacing w:val="-26"/>
          <w:w w:val="110"/>
          <w:sz w:val="13"/>
        </w:rPr>
        <w:t xml:space="preserve"> </w:t>
      </w:r>
      <w:r w:rsidR="00753B5A">
        <w:rPr>
          <w:rFonts w:ascii="Arial" w:hAnsi="Arial"/>
          <w:w w:val="110"/>
          <w:sz w:val="13"/>
        </w:rPr>
        <w:t>remains</w:t>
      </w:r>
      <w:r w:rsidR="00753B5A">
        <w:rPr>
          <w:rFonts w:ascii="Arial" w:hAnsi="Arial"/>
          <w:spacing w:val="-25"/>
          <w:w w:val="110"/>
          <w:sz w:val="13"/>
        </w:rPr>
        <w:t xml:space="preserve"> </w:t>
      </w:r>
      <w:r w:rsidR="00753B5A">
        <w:rPr>
          <w:rFonts w:ascii="Arial" w:hAnsi="Arial"/>
          <w:w w:val="110"/>
          <w:sz w:val="13"/>
        </w:rPr>
        <w:t>good</w:t>
      </w:r>
      <w:r w:rsidR="00753B5A">
        <w:rPr>
          <w:rFonts w:ascii="Arial" w:hAnsi="Arial"/>
          <w:spacing w:val="-25"/>
          <w:w w:val="110"/>
          <w:sz w:val="13"/>
        </w:rPr>
        <w:t xml:space="preserve"> </w:t>
      </w:r>
      <w:r w:rsidR="00753B5A">
        <w:rPr>
          <w:rFonts w:ascii="Arial" w:hAnsi="Arial"/>
          <w:w w:val="110"/>
          <w:sz w:val="13"/>
        </w:rPr>
        <w:t>over</w:t>
      </w:r>
      <w:r w:rsidR="00753B5A">
        <w:rPr>
          <w:rFonts w:ascii="Arial" w:hAnsi="Arial"/>
          <w:spacing w:val="-26"/>
          <w:w w:val="110"/>
          <w:sz w:val="13"/>
        </w:rPr>
        <w:t xml:space="preserve"> </w:t>
      </w:r>
      <w:r w:rsidR="00753B5A">
        <w:rPr>
          <w:rFonts w:ascii="Arial" w:hAnsi="Arial"/>
          <w:w w:val="110"/>
          <w:sz w:val="13"/>
        </w:rPr>
        <w:t>all</w:t>
      </w:r>
      <w:r w:rsidR="00753B5A">
        <w:rPr>
          <w:rFonts w:ascii="Arial" w:hAnsi="Arial"/>
          <w:spacing w:val="-25"/>
          <w:w w:val="110"/>
          <w:sz w:val="13"/>
        </w:rPr>
        <w:t xml:space="preserve"> </w:t>
      </w:r>
      <w:r w:rsidR="00753B5A">
        <w:rPr>
          <w:rFonts w:ascii="Arial" w:hAnsi="Arial"/>
          <w:i/>
          <w:w w:val="110"/>
          <w:sz w:val="14"/>
        </w:rPr>
        <w:t>T</w:t>
      </w:r>
      <w:r w:rsidR="00753B5A">
        <w:rPr>
          <w:rFonts w:ascii="Arial" w:hAnsi="Arial"/>
          <w:i/>
          <w:spacing w:val="-35"/>
          <w:w w:val="110"/>
          <w:sz w:val="14"/>
        </w:rPr>
        <w:t xml:space="preserve"> </w:t>
      </w:r>
      <w:r w:rsidR="00753B5A">
        <w:rPr>
          <w:rFonts w:ascii="Arial" w:hAnsi="Arial"/>
          <w:w w:val="110"/>
          <w:sz w:val="13"/>
        </w:rPr>
        <w:t>s,</w:t>
      </w:r>
      <w:r w:rsidR="00753B5A">
        <w:rPr>
          <w:rFonts w:ascii="Arial" w:hAnsi="Arial"/>
          <w:spacing w:val="-25"/>
          <w:w w:val="110"/>
          <w:sz w:val="13"/>
        </w:rPr>
        <w:t xml:space="preserve"> </w:t>
      </w:r>
      <w:r w:rsidR="00753B5A">
        <w:rPr>
          <w:rFonts w:ascii="Arial" w:hAnsi="Arial"/>
          <w:w w:val="110"/>
          <w:sz w:val="13"/>
        </w:rPr>
        <w:t>and</w:t>
      </w:r>
      <w:r w:rsidR="00753B5A">
        <w:rPr>
          <w:rFonts w:ascii="Arial" w:hAnsi="Arial"/>
          <w:spacing w:val="-25"/>
          <w:w w:val="110"/>
          <w:sz w:val="13"/>
        </w:rPr>
        <w:t xml:space="preserve"> </w:t>
      </w:r>
      <w:r w:rsidR="00753B5A">
        <w:rPr>
          <w:rFonts w:ascii="Arial" w:hAnsi="Arial"/>
          <w:w w:val="110"/>
          <w:sz w:val="13"/>
        </w:rPr>
        <w:t>becomes</w:t>
      </w:r>
      <w:r w:rsidR="00753B5A">
        <w:rPr>
          <w:rFonts w:ascii="Arial" w:hAnsi="Arial"/>
          <w:spacing w:val="-26"/>
          <w:w w:val="110"/>
          <w:sz w:val="13"/>
        </w:rPr>
        <w:t xml:space="preserve"> </w:t>
      </w:r>
      <w:r w:rsidR="00753B5A">
        <w:rPr>
          <w:rFonts w:ascii="Arial" w:hAnsi="Arial"/>
          <w:w w:val="110"/>
          <w:sz w:val="13"/>
        </w:rPr>
        <w:t>progressively</w:t>
      </w:r>
      <w:r w:rsidR="00753B5A">
        <w:rPr>
          <w:rFonts w:ascii="Arial" w:hAnsi="Arial"/>
          <w:spacing w:val="-25"/>
          <w:w w:val="110"/>
          <w:sz w:val="13"/>
        </w:rPr>
        <w:t xml:space="preserve"> </w:t>
      </w:r>
      <w:r w:rsidR="00753B5A">
        <w:rPr>
          <w:rFonts w:ascii="Arial" w:hAnsi="Arial"/>
          <w:w w:val="110"/>
          <w:sz w:val="13"/>
        </w:rPr>
        <w:t>better</w:t>
      </w:r>
      <w:r w:rsidR="00753B5A">
        <w:rPr>
          <w:rFonts w:ascii="Arial" w:hAnsi="Arial"/>
          <w:spacing w:val="-26"/>
          <w:w w:val="110"/>
          <w:sz w:val="13"/>
        </w:rPr>
        <w:t xml:space="preserve"> </w:t>
      </w:r>
      <w:r w:rsidR="00753B5A">
        <w:rPr>
          <w:rFonts w:ascii="Arial" w:hAnsi="Arial"/>
          <w:w w:val="110"/>
          <w:sz w:val="13"/>
        </w:rPr>
        <w:t>as</w:t>
      </w:r>
      <w:r w:rsidR="00753B5A">
        <w:rPr>
          <w:rFonts w:ascii="Arial" w:hAnsi="Arial"/>
          <w:spacing w:val="-25"/>
          <w:w w:val="110"/>
          <w:sz w:val="13"/>
        </w:rPr>
        <w:t xml:space="preserve"> </w:t>
      </w:r>
      <w:r w:rsidR="00753B5A">
        <w:rPr>
          <w:rFonts w:ascii="Arial" w:hAnsi="Arial"/>
          <w:w w:val="110"/>
          <w:sz w:val="13"/>
        </w:rPr>
        <w:t>more</w:t>
      </w:r>
      <w:r w:rsidR="00753B5A">
        <w:rPr>
          <w:rFonts w:ascii="Arial" w:hAnsi="Arial"/>
          <w:spacing w:val="-25"/>
          <w:w w:val="110"/>
          <w:sz w:val="13"/>
        </w:rPr>
        <w:t xml:space="preserve"> </w:t>
      </w:r>
      <w:r w:rsidR="00753B5A">
        <w:rPr>
          <w:rFonts w:ascii="Arial" w:hAnsi="Arial"/>
          <w:w w:val="110"/>
          <w:sz w:val="13"/>
        </w:rPr>
        <w:t>data is</w:t>
      </w:r>
      <w:r w:rsidR="00753B5A">
        <w:rPr>
          <w:rFonts w:ascii="Arial" w:hAnsi="Arial"/>
          <w:spacing w:val="-24"/>
          <w:w w:val="110"/>
          <w:sz w:val="13"/>
        </w:rPr>
        <w:t xml:space="preserve"> </w:t>
      </w:r>
      <w:r w:rsidR="00753B5A">
        <w:rPr>
          <w:rFonts w:ascii="Arial" w:hAnsi="Arial"/>
          <w:w w:val="110"/>
          <w:sz w:val="13"/>
        </w:rPr>
        <w:t>available;</w:t>
      </w:r>
      <w:r w:rsidR="00753B5A">
        <w:rPr>
          <w:rFonts w:ascii="Arial" w:hAnsi="Arial"/>
          <w:spacing w:val="-23"/>
          <w:w w:val="110"/>
          <w:sz w:val="13"/>
        </w:rPr>
        <w:t xml:space="preserve"> </w:t>
      </w:r>
      <w:r w:rsidR="00753B5A">
        <w:rPr>
          <w:rFonts w:ascii="Arial" w:hAnsi="Arial"/>
          <w:b/>
          <w:w w:val="110"/>
          <w:sz w:val="13"/>
        </w:rPr>
        <w:t>(d)</w:t>
      </w:r>
      <w:r w:rsidR="00753B5A">
        <w:rPr>
          <w:rFonts w:ascii="Arial" w:hAnsi="Arial"/>
          <w:b/>
          <w:spacing w:val="-24"/>
          <w:w w:val="110"/>
          <w:sz w:val="13"/>
        </w:rPr>
        <w:t xml:space="preserve"> </w:t>
      </w:r>
      <w:r w:rsidR="00753B5A">
        <w:rPr>
          <w:rFonts w:ascii="Arial" w:hAnsi="Arial"/>
          <w:w w:val="110"/>
          <w:sz w:val="13"/>
        </w:rPr>
        <w:t>Plots</w:t>
      </w:r>
      <w:r w:rsidR="00753B5A">
        <w:rPr>
          <w:rFonts w:ascii="Arial" w:hAnsi="Arial"/>
          <w:spacing w:val="-23"/>
          <w:w w:val="110"/>
          <w:sz w:val="13"/>
        </w:rPr>
        <w:t xml:space="preserve"> </w:t>
      </w:r>
      <w:r w:rsidR="00753B5A">
        <w:rPr>
          <w:rFonts w:ascii="Arial" w:hAnsi="Arial"/>
          <w:w w:val="110"/>
          <w:sz w:val="13"/>
        </w:rPr>
        <w:t>of</w:t>
      </w:r>
      <w:r w:rsidR="00753B5A">
        <w:rPr>
          <w:rFonts w:ascii="Arial" w:hAnsi="Arial"/>
          <w:spacing w:val="-24"/>
          <w:w w:val="110"/>
          <w:sz w:val="13"/>
        </w:rPr>
        <w:t xml:space="preserve"> </w:t>
      </w:r>
      <w:r w:rsidR="00753B5A">
        <w:rPr>
          <w:rFonts w:ascii="Arial" w:hAnsi="Arial"/>
          <w:w w:val="110"/>
          <w:sz w:val="13"/>
        </w:rPr>
        <w:t>the</w:t>
      </w:r>
      <w:r w:rsidR="00753B5A">
        <w:rPr>
          <w:rFonts w:ascii="Arial" w:hAnsi="Arial"/>
          <w:spacing w:val="-23"/>
          <w:w w:val="110"/>
          <w:sz w:val="13"/>
        </w:rPr>
        <w:t xml:space="preserve"> </w:t>
      </w:r>
      <w:r w:rsidR="00753B5A">
        <w:rPr>
          <w:rFonts w:ascii="Arial" w:hAnsi="Arial"/>
          <w:w w:val="110"/>
          <w:sz w:val="13"/>
        </w:rPr>
        <w:t>rank</w:t>
      </w:r>
      <w:r w:rsidR="00753B5A">
        <w:rPr>
          <w:rFonts w:ascii="Arial" w:hAnsi="Arial"/>
          <w:spacing w:val="-24"/>
          <w:w w:val="110"/>
          <w:sz w:val="13"/>
        </w:rPr>
        <w:t xml:space="preserve"> </w:t>
      </w:r>
      <w:r w:rsidR="00753B5A">
        <w:rPr>
          <w:rFonts w:ascii="Arial" w:hAnsi="Arial"/>
          <w:w w:val="110"/>
          <w:sz w:val="13"/>
        </w:rPr>
        <w:t>statistics</w:t>
      </w:r>
      <w:r w:rsidR="00753B5A">
        <w:rPr>
          <w:rFonts w:ascii="Arial" w:hAnsi="Arial"/>
          <w:spacing w:val="-23"/>
          <w:w w:val="110"/>
          <w:sz w:val="13"/>
        </w:rPr>
        <w:t xml:space="preserve"> </w:t>
      </w:r>
      <w:r w:rsidR="00753B5A">
        <w:rPr>
          <w:rFonts w:ascii="Arial" w:hAnsi="Arial"/>
          <w:w w:val="110"/>
          <w:sz w:val="13"/>
        </w:rPr>
        <w:t>indicative</w:t>
      </w:r>
      <w:r w:rsidR="00753B5A">
        <w:rPr>
          <w:rFonts w:ascii="Arial" w:hAnsi="Arial"/>
          <w:spacing w:val="-24"/>
          <w:w w:val="110"/>
          <w:sz w:val="13"/>
        </w:rPr>
        <w:t xml:space="preserve"> </w:t>
      </w:r>
      <w:r w:rsidR="00753B5A">
        <w:rPr>
          <w:rFonts w:ascii="Arial" w:hAnsi="Arial"/>
          <w:w w:val="110"/>
          <w:sz w:val="13"/>
        </w:rPr>
        <w:t>of</w:t>
      </w:r>
      <w:r w:rsidR="00753B5A">
        <w:rPr>
          <w:rFonts w:ascii="Arial" w:hAnsi="Arial"/>
          <w:spacing w:val="-23"/>
          <w:w w:val="110"/>
          <w:sz w:val="13"/>
        </w:rPr>
        <w:t xml:space="preserve"> </w:t>
      </w:r>
      <w:r w:rsidR="00753B5A">
        <w:rPr>
          <w:rFonts w:ascii="Arial" w:hAnsi="Arial"/>
          <w:w w:val="110"/>
          <w:sz w:val="13"/>
        </w:rPr>
        <w:t>the</w:t>
      </w:r>
      <w:r w:rsidR="00753B5A">
        <w:rPr>
          <w:rFonts w:ascii="Arial" w:hAnsi="Arial"/>
          <w:spacing w:val="-24"/>
          <w:w w:val="110"/>
          <w:sz w:val="13"/>
        </w:rPr>
        <w:t xml:space="preserve"> </w:t>
      </w:r>
      <w:r w:rsidR="00753B5A">
        <w:rPr>
          <w:rFonts w:ascii="Arial" w:hAnsi="Arial"/>
          <w:w w:val="110"/>
          <w:sz w:val="13"/>
        </w:rPr>
        <w:t>accuracy</w:t>
      </w:r>
      <w:r w:rsidR="00753B5A">
        <w:rPr>
          <w:rFonts w:ascii="Arial" w:hAnsi="Arial"/>
          <w:spacing w:val="-23"/>
          <w:w w:val="110"/>
          <w:sz w:val="13"/>
        </w:rPr>
        <w:t xml:space="preserve"> </w:t>
      </w:r>
      <w:r w:rsidR="00753B5A">
        <w:rPr>
          <w:rFonts w:ascii="Arial" w:hAnsi="Arial"/>
          <w:w w:val="110"/>
          <w:sz w:val="13"/>
        </w:rPr>
        <w:t>of</w:t>
      </w:r>
      <w:r w:rsidR="00753B5A">
        <w:rPr>
          <w:rFonts w:ascii="Arial" w:hAnsi="Arial"/>
          <w:spacing w:val="-24"/>
          <w:w w:val="110"/>
          <w:sz w:val="13"/>
        </w:rPr>
        <w:t xml:space="preserve"> </w:t>
      </w:r>
      <w:r w:rsidR="00753B5A">
        <w:rPr>
          <w:rFonts w:ascii="Arial" w:hAnsi="Arial"/>
          <w:w w:val="110"/>
          <w:sz w:val="13"/>
        </w:rPr>
        <w:t>the</w:t>
      </w:r>
      <w:r w:rsidR="00753B5A">
        <w:rPr>
          <w:rFonts w:ascii="Arial" w:hAnsi="Arial"/>
          <w:spacing w:val="-23"/>
          <w:w w:val="110"/>
          <w:sz w:val="13"/>
        </w:rPr>
        <w:t xml:space="preserve"> </w:t>
      </w:r>
      <w:r w:rsidR="00753B5A">
        <w:rPr>
          <w:rFonts w:ascii="Arial" w:hAnsi="Arial"/>
          <w:w w:val="110"/>
          <w:sz w:val="13"/>
        </w:rPr>
        <w:t>full</w:t>
      </w:r>
      <w:r w:rsidR="00753B5A">
        <w:rPr>
          <w:rFonts w:ascii="Arial" w:hAnsi="Arial"/>
          <w:spacing w:val="-24"/>
          <w:w w:val="110"/>
          <w:sz w:val="13"/>
        </w:rPr>
        <w:t xml:space="preserve"> </w:t>
      </w:r>
      <w:r w:rsidR="00753B5A">
        <w:rPr>
          <w:rFonts w:ascii="Arial" w:hAnsi="Arial"/>
          <w:w w:val="110"/>
          <w:sz w:val="13"/>
        </w:rPr>
        <w:t>posterior.</w:t>
      </w:r>
      <w:r w:rsidR="00753B5A">
        <w:rPr>
          <w:rFonts w:ascii="Arial" w:hAnsi="Arial"/>
          <w:spacing w:val="-19"/>
          <w:w w:val="110"/>
          <w:sz w:val="13"/>
        </w:rPr>
        <w:t xml:space="preserve"> </w:t>
      </w:r>
      <w:r w:rsidR="00753B5A">
        <w:rPr>
          <w:rFonts w:ascii="Arial" w:hAnsi="Arial"/>
          <w:w w:val="110"/>
          <w:sz w:val="13"/>
        </w:rPr>
        <w:t>Accordingly,</w:t>
      </w:r>
      <w:r w:rsidR="00753B5A">
        <w:rPr>
          <w:rFonts w:ascii="Arial" w:hAnsi="Arial"/>
          <w:spacing w:val="-23"/>
          <w:w w:val="110"/>
          <w:sz w:val="13"/>
        </w:rPr>
        <w:t xml:space="preserve"> </w:t>
      </w:r>
      <w:r w:rsidR="00753B5A">
        <w:rPr>
          <w:rFonts w:ascii="Arial" w:hAnsi="Arial"/>
          <w:w w:val="110"/>
          <w:sz w:val="13"/>
        </w:rPr>
        <w:t>the</w:t>
      </w:r>
      <w:r w:rsidR="00753B5A">
        <w:rPr>
          <w:rFonts w:ascii="Arial" w:hAnsi="Arial"/>
          <w:spacing w:val="-24"/>
          <w:w w:val="110"/>
          <w:sz w:val="13"/>
        </w:rPr>
        <w:t xml:space="preserve"> </w:t>
      </w:r>
      <w:r w:rsidR="00753B5A">
        <w:rPr>
          <w:rFonts w:ascii="Arial" w:hAnsi="Arial"/>
          <w:w w:val="110"/>
          <w:sz w:val="13"/>
        </w:rPr>
        <w:t>approximate</w:t>
      </w:r>
      <w:r w:rsidR="00753B5A">
        <w:rPr>
          <w:rFonts w:ascii="Arial" w:hAnsi="Arial"/>
          <w:spacing w:val="-23"/>
          <w:w w:val="110"/>
          <w:sz w:val="13"/>
        </w:rPr>
        <w:t xml:space="preserve"> </w:t>
      </w:r>
      <w:r w:rsidR="00753B5A">
        <w:rPr>
          <w:rFonts w:ascii="Arial" w:hAnsi="Arial"/>
          <w:w w:val="110"/>
          <w:sz w:val="13"/>
        </w:rPr>
        <w:t>posteriors</w:t>
      </w:r>
      <w:r w:rsidR="00753B5A">
        <w:rPr>
          <w:rFonts w:ascii="Arial" w:hAnsi="Arial"/>
          <w:spacing w:val="-24"/>
          <w:w w:val="110"/>
          <w:sz w:val="13"/>
        </w:rPr>
        <w:t xml:space="preserve"> </w:t>
      </w:r>
      <w:r w:rsidR="00753B5A">
        <w:rPr>
          <w:rFonts w:ascii="Arial" w:hAnsi="Arial"/>
          <w:w w:val="110"/>
          <w:sz w:val="13"/>
        </w:rPr>
        <w:t>of</w:t>
      </w:r>
      <w:r w:rsidR="00753B5A">
        <w:rPr>
          <w:rFonts w:ascii="Arial" w:hAnsi="Arial"/>
          <w:spacing w:val="-23"/>
          <w:w w:val="110"/>
          <w:sz w:val="13"/>
        </w:rPr>
        <w:t xml:space="preserve"> </w:t>
      </w:r>
      <w:r w:rsidR="00753B5A">
        <w:rPr>
          <w:rFonts w:ascii="Arial" w:hAnsi="Arial"/>
          <w:i/>
          <w:w w:val="130"/>
          <w:sz w:val="14"/>
        </w:rPr>
        <w:t>r</w:t>
      </w:r>
      <w:r w:rsidR="00753B5A">
        <w:rPr>
          <w:rFonts w:ascii="Arial" w:hAnsi="Arial"/>
          <w:i/>
          <w:spacing w:val="-33"/>
          <w:w w:val="130"/>
          <w:sz w:val="14"/>
        </w:rPr>
        <w:t xml:space="preserve"> </w:t>
      </w:r>
      <w:r w:rsidR="00753B5A">
        <w:rPr>
          <w:rFonts w:ascii="Arial" w:hAnsi="Arial"/>
          <w:w w:val="110"/>
          <w:sz w:val="13"/>
        </w:rPr>
        <w:t>and</w:t>
      </w:r>
      <w:r w:rsidR="00753B5A">
        <w:rPr>
          <w:rFonts w:ascii="Arial" w:hAnsi="Arial"/>
          <w:spacing w:val="-23"/>
          <w:w w:val="110"/>
          <w:sz w:val="13"/>
        </w:rPr>
        <w:t xml:space="preserve"> </w:t>
      </w:r>
      <w:r w:rsidR="00753B5A">
        <w:rPr>
          <w:rFonts w:ascii="Arial" w:hAnsi="Arial"/>
          <w:i/>
          <w:w w:val="110"/>
          <w:sz w:val="14"/>
        </w:rPr>
        <w:t>ρ</w:t>
      </w:r>
      <w:r w:rsidR="00753B5A">
        <w:rPr>
          <w:rFonts w:ascii="Arial" w:hAnsi="Arial"/>
          <w:i/>
          <w:spacing w:val="-27"/>
          <w:w w:val="110"/>
          <w:sz w:val="14"/>
        </w:rPr>
        <w:t xml:space="preserve"> </w:t>
      </w:r>
      <w:r w:rsidR="00753B5A">
        <w:rPr>
          <w:rFonts w:ascii="Arial" w:hAnsi="Arial"/>
          <w:w w:val="110"/>
          <w:sz w:val="13"/>
        </w:rPr>
        <w:t>slightly</w:t>
      </w:r>
      <w:r w:rsidR="00753B5A">
        <w:rPr>
          <w:rFonts w:ascii="Arial" w:hAnsi="Arial"/>
          <w:spacing w:val="-24"/>
          <w:w w:val="110"/>
          <w:sz w:val="13"/>
        </w:rPr>
        <w:t xml:space="preserve"> </w:t>
      </w:r>
      <w:r w:rsidR="00753B5A">
        <w:rPr>
          <w:rFonts w:ascii="Arial" w:hAnsi="Arial"/>
          <w:w w:val="110"/>
          <w:sz w:val="13"/>
        </w:rPr>
        <w:t>underestimate</w:t>
      </w:r>
      <w:r w:rsidR="00753B5A">
        <w:rPr>
          <w:rFonts w:ascii="Arial" w:hAnsi="Arial"/>
          <w:spacing w:val="-23"/>
          <w:w w:val="110"/>
          <w:sz w:val="13"/>
        </w:rPr>
        <w:t xml:space="preserve"> </w:t>
      </w:r>
      <w:r w:rsidR="00753B5A">
        <w:rPr>
          <w:rFonts w:ascii="Arial" w:hAnsi="Arial"/>
          <w:w w:val="110"/>
          <w:sz w:val="13"/>
        </w:rPr>
        <w:t>the</w:t>
      </w:r>
      <w:r w:rsidR="00753B5A">
        <w:rPr>
          <w:rFonts w:ascii="Arial" w:hAnsi="Arial"/>
          <w:spacing w:val="-23"/>
          <w:w w:val="110"/>
          <w:sz w:val="13"/>
        </w:rPr>
        <w:t xml:space="preserve"> </w:t>
      </w:r>
      <w:r w:rsidR="00753B5A">
        <w:rPr>
          <w:rFonts w:ascii="Arial" w:hAnsi="Arial"/>
          <w:w w:val="110"/>
          <w:sz w:val="13"/>
        </w:rPr>
        <w:t>true posterior</w:t>
      </w:r>
      <w:r w:rsidR="00753B5A">
        <w:rPr>
          <w:rFonts w:ascii="Arial" w:hAnsi="Arial"/>
          <w:spacing w:val="-8"/>
          <w:w w:val="110"/>
          <w:sz w:val="13"/>
        </w:rPr>
        <w:t xml:space="preserve"> </w:t>
      </w:r>
      <w:r w:rsidR="00753B5A">
        <w:rPr>
          <w:rFonts w:ascii="Arial" w:hAnsi="Arial"/>
          <w:w w:val="110"/>
          <w:sz w:val="13"/>
        </w:rPr>
        <w:t>means,</w:t>
      </w:r>
      <w:r w:rsidR="00753B5A">
        <w:rPr>
          <w:rFonts w:ascii="Arial" w:hAnsi="Arial"/>
          <w:spacing w:val="-7"/>
          <w:w w:val="110"/>
          <w:sz w:val="13"/>
        </w:rPr>
        <w:t xml:space="preserve"> </w:t>
      </w:r>
      <w:r w:rsidR="00753B5A">
        <w:rPr>
          <w:rFonts w:ascii="Arial" w:hAnsi="Arial"/>
          <w:w w:val="110"/>
          <w:sz w:val="13"/>
        </w:rPr>
        <w:t>whereas</w:t>
      </w:r>
      <w:r w:rsidR="00753B5A">
        <w:rPr>
          <w:rFonts w:ascii="Arial" w:hAnsi="Arial"/>
          <w:spacing w:val="-8"/>
          <w:w w:val="110"/>
          <w:sz w:val="13"/>
        </w:rPr>
        <w:t xml:space="preserve"> </w:t>
      </w:r>
      <w:r w:rsidR="00753B5A">
        <w:rPr>
          <w:rFonts w:ascii="Arial" w:hAnsi="Arial"/>
          <w:w w:val="110"/>
          <w:sz w:val="13"/>
        </w:rPr>
        <w:t>the</w:t>
      </w:r>
      <w:r w:rsidR="00753B5A">
        <w:rPr>
          <w:rFonts w:ascii="Arial" w:hAnsi="Arial"/>
          <w:spacing w:val="-7"/>
          <w:w w:val="110"/>
          <w:sz w:val="13"/>
        </w:rPr>
        <w:t xml:space="preserve"> </w:t>
      </w:r>
      <w:r w:rsidR="00753B5A">
        <w:rPr>
          <w:rFonts w:ascii="Arial" w:hAnsi="Arial"/>
          <w:w w:val="110"/>
          <w:sz w:val="13"/>
        </w:rPr>
        <w:t>approximate</w:t>
      </w:r>
      <w:r w:rsidR="00753B5A">
        <w:rPr>
          <w:rFonts w:ascii="Arial" w:hAnsi="Arial"/>
          <w:spacing w:val="-8"/>
          <w:w w:val="110"/>
          <w:sz w:val="13"/>
        </w:rPr>
        <w:t xml:space="preserve"> </w:t>
      </w:r>
      <w:r w:rsidR="00753B5A">
        <w:rPr>
          <w:rFonts w:ascii="Arial" w:hAnsi="Arial"/>
          <w:w w:val="110"/>
          <w:sz w:val="13"/>
        </w:rPr>
        <w:t>posterior</w:t>
      </w:r>
      <w:r w:rsidR="00753B5A">
        <w:rPr>
          <w:rFonts w:ascii="Arial" w:hAnsi="Arial"/>
          <w:spacing w:val="-7"/>
          <w:w w:val="110"/>
          <w:sz w:val="13"/>
        </w:rPr>
        <w:t xml:space="preserve"> </w:t>
      </w:r>
      <w:r w:rsidR="00753B5A">
        <w:rPr>
          <w:rFonts w:ascii="Arial" w:hAnsi="Arial"/>
          <w:w w:val="110"/>
          <w:sz w:val="13"/>
        </w:rPr>
        <w:t>of</w:t>
      </w:r>
      <w:r w:rsidR="00753B5A">
        <w:rPr>
          <w:rFonts w:ascii="Arial" w:hAnsi="Arial"/>
          <w:spacing w:val="-8"/>
          <w:w w:val="110"/>
          <w:sz w:val="13"/>
        </w:rPr>
        <w:t xml:space="preserve"> </w:t>
      </w:r>
      <w:r w:rsidR="00753B5A">
        <w:rPr>
          <w:rFonts w:ascii="Arial" w:hAnsi="Arial"/>
          <w:i/>
          <w:w w:val="110"/>
          <w:sz w:val="14"/>
        </w:rPr>
        <w:t>σ</w:t>
      </w:r>
      <w:r w:rsidR="00753B5A">
        <w:rPr>
          <w:rFonts w:ascii="Arial" w:hAnsi="Arial"/>
          <w:i/>
          <w:spacing w:val="-6"/>
          <w:w w:val="110"/>
          <w:sz w:val="14"/>
        </w:rPr>
        <w:t xml:space="preserve"> </w:t>
      </w:r>
      <w:r w:rsidR="00753B5A">
        <w:rPr>
          <w:rFonts w:ascii="Arial" w:hAnsi="Arial"/>
          <w:w w:val="110"/>
          <w:sz w:val="13"/>
        </w:rPr>
        <w:t>tends</w:t>
      </w:r>
      <w:r w:rsidR="00753B5A">
        <w:rPr>
          <w:rFonts w:ascii="Arial" w:hAnsi="Arial"/>
          <w:spacing w:val="-7"/>
          <w:w w:val="110"/>
          <w:sz w:val="13"/>
        </w:rPr>
        <w:t xml:space="preserve"> </w:t>
      </w:r>
      <w:r w:rsidR="00753B5A">
        <w:rPr>
          <w:rFonts w:ascii="Arial" w:hAnsi="Arial"/>
          <w:w w:val="110"/>
          <w:sz w:val="13"/>
        </w:rPr>
        <w:t>to</w:t>
      </w:r>
      <w:r w:rsidR="00753B5A">
        <w:rPr>
          <w:rFonts w:ascii="Arial" w:hAnsi="Arial"/>
          <w:spacing w:val="-8"/>
          <w:w w:val="110"/>
          <w:sz w:val="13"/>
        </w:rPr>
        <w:t xml:space="preserve"> </w:t>
      </w:r>
      <w:r w:rsidR="00753B5A">
        <w:rPr>
          <w:rFonts w:ascii="Arial" w:hAnsi="Arial"/>
          <w:w w:val="110"/>
          <w:sz w:val="13"/>
        </w:rPr>
        <w:t>overestimate</w:t>
      </w:r>
      <w:r w:rsidR="00753B5A">
        <w:rPr>
          <w:rFonts w:ascii="Arial" w:hAnsi="Arial"/>
          <w:spacing w:val="-7"/>
          <w:w w:val="110"/>
          <w:sz w:val="13"/>
        </w:rPr>
        <w:t xml:space="preserve"> </w:t>
      </w:r>
      <w:r w:rsidR="00753B5A">
        <w:rPr>
          <w:rFonts w:ascii="Arial" w:hAnsi="Arial"/>
          <w:w w:val="110"/>
          <w:sz w:val="13"/>
        </w:rPr>
        <w:t>the</w:t>
      </w:r>
      <w:r w:rsidR="00753B5A">
        <w:rPr>
          <w:rFonts w:ascii="Arial" w:hAnsi="Arial"/>
          <w:spacing w:val="-8"/>
          <w:w w:val="110"/>
          <w:sz w:val="13"/>
        </w:rPr>
        <w:t xml:space="preserve"> </w:t>
      </w:r>
      <w:r w:rsidR="00753B5A">
        <w:rPr>
          <w:rFonts w:ascii="Arial" w:hAnsi="Arial"/>
          <w:w w:val="110"/>
          <w:sz w:val="13"/>
        </w:rPr>
        <w:t>true</w:t>
      </w:r>
      <w:r w:rsidR="00753B5A">
        <w:rPr>
          <w:rFonts w:ascii="Arial" w:hAnsi="Arial"/>
          <w:spacing w:val="-7"/>
          <w:w w:val="110"/>
          <w:sz w:val="13"/>
        </w:rPr>
        <w:t xml:space="preserve"> </w:t>
      </w:r>
      <w:r w:rsidR="00753B5A">
        <w:rPr>
          <w:rFonts w:ascii="Arial" w:hAnsi="Arial"/>
          <w:w w:val="110"/>
          <w:sz w:val="13"/>
        </w:rPr>
        <w:t>posterior</w:t>
      </w:r>
      <w:r w:rsidR="00753B5A">
        <w:rPr>
          <w:rFonts w:ascii="Arial" w:hAnsi="Arial"/>
          <w:spacing w:val="-7"/>
          <w:w w:val="110"/>
          <w:sz w:val="13"/>
        </w:rPr>
        <w:t xml:space="preserve"> </w:t>
      </w:r>
      <w:r w:rsidR="00753B5A">
        <w:rPr>
          <w:rFonts w:ascii="Arial" w:hAnsi="Arial"/>
          <w:w w:val="110"/>
          <w:sz w:val="13"/>
        </w:rPr>
        <w:t>variance.</w:t>
      </w:r>
    </w:p>
    <w:p w14:paraId="65C7D153" w14:textId="77777777" w:rsidR="00EC0BD2" w:rsidRDefault="00EC0BD2">
      <w:pPr>
        <w:pStyle w:val="Textkrper"/>
        <w:spacing w:before="7"/>
        <w:rPr>
          <w:rFonts w:ascii="Arial"/>
          <w:sz w:val="23"/>
        </w:rPr>
      </w:pPr>
    </w:p>
    <w:p w14:paraId="3DB657F6" w14:textId="56763163" w:rsidR="00EC0BD2" w:rsidRDefault="00753B5A">
      <w:pPr>
        <w:pStyle w:val="Textkrper"/>
        <w:spacing w:line="252" w:lineRule="auto"/>
        <w:ind w:left="137" w:right="1029" w:firstLine="21"/>
        <w:jc w:val="both"/>
      </w:pPr>
      <w:r>
        <w:rPr>
          <w:rFonts w:ascii="Arial" w:hAnsi="Arial"/>
          <w:b/>
          <w:w w:val="110"/>
          <w:sz w:val="17"/>
        </w:rPr>
        <w:t>Example</w:t>
      </w:r>
      <w:r>
        <w:rPr>
          <w:rFonts w:ascii="Arial" w:hAnsi="Arial"/>
          <w:b/>
          <w:spacing w:val="-16"/>
          <w:w w:val="110"/>
          <w:sz w:val="17"/>
        </w:rPr>
        <w:t xml:space="preserve"> </w:t>
      </w:r>
      <w:r>
        <w:rPr>
          <w:rFonts w:ascii="Arial" w:hAnsi="Arial"/>
          <w:b/>
          <w:w w:val="110"/>
          <w:sz w:val="17"/>
        </w:rPr>
        <w:t>2</w:t>
      </w:r>
      <w:r>
        <w:rPr>
          <w:rFonts w:ascii="Arial" w:hAnsi="Arial"/>
          <w:b/>
          <w:spacing w:val="-16"/>
          <w:w w:val="110"/>
          <w:sz w:val="17"/>
        </w:rPr>
        <w:t xml:space="preserve"> </w:t>
      </w:r>
      <w:r>
        <w:rPr>
          <w:rFonts w:ascii="Arial" w:hAnsi="Arial"/>
          <w:b/>
          <w:w w:val="110"/>
          <w:sz w:val="17"/>
        </w:rPr>
        <w:t>-</w:t>
      </w:r>
      <w:r>
        <w:rPr>
          <w:rFonts w:ascii="Arial" w:hAnsi="Arial"/>
          <w:b/>
          <w:spacing w:val="-15"/>
          <w:w w:val="110"/>
          <w:sz w:val="17"/>
        </w:rPr>
        <w:t xml:space="preserve"> </w:t>
      </w:r>
      <w:r>
        <w:rPr>
          <w:rFonts w:ascii="Arial" w:hAnsi="Arial"/>
          <w:b/>
          <w:w w:val="110"/>
          <w:sz w:val="17"/>
        </w:rPr>
        <w:t>The</w:t>
      </w:r>
      <w:r>
        <w:rPr>
          <w:rFonts w:ascii="Arial" w:hAnsi="Arial"/>
          <w:b/>
          <w:spacing w:val="-16"/>
          <w:w w:val="110"/>
          <w:sz w:val="17"/>
        </w:rPr>
        <w:t xml:space="preserve"> </w:t>
      </w:r>
      <w:r>
        <w:rPr>
          <w:rFonts w:ascii="Arial" w:hAnsi="Arial"/>
          <w:b/>
          <w:w w:val="110"/>
          <w:sz w:val="17"/>
        </w:rPr>
        <w:t>Lévy-Flight</w:t>
      </w:r>
      <w:r>
        <w:rPr>
          <w:rFonts w:ascii="Arial" w:hAnsi="Arial"/>
          <w:b/>
          <w:spacing w:val="-15"/>
          <w:w w:val="110"/>
          <w:sz w:val="17"/>
        </w:rPr>
        <w:t xml:space="preserve"> </w:t>
      </w:r>
      <w:r>
        <w:rPr>
          <w:rFonts w:ascii="Arial" w:hAnsi="Arial"/>
          <w:b/>
          <w:w w:val="110"/>
          <w:sz w:val="17"/>
        </w:rPr>
        <w:t>Model.</w:t>
      </w:r>
      <w:r>
        <w:rPr>
          <w:rFonts w:ascii="Arial" w:hAnsi="Arial"/>
          <w:b/>
          <w:spacing w:val="-22"/>
          <w:w w:val="110"/>
          <w:sz w:val="17"/>
        </w:rPr>
        <w:t xml:space="preserve"> </w:t>
      </w:r>
      <w:r>
        <w:rPr>
          <w:w w:val="110"/>
        </w:rPr>
        <w:t>Evidence</w:t>
      </w:r>
      <w:r>
        <w:rPr>
          <w:spacing w:val="-3"/>
          <w:w w:val="110"/>
        </w:rPr>
        <w:t xml:space="preserve"> </w:t>
      </w:r>
      <w:r>
        <w:rPr>
          <w:w w:val="110"/>
        </w:rPr>
        <w:t>accumulator</w:t>
      </w:r>
      <w:r>
        <w:rPr>
          <w:spacing w:val="-2"/>
          <w:w w:val="110"/>
        </w:rPr>
        <w:t xml:space="preserve"> </w:t>
      </w:r>
      <w:r>
        <w:rPr>
          <w:w w:val="110"/>
        </w:rPr>
        <w:t>models</w:t>
      </w:r>
      <w:r>
        <w:rPr>
          <w:spacing w:val="-3"/>
          <w:w w:val="110"/>
        </w:rPr>
        <w:t xml:space="preserve"> </w:t>
      </w:r>
      <w:r>
        <w:rPr>
          <w:w w:val="110"/>
        </w:rPr>
        <w:t>(EAMs)</w:t>
      </w:r>
      <w:r>
        <w:rPr>
          <w:spacing w:val="-2"/>
          <w:w w:val="110"/>
        </w:rPr>
        <w:t xml:space="preserve"> </w:t>
      </w:r>
      <w:r>
        <w:rPr>
          <w:w w:val="110"/>
        </w:rPr>
        <w:t>describe</w:t>
      </w:r>
      <w:r>
        <w:rPr>
          <w:spacing w:val="-3"/>
          <w:w w:val="110"/>
        </w:rPr>
        <w:t xml:space="preserve"> </w:t>
      </w:r>
      <w:del w:id="202" w:author="andreas.voss" w:date="2019-07-09T14:40:00Z">
        <w:r w:rsidDel="00E84EAA">
          <w:rPr>
            <w:w w:val="110"/>
          </w:rPr>
          <w:delText>(perceptual)</w:delText>
        </w:r>
      </w:del>
      <w:ins w:id="203" w:author="andreas.voss" w:date="2019-07-09T14:40:00Z">
        <w:r w:rsidR="00E84EAA">
          <w:rPr>
            <w:w w:val="110"/>
          </w:rPr>
          <w:t>human</w:t>
        </w:r>
      </w:ins>
      <w:r>
        <w:rPr>
          <w:spacing w:val="-2"/>
          <w:w w:val="110"/>
        </w:rPr>
        <w:t xml:space="preserve"> </w:t>
      </w:r>
      <w:r>
        <w:rPr>
          <w:w w:val="110"/>
        </w:rPr>
        <w:t>decision</w:t>
      </w:r>
      <w:r>
        <w:rPr>
          <w:spacing w:val="-3"/>
          <w:w w:val="110"/>
        </w:rPr>
        <w:t xml:space="preserve"> </w:t>
      </w:r>
      <w:r>
        <w:rPr>
          <w:w w:val="110"/>
        </w:rPr>
        <w:t>making</w:t>
      </w:r>
      <w:r>
        <w:rPr>
          <w:spacing w:val="-2"/>
          <w:w w:val="110"/>
        </w:rPr>
        <w:t xml:space="preserve"> </w:t>
      </w:r>
      <w:r>
        <w:rPr>
          <w:spacing w:val="-3"/>
          <w:w w:val="110"/>
        </w:rPr>
        <w:t xml:space="preserve">by </w:t>
      </w:r>
      <w:r>
        <w:rPr>
          <w:w w:val="110"/>
        </w:rPr>
        <w:t>a</w:t>
      </w:r>
      <w:r>
        <w:rPr>
          <w:spacing w:val="-2"/>
          <w:w w:val="110"/>
        </w:rPr>
        <w:t xml:space="preserve"> </w:t>
      </w:r>
      <w:r>
        <w:rPr>
          <w:w w:val="110"/>
        </w:rPr>
        <w:t>set</w:t>
      </w:r>
      <w:r>
        <w:rPr>
          <w:spacing w:val="-3"/>
          <w:w w:val="110"/>
        </w:rPr>
        <w:t xml:space="preserve"> </w:t>
      </w:r>
      <w:r>
        <w:rPr>
          <w:w w:val="110"/>
        </w:rPr>
        <w:t>of neuro</w:t>
      </w:r>
      <w:ins w:id="204" w:author="andreas.voss" w:date="2019-07-09T14:41:00Z">
        <w:r w:rsidR="00E84EAA">
          <w:rPr>
            <w:w w:val="110"/>
          </w:rPr>
          <w:t>-</w:t>
        </w:r>
      </w:ins>
      <w:r>
        <w:rPr>
          <w:w w:val="110"/>
        </w:rPr>
        <w:t>cognitively motivated parameters (</w:t>
      </w:r>
      <w:hyperlink w:anchor="_bookmark48" w:history="1">
        <w:r>
          <w:rPr>
            <w:color w:val="0000FF"/>
            <w:w w:val="110"/>
          </w:rPr>
          <w:t>36</w:t>
        </w:r>
      </w:hyperlink>
      <w:r>
        <w:rPr>
          <w:w w:val="110"/>
        </w:rPr>
        <w:t xml:space="preserve">). EAMs are most often applied to choice reaction times </w:t>
      </w:r>
      <w:r>
        <w:rPr>
          <w:spacing w:val="-5"/>
          <w:w w:val="110"/>
        </w:rPr>
        <w:t xml:space="preserve">(RT) </w:t>
      </w:r>
      <w:r>
        <w:rPr>
          <w:w w:val="110"/>
        </w:rPr>
        <w:t xml:space="preserve">data to obtain an </w:t>
      </w:r>
      <w:del w:id="205" w:author="andreas.voss" w:date="2019-07-09T14:41:00Z">
        <w:r w:rsidDel="00E84EAA">
          <w:rPr>
            <w:w w:val="110"/>
          </w:rPr>
          <w:delText xml:space="preserve"> </w:delText>
        </w:r>
      </w:del>
      <w:r>
        <w:rPr>
          <w:w w:val="110"/>
        </w:rPr>
        <w:t xml:space="preserve">estimate of the neurocognitive processes governing observed </w:t>
      </w:r>
      <w:r>
        <w:rPr>
          <w:spacing w:val="-8"/>
          <w:w w:val="110"/>
        </w:rPr>
        <w:t xml:space="preserve">RT </w:t>
      </w:r>
      <w:r>
        <w:rPr>
          <w:w w:val="110"/>
        </w:rPr>
        <w:t xml:space="preserve">distributions in human </w:t>
      </w:r>
      <w:del w:id="206" w:author="andreas.voss" w:date="2019-07-09T14:41:00Z">
        <w:r w:rsidDel="00E84EAA">
          <w:rPr>
            <w:w w:val="110"/>
          </w:rPr>
          <w:delText xml:space="preserve">and </w:delText>
        </w:r>
      </w:del>
      <w:ins w:id="207" w:author="andreas.voss" w:date="2019-07-09T14:41:00Z">
        <w:r w:rsidR="00E84EAA">
          <w:rPr>
            <w:w w:val="110"/>
          </w:rPr>
          <w:t xml:space="preserve">(or </w:t>
        </w:r>
      </w:ins>
      <w:r>
        <w:rPr>
          <w:w w:val="110"/>
        </w:rPr>
        <w:t>animal</w:t>
      </w:r>
      <w:ins w:id="208" w:author="andreas.voss" w:date="2019-07-09T14:41:00Z">
        <w:r w:rsidR="00E84EAA">
          <w:rPr>
            <w:w w:val="110"/>
          </w:rPr>
          <w:t>)</w:t>
        </w:r>
      </w:ins>
      <w:r>
        <w:rPr>
          <w:w w:val="110"/>
        </w:rPr>
        <w:t xml:space="preserve"> participants. Most EAM </w:t>
      </w:r>
      <w:r>
        <w:rPr>
          <w:spacing w:val="-3"/>
          <w:w w:val="110"/>
        </w:rPr>
        <w:t xml:space="preserve">variants </w:t>
      </w:r>
      <w:r>
        <w:rPr>
          <w:w w:val="110"/>
        </w:rPr>
        <w:t xml:space="preserve">share four underlying assumptions: </w:t>
      </w:r>
      <w:proofErr w:type="spellStart"/>
      <w:r>
        <w:rPr>
          <w:i/>
          <w:w w:val="110"/>
        </w:rPr>
        <w:t>i</w:t>
      </w:r>
      <w:proofErr w:type="spellEnd"/>
      <w:r>
        <w:rPr>
          <w:i/>
          <w:w w:val="110"/>
        </w:rPr>
        <w:t xml:space="preserve">) </w:t>
      </w:r>
      <w:r>
        <w:rPr>
          <w:w w:val="110"/>
        </w:rPr>
        <w:t xml:space="preserve">information about a stimulus (response option) is accumulated continuously through time; </w:t>
      </w:r>
      <w:r>
        <w:rPr>
          <w:i/>
          <w:w w:val="110"/>
        </w:rPr>
        <w:t xml:space="preserve">ii) </w:t>
      </w:r>
      <w:r>
        <w:rPr>
          <w:w w:val="110"/>
        </w:rPr>
        <w:t xml:space="preserve">stochasticity in the form of noisy accumulation ensures </w:t>
      </w:r>
      <w:r>
        <w:rPr>
          <w:spacing w:val="-3"/>
          <w:w w:val="110"/>
        </w:rPr>
        <w:t xml:space="preserve">variability; </w:t>
      </w:r>
      <w:r>
        <w:rPr>
          <w:i/>
          <w:w w:val="110"/>
        </w:rPr>
        <w:t xml:space="preserve">iii) </w:t>
      </w:r>
      <w:r>
        <w:rPr>
          <w:w w:val="110"/>
        </w:rPr>
        <w:t xml:space="preserve">empirical response times can </w:t>
      </w:r>
      <w:r>
        <w:rPr>
          <w:spacing w:val="2"/>
          <w:w w:val="110"/>
        </w:rPr>
        <w:t xml:space="preserve">be </w:t>
      </w:r>
      <w:r>
        <w:rPr>
          <w:w w:val="110"/>
        </w:rPr>
        <w:t xml:space="preserve">decomposed into a decision time component and a non-decision time component accounting for pre-decisional perceptual (encoding time) and post-decisional motor processes (response execution); and </w:t>
      </w:r>
      <w:r>
        <w:rPr>
          <w:i/>
          <w:w w:val="110"/>
        </w:rPr>
        <w:t xml:space="preserve">iv) </w:t>
      </w:r>
      <w:r>
        <w:rPr>
          <w:w w:val="110"/>
        </w:rPr>
        <w:t xml:space="preserve">a decision is met when the activation of an accumulator </w:t>
      </w:r>
      <w:del w:id="209" w:author="andreas.voss" w:date="2019-07-09T14:44:00Z">
        <w:r w:rsidDel="00B24E71">
          <w:rPr>
            <w:w w:val="110"/>
          </w:rPr>
          <w:delText xml:space="preserve">exceeds </w:delText>
        </w:r>
      </w:del>
      <w:ins w:id="210" w:author="andreas.voss" w:date="2019-07-09T14:44:00Z">
        <w:r w:rsidR="00B24E71">
          <w:rPr>
            <w:w w:val="110"/>
          </w:rPr>
          <w:t xml:space="preserve">reaches </w:t>
        </w:r>
      </w:ins>
      <w:r>
        <w:rPr>
          <w:w w:val="110"/>
        </w:rPr>
        <w:t>a</w:t>
      </w:r>
      <w:ins w:id="211" w:author="andreas.voss" w:date="2019-07-09T14:44:00Z">
        <w:r w:rsidR="00B24E71">
          <w:rPr>
            <w:w w:val="110"/>
          </w:rPr>
          <w:t>n upper or lower</w:t>
        </w:r>
      </w:ins>
      <w:r>
        <w:rPr>
          <w:w w:val="110"/>
        </w:rPr>
        <w:t xml:space="preserve"> threshold. In its most general formulation, the forward model of EAMs takes the form of a stochastic differential equation given </w:t>
      </w:r>
      <w:r>
        <w:rPr>
          <w:spacing w:val="-3"/>
          <w:w w:val="110"/>
        </w:rPr>
        <w:t>by</w:t>
      </w:r>
      <w:r>
        <w:rPr>
          <w:spacing w:val="-2"/>
          <w:w w:val="110"/>
        </w:rPr>
        <w:t xml:space="preserve"> </w:t>
      </w:r>
      <w:r>
        <w:rPr>
          <w:w w:val="110"/>
        </w:rPr>
        <w:t>(</w:t>
      </w:r>
      <w:hyperlink w:anchor="_bookmark17" w:history="1">
        <w:r>
          <w:rPr>
            <w:color w:val="0000FF"/>
            <w:w w:val="110"/>
          </w:rPr>
          <w:t>4</w:t>
        </w:r>
      </w:hyperlink>
      <w:r>
        <w:rPr>
          <w:w w:val="110"/>
        </w:rPr>
        <w:t>):</w:t>
      </w:r>
    </w:p>
    <w:p w14:paraId="1759470B" w14:textId="77777777" w:rsidR="00EC0BD2" w:rsidRDefault="00EC0BD2">
      <w:pPr>
        <w:spacing w:line="252" w:lineRule="auto"/>
        <w:jc w:val="both"/>
        <w:sectPr w:rsidR="00EC0BD2">
          <w:type w:val="continuous"/>
          <w:pgSz w:w="12240" w:h="15840"/>
          <w:pgMar w:top="880" w:right="0" w:bottom="280" w:left="560" w:header="720" w:footer="720" w:gutter="0"/>
          <w:cols w:num="2" w:space="720" w:equalWidth="0">
            <w:col w:w="368" w:space="40"/>
            <w:col w:w="11272"/>
          </w:cols>
        </w:sectPr>
      </w:pPr>
    </w:p>
    <w:p w14:paraId="57074032" w14:textId="77777777" w:rsidR="00EC0BD2" w:rsidRDefault="00EC0BD2">
      <w:pPr>
        <w:pStyle w:val="Textkrper"/>
        <w:rPr>
          <w:sz w:val="12"/>
        </w:rPr>
      </w:pPr>
    </w:p>
    <w:p w14:paraId="4C3697C7" w14:textId="77777777" w:rsidR="00EC0BD2" w:rsidRDefault="00EC0BD2">
      <w:pPr>
        <w:pStyle w:val="Textkrper"/>
        <w:rPr>
          <w:sz w:val="12"/>
        </w:rPr>
      </w:pPr>
    </w:p>
    <w:p w14:paraId="6569906C" w14:textId="77777777" w:rsidR="00EC0BD2" w:rsidRDefault="00EC0BD2">
      <w:pPr>
        <w:pStyle w:val="Textkrper"/>
        <w:spacing w:before="2"/>
        <w:rPr>
          <w:sz w:val="17"/>
        </w:rPr>
      </w:pPr>
    </w:p>
    <w:p w14:paraId="1DD664FD" w14:textId="77777777" w:rsidR="00EC0BD2" w:rsidRDefault="00753B5A">
      <w:pPr>
        <w:ind w:left="209"/>
        <w:rPr>
          <w:rFonts w:ascii="Arial"/>
          <w:sz w:val="9"/>
        </w:rPr>
      </w:pPr>
      <w:r>
        <w:rPr>
          <w:rFonts w:ascii="Arial"/>
          <w:w w:val="105"/>
          <w:sz w:val="9"/>
        </w:rPr>
        <w:t>214</w:t>
      </w:r>
    </w:p>
    <w:p w14:paraId="44ED0B03" w14:textId="77777777" w:rsidR="00EC0BD2" w:rsidRDefault="00EC0BD2">
      <w:pPr>
        <w:pStyle w:val="Textkrper"/>
        <w:rPr>
          <w:rFonts w:ascii="Arial"/>
          <w:sz w:val="10"/>
        </w:rPr>
      </w:pPr>
    </w:p>
    <w:p w14:paraId="54CC4868" w14:textId="77777777" w:rsidR="00EC0BD2" w:rsidRDefault="00753B5A">
      <w:pPr>
        <w:ind w:left="209"/>
        <w:rPr>
          <w:rFonts w:ascii="Arial"/>
          <w:sz w:val="9"/>
        </w:rPr>
      </w:pPr>
      <w:r>
        <w:rPr>
          <w:rFonts w:ascii="Arial"/>
          <w:w w:val="105"/>
          <w:sz w:val="9"/>
        </w:rPr>
        <w:t>215</w:t>
      </w:r>
    </w:p>
    <w:p w14:paraId="3C02A136" w14:textId="77777777" w:rsidR="00EC0BD2" w:rsidRDefault="00EC0BD2">
      <w:pPr>
        <w:pStyle w:val="Textkrper"/>
        <w:spacing w:before="11"/>
        <w:rPr>
          <w:rFonts w:ascii="Arial"/>
          <w:sz w:val="9"/>
        </w:rPr>
      </w:pPr>
    </w:p>
    <w:p w14:paraId="4BEF6FE1" w14:textId="77777777" w:rsidR="00EC0BD2" w:rsidRDefault="00753B5A">
      <w:pPr>
        <w:ind w:left="209"/>
        <w:rPr>
          <w:rFonts w:ascii="Arial"/>
          <w:sz w:val="9"/>
        </w:rPr>
      </w:pPr>
      <w:r>
        <w:rPr>
          <w:rFonts w:ascii="Arial"/>
          <w:w w:val="105"/>
          <w:sz w:val="9"/>
        </w:rPr>
        <w:t>216</w:t>
      </w:r>
    </w:p>
    <w:p w14:paraId="3BA3EDB8" w14:textId="77777777" w:rsidR="00EC0BD2" w:rsidRDefault="00753B5A">
      <w:pPr>
        <w:tabs>
          <w:tab w:val="left" w:pos="9948"/>
        </w:tabs>
        <w:spacing w:before="90"/>
        <w:ind w:left="4600"/>
        <w:rPr>
          <w:sz w:val="18"/>
        </w:rPr>
      </w:pPr>
      <w:r>
        <w:br w:type="column"/>
      </w:r>
      <w:r>
        <w:rPr>
          <w:i/>
          <w:w w:val="115"/>
          <w:sz w:val="18"/>
        </w:rPr>
        <w:lastRenderedPageBreak/>
        <w:t xml:space="preserve">dx </w:t>
      </w:r>
      <w:r>
        <w:rPr>
          <w:w w:val="120"/>
          <w:sz w:val="18"/>
        </w:rPr>
        <w:t xml:space="preserve">= </w:t>
      </w:r>
      <w:proofErr w:type="spellStart"/>
      <w:r>
        <w:rPr>
          <w:i/>
          <w:w w:val="115"/>
          <w:sz w:val="18"/>
        </w:rPr>
        <w:t>vdt</w:t>
      </w:r>
      <w:proofErr w:type="spellEnd"/>
      <w:r>
        <w:rPr>
          <w:i/>
          <w:spacing w:val="-6"/>
          <w:w w:val="115"/>
          <w:sz w:val="18"/>
        </w:rPr>
        <w:t xml:space="preserve"> </w:t>
      </w:r>
      <w:r>
        <w:rPr>
          <w:w w:val="120"/>
          <w:sz w:val="18"/>
        </w:rPr>
        <w:t>+</w:t>
      </w:r>
      <w:r>
        <w:rPr>
          <w:spacing w:val="-10"/>
          <w:w w:val="120"/>
          <w:sz w:val="18"/>
        </w:rPr>
        <w:t xml:space="preserve"> </w:t>
      </w:r>
      <w:proofErr w:type="spellStart"/>
      <w:r>
        <w:rPr>
          <w:i/>
          <w:w w:val="115"/>
          <w:sz w:val="18"/>
        </w:rPr>
        <w:t>cdξ</w:t>
      </w:r>
      <w:proofErr w:type="spellEnd"/>
      <w:r>
        <w:rPr>
          <w:i/>
          <w:w w:val="115"/>
          <w:sz w:val="18"/>
        </w:rPr>
        <w:tab/>
      </w:r>
      <w:r>
        <w:rPr>
          <w:w w:val="115"/>
          <w:sz w:val="18"/>
        </w:rPr>
        <w:t>[21]</w:t>
      </w:r>
    </w:p>
    <w:p w14:paraId="1AE383AA" w14:textId="702F620F" w:rsidR="00EC0BD2" w:rsidRDefault="0043734F">
      <w:pPr>
        <w:pStyle w:val="Textkrper"/>
        <w:spacing w:before="93" w:line="252" w:lineRule="auto"/>
        <w:ind w:left="159" w:right="1034" w:hanging="7"/>
        <w:jc w:val="both"/>
      </w:pPr>
      <w:r>
        <w:rPr>
          <w:noProof/>
          <w:lang w:val="de-DE" w:eastAsia="de-DE"/>
        </w:rPr>
        <mc:AlternateContent>
          <mc:Choice Requires="wps">
            <w:drawing>
              <wp:anchor distT="0" distB="0" distL="114300" distR="114300" simplePos="0" relativeHeight="251680768" behindDoc="1" locked="0" layoutInCell="1" allowOverlap="1" wp14:anchorId="6B8B7ECA" wp14:editId="618C0E6E">
                <wp:simplePos x="0" y="0"/>
                <wp:positionH relativeFrom="page">
                  <wp:posOffset>1870075</wp:posOffset>
                </wp:positionH>
                <wp:positionV relativeFrom="paragraph">
                  <wp:posOffset>354330</wp:posOffset>
                </wp:positionV>
                <wp:extent cx="219710" cy="198120"/>
                <wp:effectExtent l="3175" t="0" r="0" b="4445"/>
                <wp:wrapNone/>
                <wp:docPr id="4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1568D2" w14:textId="77777777" w:rsidR="00785F08" w:rsidRDefault="00785F08">
                            <w:pPr>
                              <w:pStyle w:val="Textkrper"/>
                              <w:spacing w:line="182" w:lineRule="exact"/>
                              <w:rPr>
                                <w:rFonts w:ascii="DejaVu Sans" w:hAnsi="DejaVu Sans"/>
                              </w:rPr>
                            </w:pPr>
                            <w:r>
                              <w:rPr>
                                <w:rFonts w:ascii="DejaVu Sans" w:hAnsi="DejaVu Sans"/>
                                <w:w w:val="105"/>
                              </w:rPr>
                              <w:t>∼</w:t>
                            </w:r>
                            <w:r>
                              <w:rPr>
                                <w:rFonts w:ascii="DejaVu Sans" w:hAnsi="DejaVu Sans"/>
                                <w:spacing w:val="-16"/>
                                <w:w w:val="105"/>
                              </w:rPr>
                              <w:t xml:space="preserve"> </w:t>
                            </w:r>
                            <w:r>
                              <w:rPr>
                                <w:rFonts w:ascii="DejaVu Sans" w:hAnsi="DejaVu Sans"/>
                                <w:w w:val="105"/>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8B7ECA" id="Text Box 20" o:spid="_x0000_s1097" type="#_x0000_t202" style="position:absolute;left:0;text-align:left;margin-left:147.25pt;margin-top:27.9pt;width:17.3pt;height:15.6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" filled="f" stroked="f">
                <v:textbox inset="0,0,0,0">
                  <w:txbxContent>
                    <w:p w14:paraId="591568D2" w14:textId="77777777" w:rsidR="00785F08" w:rsidRDefault="00785F08">
                      <w:pPr>
                        <w:pStyle w:val="Textkrper"/>
                        <w:spacing w:line="182" w:lineRule="exact"/>
                        <w:rPr>
                          <w:rFonts w:ascii="DejaVu Sans" w:hAnsi="DejaVu Sans"/>
                        </w:rPr>
                      </w:pPr>
                      <w:r>
                        <w:rPr>
                          <w:rFonts w:ascii="DejaVu Sans" w:hAnsi="DejaVu Sans"/>
                          <w:w w:val="105"/>
                        </w:rPr>
                        <w:t>∼</w:t>
                      </w:r>
                      <w:r>
                        <w:rPr>
                          <w:rFonts w:ascii="DejaVu Sans" w:hAnsi="DejaVu Sans"/>
                          <w:spacing w:val="-16"/>
                          <w:w w:val="105"/>
                        </w:rPr>
                        <w:t xml:space="preserve"> </w:t>
                      </w:r>
                      <w:r>
                        <w:rPr>
                          <w:rFonts w:ascii="DejaVu Sans" w:hAnsi="DejaVu Sans"/>
                          <w:w w:val="105"/>
                        </w:rPr>
                        <w:t>N</w:t>
                      </w:r>
                    </w:p>
                  </w:txbxContent>
                </v:textbox>
                <w10:wrap anchorx="page"/>
              </v:shape>
            </w:pict>
          </mc:Fallback>
        </mc:AlternateContent>
      </w:r>
      <w:r w:rsidR="00753B5A">
        <w:rPr>
          <w:w w:val="110"/>
        </w:rPr>
        <w:t xml:space="preserve">where </w:t>
      </w:r>
      <w:r w:rsidR="00753B5A">
        <w:rPr>
          <w:i/>
          <w:w w:val="110"/>
        </w:rPr>
        <w:t xml:space="preserve">dx </w:t>
      </w:r>
      <w:r w:rsidR="00753B5A">
        <w:rPr>
          <w:w w:val="110"/>
        </w:rPr>
        <w:t xml:space="preserve">denotes a change in activation of an accumulator, </w:t>
      </w:r>
      <w:r w:rsidR="00753B5A">
        <w:rPr>
          <w:i/>
          <w:w w:val="110"/>
        </w:rPr>
        <w:t xml:space="preserve">v </w:t>
      </w:r>
      <w:r w:rsidR="00753B5A">
        <w:rPr>
          <w:w w:val="110"/>
        </w:rPr>
        <w:t xml:space="preserve">denotes the average speed of information </w:t>
      </w:r>
      <w:del w:id="212" w:author="andreas.voss" w:date="2019-07-09T14:42:00Z">
        <w:r w:rsidR="00753B5A" w:rsidDel="00E84EAA">
          <w:rPr>
            <w:w w:val="110"/>
          </w:rPr>
          <w:delText xml:space="preserve">processing </w:delText>
        </w:r>
      </w:del>
      <w:ins w:id="213" w:author="andreas.voss" w:date="2019-07-09T14:42:00Z">
        <w:r w:rsidR="00E84EAA">
          <w:rPr>
            <w:w w:val="110"/>
          </w:rPr>
          <w:t>accumulation</w:t>
        </w:r>
        <w:r w:rsidR="00E84EAA">
          <w:rPr>
            <w:w w:val="110"/>
          </w:rPr>
          <w:t xml:space="preserve"> </w:t>
        </w:r>
      </w:ins>
      <w:r w:rsidR="00753B5A">
        <w:rPr>
          <w:w w:val="110"/>
        </w:rPr>
        <w:t xml:space="preserve">(often termed the drift rate), and </w:t>
      </w:r>
      <w:proofErr w:type="spellStart"/>
      <w:r w:rsidR="00753B5A">
        <w:rPr>
          <w:i/>
          <w:w w:val="110"/>
        </w:rPr>
        <w:t>dξ</w:t>
      </w:r>
      <w:proofErr w:type="spellEnd"/>
      <w:r w:rsidR="00753B5A">
        <w:rPr>
          <w:i/>
          <w:w w:val="110"/>
        </w:rPr>
        <w:t xml:space="preserve"> </w:t>
      </w:r>
      <w:r w:rsidR="00753B5A">
        <w:rPr>
          <w:w w:val="110"/>
        </w:rPr>
        <w:t xml:space="preserve">represents a stochastic additive component, usually modeled as following a Gaussian distribution centered around 0: </w:t>
      </w:r>
      <w:proofErr w:type="spellStart"/>
      <w:r w:rsidR="00753B5A">
        <w:rPr>
          <w:i/>
          <w:w w:val="110"/>
        </w:rPr>
        <w:t>dξ</w:t>
      </w:r>
      <w:proofErr w:type="spellEnd"/>
      <w:r w:rsidR="00753B5A">
        <w:rPr>
          <w:i/>
          <w:w w:val="110"/>
        </w:rPr>
        <w:t xml:space="preserve"> </w:t>
      </w:r>
      <w:r w:rsidR="00753B5A">
        <w:rPr>
          <w:w w:val="110"/>
        </w:rPr>
        <w:t>(0</w:t>
      </w:r>
      <w:r w:rsidR="00753B5A">
        <w:rPr>
          <w:i/>
          <w:w w:val="110"/>
        </w:rPr>
        <w:t>, c</w:t>
      </w:r>
      <w:r w:rsidR="00753B5A">
        <w:rPr>
          <w:w w:val="110"/>
          <w:vertAlign w:val="superscript"/>
        </w:rPr>
        <w:t>2</w:t>
      </w:r>
      <w:r w:rsidR="00753B5A">
        <w:rPr>
          <w:w w:val="110"/>
        </w:rPr>
        <w:t>).</w:t>
      </w:r>
    </w:p>
    <w:p w14:paraId="253EBFBD" w14:textId="1036CB00" w:rsidR="00EC0BD2" w:rsidRDefault="00753B5A">
      <w:pPr>
        <w:pStyle w:val="Textkrper"/>
        <w:spacing w:before="3" w:line="252" w:lineRule="auto"/>
        <w:ind w:left="159" w:right="998" w:firstLine="239"/>
        <w:jc w:val="both"/>
      </w:pPr>
      <w:r>
        <w:rPr>
          <w:w w:val="110"/>
        </w:rPr>
        <w:t>EAMs</w:t>
      </w:r>
      <w:r>
        <w:rPr>
          <w:spacing w:val="-5"/>
          <w:w w:val="110"/>
        </w:rPr>
        <w:t xml:space="preserve"> </w:t>
      </w:r>
      <w:r>
        <w:rPr>
          <w:w w:val="110"/>
        </w:rPr>
        <w:t>are</w:t>
      </w:r>
      <w:r>
        <w:rPr>
          <w:spacing w:val="-4"/>
          <w:w w:val="110"/>
        </w:rPr>
        <w:t xml:space="preserve"> </w:t>
      </w:r>
      <w:r>
        <w:rPr>
          <w:w w:val="110"/>
        </w:rPr>
        <w:t>particularly</w:t>
      </w:r>
      <w:r>
        <w:rPr>
          <w:spacing w:val="-4"/>
          <w:w w:val="110"/>
        </w:rPr>
        <w:t xml:space="preserve"> </w:t>
      </w:r>
      <w:r>
        <w:rPr>
          <w:w w:val="110"/>
        </w:rPr>
        <w:t>amenable</w:t>
      </w:r>
      <w:r>
        <w:rPr>
          <w:spacing w:val="-4"/>
          <w:w w:val="110"/>
        </w:rPr>
        <w:t xml:space="preserve"> </w:t>
      </w:r>
      <w:r>
        <w:rPr>
          <w:w w:val="110"/>
        </w:rPr>
        <w:t>for</w:t>
      </w:r>
      <w:r>
        <w:rPr>
          <w:spacing w:val="-4"/>
          <w:w w:val="110"/>
        </w:rPr>
        <w:t xml:space="preserve"> </w:t>
      </w:r>
      <w:r>
        <w:rPr>
          <w:w w:val="110"/>
        </w:rPr>
        <w:t>likelihood-free</w:t>
      </w:r>
      <w:r>
        <w:rPr>
          <w:spacing w:val="-4"/>
          <w:w w:val="110"/>
        </w:rPr>
        <w:t xml:space="preserve"> </w:t>
      </w:r>
      <w:r>
        <w:rPr>
          <w:w w:val="110"/>
        </w:rPr>
        <w:t>inference,</w:t>
      </w:r>
      <w:r>
        <w:rPr>
          <w:spacing w:val="-4"/>
          <w:w w:val="110"/>
        </w:rPr>
        <w:t xml:space="preserve"> </w:t>
      </w:r>
      <w:r>
        <w:rPr>
          <w:w w:val="110"/>
        </w:rPr>
        <w:t>since</w:t>
      </w:r>
      <w:r>
        <w:rPr>
          <w:spacing w:val="-4"/>
          <w:w w:val="110"/>
        </w:rPr>
        <w:t xml:space="preserve"> </w:t>
      </w:r>
      <w:r>
        <w:rPr>
          <w:w w:val="110"/>
        </w:rPr>
        <w:t>the</w:t>
      </w:r>
      <w:r>
        <w:rPr>
          <w:spacing w:val="-4"/>
          <w:w w:val="110"/>
        </w:rPr>
        <w:t xml:space="preserve"> </w:t>
      </w:r>
      <w:r>
        <w:rPr>
          <w:w w:val="110"/>
        </w:rPr>
        <w:t>likelihood</w:t>
      </w:r>
      <w:r>
        <w:rPr>
          <w:spacing w:val="-4"/>
          <w:w w:val="110"/>
        </w:rPr>
        <w:t xml:space="preserve"> </w:t>
      </w:r>
      <w:r>
        <w:rPr>
          <w:w w:val="110"/>
        </w:rPr>
        <w:t>of</w:t>
      </w:r>
      <w:r>
        <w:rPr>
          <w:spacing w:val="-5"/>
          <w:w w:val="110"/>
        </w:rPr>
        <w:t xml:space="preserve"> </w:t>
      </w:r>
      <w:del w:id="214" w:author="andreas.voss" w:date="2019-07-09T14:42:00Z">
        <w:r w:rsidDel="00E84EAA">
          <w:rPr>
            <w:w w:val="110"/>
          </w:rPr>
          <w:delText>most</w:delText>
        </w:r>
        <w:r w:rsidDel="00E84EAA">
          <w:rPr>
            <w:spacing w:val="-4"/>
            <w:w w:val="110"/>
          </w:rPr>
          <w:delText xml:space="preserve"> </w:delText>
        </w:r>
      </w:del>
      <w:ins w:id="215" w:author="andreas.voss" w:date="2019-07-09T14:42:00Z">
        <w:r w:rsidR="00E84EAA">
          <w:rPr>
            <w:w w:val="110"/>
          </w:rPr>
          <w:t>some</w:t>
        </w:r>
        <w:r w:rsidR="00E84EAA">
          <w:rPr>
            <w:spacing w:val="-4"/>
            <w:w w:val="110"/>
          </w:rPr>
          <w:t xml:space="preserve"> </w:t>
        </w:r>
      </w:ins>
      <w:r>
        <w:rPr>
          <w:w w:val="110"/>
        </w:rPr>
        <w:t>members</w:t>
      </w:r>
      <w:r>
        <w:rPr>
          <w:spacing w:val="-4"/>
          <w:w w:val="110"/>
        </w:rPr>
        <w:t xml:space="preserve"> </w:t>
      </w:r>
      <w:r>
        <w:rPr>
          <w:w w:val="110"/>
        </w:rPr>
        <w:t>of</w:t>
      </w:r>
      <w:r>
        <w:rPr>
          <w:spacing w:val="-4"/>
          <w:w w:val="110"/>
        </w:rPr>
        <w:t xml:space="preserve"> </w:t>
      </w:r>
      <w:del w:id="216" w:author="andreas.voss" w:date="2019-07-09T14:43:00Z">
        <w:r w:rsidDel="00E84EAA">
          <w:rPr>
            <w:w w:val="110"/>
          </w:rPr>
          <w:delText>the</w:delText>
        </w:r>
        <w:r w:rsidDel="00E84EAA">
          <w:rPr>
            <w:spacing w:val="-4"/>
            <w:w w:val="110"/>
          </w:rPr>
          <w:delText xml:space="preserve"> </w:delText>
        </w:r>
      </w:del>
      <w:ins w:id="217" w:author="andreas.voss" w:date="2019-07-09T14:43:00Z">
        <w:r w:rsidR="00E84EAA">
          <w:rPr>
            <w:w w:val="110"/>
          </w:rPr>
          <w:t xml:space="preserve">this model </w:t>
        </w:r>
      </w:ins>
      <w:r>
        <w:rPr>
          <w:w w:val="110"/>
        </w:rPr>
        <w:t>family</w:t>
      </w:r>
      <w:r>
        <w:rPr>
          <w:spacing w:val="-4"/>
          <w:w w:val="110"/>
        </w:rPr>
        <w:t xml:space="preserve"> </w:t>
      </w:r>
      <w:r>
        <w:rPr>
          <w:w w:val="110"/>
        </w:rPr>
        <w:t>turn</w:t>
      </w:r>
      <w:r>
        <w:rPr>
          <w:spacing w:val="-4"/>
          <w:w w:val="110"/>
        </w:rPr>
        <w:t xml:space="preserve"> </w:t>
      </w:r>
      <w:r>
        <w:rPr>
          <w:w w:val="110"/>
        </w:rPr>
        <w:t>out</w:t>
      </w:r>
      <w:r>
        <w:rPr>
          <w:spacing w:val="-4"/>
          <w:w w:val="110"/>
        </w:rPr>
        <w:t xml:space="preserve"> </w:t>
      </w:r>
      <w:r>
        <w:rPr>
          <w:w w:val="110"/>
        </w:rPr>
        <w:t xml:space="preserve">to </w:t>
      </w:r>
      <w:r>
        <w:rPr>
          <w:spacing w:val="2"/>
          <w:w w:val="110"/>
        </w:rPr>
        <w:t xml:space="preserve">be </w:t>
      </w:r>
      <w:r>
        <w:rPr>
          <w:w w:val="110"/>
        </w:rPr>
        <w:t>intractable (</w:t>
      </w:r>
      <w:hyperlink w:anchor="_bookmark49" w:history="1">
        <w:r>
          <w:rPr>
            <w:color w:val="0000FF"/>
            <w:w w:val="110"/>
          </w:rPr>
          <w:t>37</w:t>
        </w:r>
      </w:hyperlink>
      <w:r>
        <w:rPr>
          <w:w w:val="110"/>
        </w:rPr>
        <w:t xml:space="preserve">). This intractability has precluded many interesting applications and empirically driven model refinements. Here, </w:t>
      </w:r>
      <w:r>
        <w:rPr>
          <w:spacing w:val="-3"/>
          <w:w w:val="110"/>
        </w:rPr>
        <w:t xml:space="preserve">we </w:t>
      </w:r>
      <w:r>
        <w:rPr>
          <w:w w:val="110"/>
        </w:rPr>
        <w:t>apply our method to estimate the parameters of the recently proposed Lévy-Flight Model (LFM, (</w:t>
      </w:r>
      <w:hyperlink w:anchor="_bookmark50" w:history="1">
        <w:r>
          <w:rPr>
            <w:color w:val="0000FF"/>
            <w:w w:val="110"/>
          </w:rPr>
          <w:t>38</w:t>
        </w:r>
      </w:hyperlink>
      <w:r>
        <w:rPr>
          <w:w w:val="110"/>
        </w:rPr>
        <w:t xml:space="preserve">)). The LFM assumes an </w:t>
      </w:r>
      <w:r>
        <w:rPr>
          <w:i/>
          <w:w w:val="110"/>
        </w:rPr>
        <w:t xml:space="preserve">alpha-stable </w:t>
      </w:r>
      <w:r>
        <w:rPr>
          <w:w w:val="110"/>
        </w:rPr>
        <w:t xml:space="preserve">noise distribution of the evidence accumulation process in order to </w:t>
      </w:r>
      <w:del w:id="218" w:author="andreas.voss" w:date="2019-07-09T14:43:00Z">
        <w:r w:rsidDel="00E84EAA">
          <w:rPr>
            <w:w w:val="110"/>
          </w:rPr>
          <w:delText xml:space="preserve">model </w:delText>
        </w:r>
      </w:del>
      <w:ins w:id="219" w:author="andreas.voss" w:date="2019-07-09T14:43:00Z">
        <w:r w:rsidR="00E84EAA">
          <w:rPr>
            <w:w w:val="110"/>
          </w:rPr>
          <w:t xml:space="preserve">allow for </w:t>
        </w:r>
      </w:ins>
      <w:r>
        <w:rPr>
          <w:w w:val="110"/>
        </w:rPr>
        <w:t xml:space="preserve">"jumps" in the decision process. </w:t>
      </w:r>
      <w:r>
        <w:rPr>
          <w:spacing w:val="-3"/>
          <w:w w:val="110"/>
        </w:rPr>
        <w:t xml:space="preserve">However, </w:t>
      </w:r>
      <w:r>
        <w:rPr>
          <w:w w:val="110"/>
        </w:rPr>
        <w:t xml:space="preserve">the inclusion of </w:t>
      </w:r>
      <w:r>
        <w:rPr>
          <w:i/>
          <w:w w:val="110"/>
        </w:rPr>
        <w:t xml:space="preserve">alpha-stable </w:t>
      </w:r>
      <w:r>
        <w:rPr>
          <w:w w:val="110"/>
        </w:rPr>
        <w:t>noise leads to a model with intractable likelihood; further, to our knowledge, a fully</w:t>
      </w:r>
      <w:r>
        <w:rPr>
          <w:spacing w:val="9"/>
          <w:w w:val="110"/>
        </w:rPr>
        <w:t xml:space="preserve"> </w:t>
      </w:r>
      <w:r>
        <w:rPr>
          <w:w w:val="110"/>
        </w:rPr>
        <w:t>Bayesian</w:t>
      </w:r>
      <w:r>
        <w:rPr>
          <w:spacing w:val="10"/>
          <w:w w:val="110"/>
        </w:rPr>
        <w:t xml:space="preserve"> </w:t>
      </w:r>
      <w:r>
        <w:rPr>
          <w:w w:val="110"/>
        </w:rPr>
        <w:t>treatment</w:t>
      </w:r>
      <w:r>
        <w:rPr>
          <w:spacing w:val="9"/>
          <w:w w:val="110"/>
        </w:rPr>
        <w:t xml:space="preserve"> </w:t>
      </w:r>
      <w:r>
        <w:rPr>
          <w:w w:val="110"/>
        </w:rPr>
        <w:t>of</w:t>
      </w:r>
      <w:r>
        <w:rPr>
          <w:spacing w:val="10"/>
          <w:w w:val="110"/>
        </w:rPr>
        <w:t xml:space="preserve"> </w:t>
      </w:r>
      <w:r>
        <w:rPr>
          <w:w w:val="110"/>
        </w:rPr>
        <w:t>the</w:t>
      </w:r>
      <w:r>
        <w:rPr>
          <w:spacing w:val="9"/>
          <w:w w:val="110"/>
        </w:rPr>
        <w:t xml:space="preserve"> </w:t>
      </w:r>
      <w:r>
        <w:rPr>
          <w:w w:val="110"/>
        </w:rPr>
        <w:t>model</w:t>
      </w:r>
      <w:r>
        <w:rPr>
          <w:spacing w:val="10"/>
          <w:w w:val="110"/>
        </w:rPr>
        <w:t xml:space="preserve"> </w:t>
      </w:r>
      <w:r>
        <w:rPr>
          <w:w w:val="110"/>
        </w:rPr>
        <w:t>is</w:t>
      </w:r>
      <w:r>
        <w:rPr>
          <w:spacing w:val="9"/>
          <w:w w:val="110"/>
        </w:rPr>
        <w:t xml:space="preserve"> </w:t>
      </w:r>
      <w:r>
        <w:rPr>
          <w:w w:val="110"/>
        </w:rPr>
        <w:t>still</w:t>
      </w:r>
      <w:r>
        <w:rPr>
          <w:spacing w:val="10"/>
          <w:w w:val="110"/>
        </w:rPr>
        <w:t xml:space="preserve"> </w:t>
      </w:r>
      <w:r>
        <w:rPr>
          <w:w w:val="110"/>
        </w:rPr>
        <w:t>missing</w:t>
      </w:r>
      <w:r>
        <w:rPr>
          <w:spacing w:val="9"/>
          <w:w w:val="110"/>
        </w:rPr>
        <w:t xml:space="preserve"> </w:t>
      </w:r>
      <w:del w:id="220" w:author="andreas.voss" w:date="2019-07-09T14:43:00Z">
        <w:r w:rsidDel="00E84EAA">
          <w:rPr>
            <w:w w:val="110"/>
          </w:rPr>
          <w:delText>from</w:delText>
        </w:r>
        <w:r w:rsidDel="00E84EAA">
          <w:rPr>
            <w:spacing w:val="10"/>
            <w:w w:val="110"/>
          </w:rPr>
          <w:delText xml:space="preserve"> </w:delText>
        </w:r>
      </w:del>
      <w:ins w:id="221" w:author="andreas.voss" w:date="2019-07-09T14:43:00Z">
        <w:r w:rsidR="00E84EAA">
          <w:rPr>
            <w:w w:val="110"/>
          </w:rPr>
          <w:t>in</w:t>
        </w:r>
        <w:r w:rsidR="00E84EAA">
          <w:rPr>
            <w:spacing w:val="10"/>
            <w:w w:val="110"/>
          </w:rPr>
          <w:t xml:space="preserve"> </w:t>
        </w:r>
      </w:ins>
      <w:r>
        <w:rPr>
          <w:w w:val="110"/>
        </w:rPr>
        <w:t>the</w:t>
      </w:r>
      <w:r>
        <w:rPr>
          <w:spacing w:val="9"/>
          <w:w w:val="110"/>
        </w:rPr>
        <w:t xml:space="preserve"> </w:t>
      </w:r>
      <w:r>
        <w:rPr>
          <w:w w:val="110"/>
        </w:rPr>
        <w:t>literature.</w:t>
      </w:r>
      <w:r>
        <w:rPr>
          <w:spacing w:val="29"/>
          <w:w w:val="110"/>
        </w:rPr>
        <w:t xml:space="preserve"> </w:t>
      </w:r>
      <w:r>
        <w:rPr>
          <w:w w:val="110"/>
        </w:rPr>
        <w:t>The</w:t>
      </w:r>
      <w:r>
        <w:rPr>
          <w:spacing w:val="9"/>
          <w:w w:val="110"/>
        </w:rPr>
        <w:t xml:space="preserve"> </w:t>
      </w:r>
      <w:r>
        <w:rPr>
          <w:w w:val="110"/>
        </w:rPr>
        <w:t>forward</w:t>
      </w:r>
      <w:r>
        <w:rPr>
          <w:spacing w:val="10"/>
          <w:w w:val="110"/>
        </w:rPr>
        <w:t xml:space="preserve"> </w:t>
      </w:r>
      <w:r>
        <w:rPr>
          <w:w w:val="110"/>
        </w:rPr>
        <w:t>equation</w:t>
      </w:r>
      <w:r>
        <w:rPr>
          <w:spacing w:val="9"/>
          <w:w w:val="110"/>
        </w:rPr>
        <w:t xml:space="preserve"> </w:t>
      </w:r>
      <w:r>
        <w:rPr>
          <w:w w:val="110"/>
        </w:rPr>
        <w:t>of</w:t>
      </w:r>
      <w:r>
        <w:rPr>
          <w:spacing w:val="10"/>
          <w:w w:val="110"/>
        </w:rPr>
        <w:t xml:space="preserve"> </w:t>
      </w:r>
      <w:r>
        <w:rPr>
          <w:w w:val="110"/>
        </w:rPr>
        <w:t>the</w:t>
      </w:r>
      <w:r>
        <w:rPr>
          <w:spacing w:val="10"/>
          <w:w w:val="110"/>
        </w:rPr>
        <w:t xml:space="preserve"> </w:t>
      </w:r>
      <w:r>
        <w:rPr>
          <w:w w:val="110"/>
        </w:rPr>
        <w:t>LFM</w:t>
      </w:r>
      <w:r>
        <w:rPr>
          <w:spacing w:val="9"/>
          <w:w w:val="110"/>
        </w:rPr>
        <w:t xml:space="preserve"> </w:t>
      </w:r>
      <w:r>
        <w:rPr>
          <w:w w:val="110"/>
        </w:rPr>
        <w:t>is</w:t>
      </w:r>
      <w:r>
        <w:rPr>
          <w:spacing w:val="10"/>
          <w:w w:val="110"/>
        </w:rPr>
        <w:t xml:space="preserve"> </w:t>
      </w:r>
      <w:r>
        <w:rPr>
          <w:w w:val="110"/>
        </w:rPr>
        <w:t>given</w:t>
      </w:r>
      <w:r>
        <w:rPr>
          <w:spacing w:val="9"/>
          <w:w w:val="110"/>
        </w:rPr>
        <w:t xml:space="preserve"> </w:t>
      </w:r>
      <w:r>
        <w:rPr>
          <w:w w:val="110"/>
        </w:rPr>
        <w:t>by:</w:t>
      </w:r>
    </w:p>
    <w:p w14:paraId="734E8B3A" w14:textId="77777777" w:rsidR="00EC0BD2" w:rsidRDefault="00753B5A">
      <w:pPr>
        <w:tabs>
          <w:tab w:val="left" w:pos="8911"/>
        </w:tabs>
        <w:spacing w:before="86"/>
        <w:ind w:left="3044"/>
        <w:jc w:val="center"/>
        <w:rPr>
          <w:sz w:val="18"/>
        </w:rPr>
      </w:pPr>
      <w:r>
        <w:rPr>
          <w:i/>
          <w:w w:val="125"/>
          <w:sz w:val="18"/>
        </w:rPr>
        <w:t xml:space="preserve">dx </w:t>
      </w:r>
      <w:r>
        <w:rPr>
          <w:w w:val="125"/>
          <w:sz w:val="18"/>
        </w:rPr>
        <w:t xml:space="preserve">= </w:t>
      </w:r>
      <w:proofErr w:type="spellStart"/>
      <w:r>
        <w:rPr>
          <w:i/>
          <w:w w:val="125"/>
          <w:sz w:val="18"/>
        </w:rPr>
        <w:t>vdt</w:t>
      </w:r>
      <w:proofErr w:type="spellEnd"/>
      <w:r>
        <w:rPr>
          <w:i/>
          <w:spacing w:val="-13"/>
          <w:w w:val="125"/>
          <w:sz w:val="18"/>
        </w:rPr>
        <w:t xml:space="preserve"> </w:t>
      </w:r>
      <w:r>
        <w:rPr>
          <w:w w:val="125"/>
          <w:sz w:val="18"/>
        </w:rPr>
        <w:t>+</w:t>
      </w:r>
      <w:r>
        <w:rPr>
          <w:spacing w:val="-11"/>
          <w:w w:val="125"/>
          <w:sz w:val="18"/>
        </w:rPr>
        <w:t xml:space="preserve"> </w:t>
      </w:r>
      <w:r>
        <w:rPr>
          <w:i/>
          <w:w w:val="125"/>
          <w:sz w:val="18"/>
        </w:rPr>
        <w:t>ξdt</w:t>
      </w:r>
      <w:r>
        <w:rPr>
          <w:w w:val="125"/>
          <w:sz w:val="18"/>
          <w:vertAlign w:val="superscript"/>
        </w:rPr>
        <w:t>1</w:t>
      </w:r>
      <w:r>
        <w:rPr>
          <w:rFonts w:ascii="Arial" w:hAnsi="Arial"/>
          <w:i/>
          <w:w w:val="125"/>
          <w:sz w:val="18"/>
          <w:vertAlign w:val="superscript"/>
        </w:rPr>
        <w:t>/α</w:t>
      </w:r>
      <w:r>
        <w:rPr>
          <w:rFonts w:ascii="Arial" w:hAnsi="Arial"/>
          <w:i/>
          <w:w w:val="125"/>
          <w:sz w:val="18"/>
        </w:rPr>
        <w:tab/>
      </w:r>
      <w:r>
        <w:rPr>
          <w:w w:val="115"/>
          <w:sz w:val="18"/>
        </w:rPr>
        <w:t>[22]</w:t>
      </w:r>
    </w:p>
    <w:p w14:paraId="27401A8C" w14:textId="77777777" w:rsidR="00EC0BD2" w:rsidRDefault="00753B5A">
      <w:pPr>
        <w:tabs>
          <w:tab w:val="left" w:pos="8911"/>
        </w:tabs>
        <w:spacing w:before="71"/>
        <w:ind w:left="3155"/>
        <w:jc w:val="center"/>
        <w:rPr>
          <w:sz w:val="18"/>
        </w:rPr>
      </w:pPr>
      <w:r>
        <w:rPr>
          <w:i/>
          <w:w w:val="110"/>
          <w:sz w:val="18"/>
        </w:rPr>
        <w:lastRenderedPageBreak/>
        <w:t xml:space="preserve">ξ </w:t>
      </w:r>
      <w:r>
        <w:rPr>
          <w:rFonts w:ascii="DejaVu Sans" w:hAnsi="DejaVu Sans"/>
          <w:w w:val="110"/>
          <w:sz w:val="18"/>
        </w:rPr>
        <w:t xml:space="preserve">∼ </w:t>
      </w:r>
      <w:proofErr w:type="spellStart"/>
      <w:proofErr w:type="gramStart"/>
      <w:r>
        <w:rPr>
          <w:i/>
          <w:w w:val="110"/>
          <w:sz w:val="18"/>
        </w:rPr>
        <w:t>AlphaStable</w:t>
      </w:r>
      <w:proofErr w:type="spellEnd"/>
      <w:r>
        <w:rPr>
          <w:w w:val="110"/>
          <w:sz w:val="18"/>
        </w:rPr>
        <w:t>(</w:t>
      </w:r>
      <w:proofErr w:type="gramEnd"/>
      <w:r>
        <w:rPr>
          <w:i/>
          <w:w w:val="110"/>
          <w:sz w:val="18"/>
        </w:rPr>
        <w:t xml:space="preserve">α, </w:t>
      </w:r>
      <w:r>
        <w:rPr>
          <w:w w:val="110"/>
          <w:sz w:val="18"/>
        </w:rPr>
        <w:t>0</w:t>
      </w:r>
      <w:r>
        <w:rPr>
          <w:i/>
          <w:w w:val="110"/>
          <w:sz w:val="18"/>
        </w:rPr>
        <w:t>,</w:t>
      </w:r>
      <w:r>
        <w:rPr>
          <w:i/>
          <w:spacing w:val="-38"/>
          <w:w w:val="110"/>
          <w:sz w:val="18"/>
        </w:rPr>
        <w:t xml:space="preserve"> </w:t>
      </w:r>
      <w:r>
        <w:rPr>
          <w:w w:val="110"/>
          <w:sz w:val="18"/>
        </w:rPr>
        <w:t>1</w:t>
      </w:r>
      <w:r>
        <w:rPr>
          <w:i/>
          <w:w w:val="110"/>
          <w:sz w:val="18"/>
        </w:rPr>
        <w:t>,</w:t>
      </w:r>
      <w:r>
        <w:rPr>
          <w:i/>
          <w:spacing w:val="-19"/>
          <w:w w:val="110"/>
          <w:sz w:val="18"/>
        </w:rPr>
        <w:t xml:space="preserve"> </w:t>
      </w:r>
      <w:r>
        <w:rPr>
          <w:w w:val="110"/>
          <w:sz w:val="18"/>
        </w:rPr>
        <w:t>0)</w:t>
      </w:r>
      <w:r>
        <w:rPr>
          <w:w w:val="110"/>
          <w:sz w:val="18"/>
        </w:rPr>
        <w:tab/>
        <w:t>[23]</w:t>
      </w:r>
    </w:p>
    <w:p w14:paraId="614724AE" w14:textId="77777777" w:rsidR="00EC0BD2" w:rsidRDefault="00EC0BD2">
      <w:pPr>
        <w:jc w:val="center"/>
        <w:rPr>
          <w:sz w:val="18"/>
        </w:rPr>
        <w:sectPr w:rsidR="00EC0BD2">
          <w:type w:val="continuous"/>
          <w:pgSz w:w="12240" w:h="15840"/>
          <w:pgMar w:top="880" w:right="0" w:bottom="280" w:left="560" w:header="720" w:footer="720" w:gutter="0"/>
          <w:cols w:num="2" w:space="720" w:equalWidth="0">
            <w:col w:w="368" w:space="40"/>
            <w:col w:w="11272"/>
          </w:cols>
        </w:sectPr>
      </w:pPr>
    </w:p>
    <w:p w14:paraId="01570D6B" w14:textId="77777777" w:rsidR="00EC0BD2" w:rsidRDefault="00EC0BD2">
      <w:pPr>
        <w:pStyle w:val="Textkrper"/>
        <w:spacing w:before="5"/>
        <w:rPr>
          <w:sz w:val="17"/>
        </w:rPr>
      </w:pPr>
    </w:p>
    <w:p w14:paraId="03AA6C0F" w14:textId="77777777" w:rsidR="00EC0BD2" w:rsidRDefault="00753B5A">
      <w:pPr>
        <w:ind w:left="120"/>
        <w:rPr>
          <w:rFonts w:ascii="Arial"/>
          <w:sz w:val="9"/>
        </w:rPr>
      </w:pPr>
      <w:r>
        <w:rPr>
          <w:rFonts w:ascii="Arial"/>
          <w:w w:val="105"/>
          <w:sz w:val="9"/>
        </w:rPr>
        <w:t>217</w:t>
      </w:r>
    </w:p>
    <w:p w14:paraId="3C00390B" w14:textId="77777777" w:rsidR="00EC0BD2" w:rsidRDefault="00EC0BD2">
      <w:pPr>
        <w:pStyle w:val="Textkrper"/>
        <w:rPr>
          <w:rFonts w:ascii="Arial"/>
          <w:sz w:val="10"/>
        </w:rPr>
      </w:pPr>
    </w:p>
    <w:p w14:paraId="6F9925CE" w14:textId="77777777" w:rsidR="00EC0BD2" w:rsidRDefault="00753B5A">
      <w:pPr>
        <w:ind w:left="120"/>
        <w:rPr>
          <w:rFonts w:ascii="Arial"/>
          <w:sz w:val="9"/>
        </w:rPr>
      </w:pPr>
      <w:r>
        <w:rPr>
          <w:rFonts w:ascii="Arial"/>
          <w:w w:val="105"/>
          <w:sz w:val="9"/>
        </w:rPr>
        <w:t>218</w:t>
      </w:r>
    </w:p>
    <w:p w14:paraId="614C4360" w14:textId="77777777" w:rsidR="00EC0BD2" w:rsidRDefault="00EC0BD2">
      <w:pPr>
        <w:pStyle w:val="Textkrper"/>
        <w:spacing w:before="11"/>
        <w:rPr>
          <w:rFonts w:ascii="Arial"/>
          <w:sz w:val="9"/>
        </w:rPr>
      </w:pPr>
    </w:p>
    <w:p w14:paraId="45C19750" w14:textId="77777777" w:rsidR="00EC0BD2" w:rsidRDefault="00753B5A">
      <w:pPr>
        <w:ind w:left="120"/>
        <w:rPr>
          <w:rFonts w:ascii="Arial"/>
          <w:sz w:val="9"/>
        </w:rPr>
      </w:pPr>
      <w:r>
        <w:rPr>
          <w:rFonts w:ascii="Arial"/>
          <w:w w:val="105"/>
          <w:sz w:val="9"/>
        </w:rPr>
        <w:t>219</w:t>
      </w:r>
    </w:p>
    <w:p w14:paraId="2ED69EF2" w14:textId="77777777" w:rsidR="00EC0BD2" w:rsidRDefault="00EC0BD2">
      <w:pPr>
        <w:pStyle w:val="Textkrper"/>
        <w:rPr>
          <w:rFonts w:ascii="Arial"/>
          <w:sz w:val="12"/>
        </w:rPr>
      </w:pPr>
    </w:p>
    <w:p w14:paraId="7A9C7D4E" w14:textId="77777777" w:rsidR="00EC0BD2" w:rsidRDefault="00EC0BD2">
      <w:pPr>
        <w:pStyle w:val="Textkrper"/>
        <w:spacing w:before="9"/>
        <w:rPr>
          <w:rFonts w:ascii="Arial"/>
          <w:sz w:val="12"/>
        </w:rPr>
      </w:pPr>
    </w:p>
    <w:p w14:paraId="60801FE8" w14:textId="77777777" w:rsidR="00EC0BD2" w:rsidRDefault="00753B5A">
      <w:pPr>
        <w:ind w:left="120"/>
        <w:rPr>
          <w:rFonts w:ascii="Arial"/>
          <w:sz w:val="9"/>
        </w:rPr>
      </w:pPr>
      <w:r>
        <w:rPr>
          <w:rFonts w:ascii="Arial"/>
          <w:w w:val="105"/>
          <w:sz w:val="9"/>
        </w:rPr>
        <w:t>220</w:t>
      </w:r>
    </w:p>
    <w:p w14:paraId="2E54E9D0" w14:textId="77777777" w:rsidR="00EC0BD2" w:rsidRDefault="00EC0BD2">
      <w:pPr>
        <w:pStyle w:val="Textkrper"/>
        <w:rPr>
          <w:rFonts w:ascii="Arial"/>
          <w:sz w:val="10"/>
        </w:rPr>
      </w:pPr>
    </w:p>
    <w:p w14:paraId="0A9AA4EF" w14:textId="77777777" w:rsidR="00EC0BD2" w:rsidRDefault="00753B5A">
      <w:pPr>
        <w:ind w:left="120"/>
        <w:rPr>
          <w:rFonts w:ascii="Arial"/>
          <w:sz w:val="9"/>
        </w:rPr>
      </w:pPr>
      <w:r>
        <w:rPr>
          <w:rFonts w:ascii="Arial"/>
          <w:w w:val="105"/>
          <w:sz w:val="9"/>
        </w:rPr>
        <w:t>221</w:t>
      </w:r>
    </w:p>
    <w:p w14:paraId="69B62C87" w14:textId="77777777" w:rsidR="00EC0BD2" w:rsidRDefault="00EC0BD2">
      <w:pPr>
        <w:pStyle w:val="Textkrper"/>
        <w:rPr>
          <w:rFonts w:ascii="Arial"/>
          <w:sz w:val="10"/>
        </w:rPr>
      </w:pPr>
    </w:p>
    <w:p w14:paraId="0CD730BB" w14:textId="77777777" w:rsidR="00EC0BD2" w:rsidRDefault="00753B5A">
      <w:pPr>
        <w:ind w:left="120"/>
        <w:rPr>
          <w:rFonts w:ascii="Arial"/>
          <w:sz w:val="9"/>
        </w:rPr>
      </w:pPr>
      <w:r>
        <w:rPr>
          <w:rFonts w:ascii="Arial"/>
          <w:w w:val="105"/>
          <w:sz w:val="9"/>
        </w:rPr>
        <w:t>222</w:t>
      </w:r>
    </w:p>
    <w:p w14:paraId="367528D0" w14:textId="77777777" w:rsidR="00EC0BD2" w:rsidRDefault="00EC0BD2">
      <w:pPr>
        <w:pStyle w:val="Textkrper"/>
        <w:spacing w:before="11"/>
        <w:rPr>
          <w:rFonts w:ascii="Arial"/>
          <w:sz w:val="9"/>
        </w:rPr>
      </w:pPr>
    </w:p>
    <w:p w14:paraId="47AB73DA" w14:textId="77777777" w:rsidR="00EC0BD2" w:rsidRDefault="00753B5A">
      <w:pPr>
        <w:ind w:left="120"/>
        <w:rPr>
          <w:rFonts w:ascii="Arial"/>
          <w:sz w:val="9"/>
        </w:rPr>
      </w:pPr>
      <w:r>
        <w:rPr>
          <w:rFonts w:ascii="Arial"/>
          <w:w w:val="105"/>
          <w:sz w:val="9"/>
        </w:rPr>
        <w:t>223</w:t>
      </w:r>
    </w:p>
    <w:p w14:paraId="17884631" w14:textId="77777777" w:rsidR="00EC0BD2" w:rsidRDefault="00EC0BD2">
      <w:pPr>
        <w:pStyle w:val="Textkrper"/>
        <w:spacing w:before="11"/>
        <w:rPr>
          <w:rFonts w:ascii="Arial"/>
          <w:sz w:val="9"/>
        </w:rPr>
      </w:pPr>
    </w:p>
    <w:p w14:paraId="61F99107" w14:textId="77777777" w:rsidR="00EC0BD2" w:rsidRDefault="00753B5A">
      <w:pPr>
        <w:ind w:left="120"/>
        <w:rPr>
          <w:rFonts w:ascii="Arial"/>
          <w:sz w:val="9"/>
        </w:rPr>
      </w:pPr>
      <w:r>
        <w:rPr>
          <w:rFonts w:ascii="Arial"/>
          <w:w w:val="105"/>
          <w:sz w:val="9"/>
        </w:rPr>
        <w:t>224</w:t>
      </w:r>
    </w:p>
    <w:p w14:paraId="3E3DA178" w14:textId="0002C649" w:rsidR="00EC0BD2" w:rsidRDefault="00753B5A">
      <w:pPr>
        <w:pStyle w:val="Textkrper"/>
        <w:spacing w:before="117" w:line="252" w:lineRule="auto"/>
        <w:ind w:left="126" w:right="1123" w:hanging="7"/>
        <w:jc w:val="both"/>
      </w:pPr>
      <w:r>
        <w:br w:type="column"/>
      </w:r>
      <w:r>
        <w:rPr>
          <w:w w:val="110"/>
        </w:rPr>
        <w:lastRenderedPageBreak/>
        <w:t xml:space="preserve">The LFM has three additional parameters: </w:t>
      </w:r>
      <w:del w:id="222" w:author="andreas.voss" w:date="2019-07-09T14:44:00Z">
        <w:r w:rsidDel="00B24E71">
          <w:rPr>
            <w:w w:val="110"/>
          </w:rPr>
          <w:delText xml:space="preserve">a </w:delText>
        </w:r>
      </w:del>
      <w:ins w:id="223" w:author="andreas.voss" w:date="2019-07-09T14:44:00Z">
        <w:r w:rsidR="00B24E71">
          <w:rPr>
            <w:w w:val="110"/>
          </w:rPr>
          <w:t>the</w:t>
        </w:r>
        <w:r w:rsidR="00B24E71">
          <w:rPr>
            <w:w w:val="110"/>
          </w:rPr>
          <w:t xml:space="preserve"> </w:t>
        </w:r>
      </w:ins>
      <w:r>
        <w:rPr>
          <w:w w:val="110"/>
        </w:rPr>
        <w:t xml:space="preserve">threshold </w:t>
      </w:r>
      <w:r>
        <w:rPr>
          <w:i/>
          <w:w w:val="110"/>
        </w:rPr>
        <w:t xml:space="preserve">a </w:t>
      </w:r>
      <w:r>
        <w:rPr>
          <w:w w:val="110"/>
        </w:rPr>
        <w:t xml:space="preserve">determining the amount of evidence needed for the termination of a decision process; a relative starting point, </w:t>
      </w:r>
      <w:proofErr w:type="spellStart"/>
      <w:r>
        <w:rPr>
          <w:i/>
          <w:w w:val="110"/>
        </w:rPr>
        <w:t>zr</w:t>
      </w:r>
      <w:proofErr w:type="spellEnd"/>
      <w:r>
        <w:rPr>
          <w:w w:val="110"/>
        </w:rPr>
        <w:t xml:space="preserve">, determining the amount of starting evidence available to the accumulator before </w:t>
      </w:r>
      <w:r>
        <w:rPr>
          <w:w w:val="110"/>
          <w:position w:val="2"/>
        </w:rPr>
        <w:t xml:space="preserve">the actual decision alternatives are presented; and an additive non-decision time </w:t>
      </w:r>
      <w:r>
        <w:rPr>
          <w:i/>
          <w:w w:val="110"/>
          <w:position w:val="2"/>
        </w:rPr>
        <w:t>t</w:t>
      </w:r>
      <w:r>
        <w:rPr>
          <w:w w:val="110"/>
          <w:sz w:val="12"/>
        </w:rPr>
        <w:t>0</w:t>
      </w:r>
      <w:r>
        <w:rPr>
          <w:w w:val="110"/>
          <w:position w:val="2"/>
        </w:rPr>
        <w:t>.</w:t>
      </w:r>
    </w:p>
    <w:p w14:paraId="5D684FF5" w14:textId="3439D542" w:rsidR="00EC0BD2" w:rsidRDefault="0043734F">
      <w:pPr>
        <w:pStyle w:val="Textkrper"/>
        <w:spacing w:before="166" w:line="249" w:lineRule="auto"/>
        <w:ind w:left="121" w:right="1118" w:firstLine="243"/>
        <w:jc w:val="both"/>
      </w:pPr>
      <w:r>
        <w:rPr>
          <w:noProof/>
          <w:lang w:val="de-DE" w:eastAsia="de-DE"/>
        </w:rPr>
        <mc:AlternateContent>
          <mc:Choice Requires="wps">
            <w:drawing>
              <wp:anchor distT="0" distB="0" distL="114300" distR="114300" simplePos="0" relativeHeight="251684864" behindDoc="1" locked="0" layoutInCell="1" allowOverlap="1" wp14:anchorId="55128653" wp14:editId="42B7FB5D">
                <wp:simplePos x="0" y="0"/>
                <wp:positionH relativeFrom="page">
                  <wp:posOffset>5421630</wp:posOffset>
                </wp:positionH>
                <wp:positionV relativeFrom="paragraph">
                  <wp:posOffset>539115</wp:posOffset>
                </wp:positionV>
                <wp:extent cx="197485" cy="198120"/>
                <wp:effectExtent l="1905" t="0" r="635" b="0"/>
                <wp:wrapNone/>
                <wp:docPr id="4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F6454" w14:textId="77777777" w:rsidR="00785F08" w:rsidRDefault="00785F08">
                            <w:pPr>
                              <w:pStyle w:val="Textkrper"/>
                              <w:spacing w:line="182" w:lineRule="exact"/>
                              <w:rPr>
                                <w:rFonts w:ascii="DejaVu Sans" w:hAnsi="DejaVu Sans"/>
                              </w:rPr>
                            </w:pPr>
                            <w:r>
                              <w:rPr>
                                <w:rFonts w:ascii="DejaVu Sans" w:hAnsi="DejaVu Sans"/>
                              </w:rPr>
                              <w:t>∼</w:t>
                            </w:r>
                            <w:r>
                              <w:rPr>
                                <w:rFonts w:ascii="DejaVu Sans" w:hAnsi="DejaVu Sans"/>
                                <w:spacing w:val="-30"/>
                              </w:rPr>
                              <w:t xml:space="preserve"> </w:t>
                            </w:r>
                            <w:r>
                              <w:rPr>
                                <w:rFonts w:ascii="DejaVu Sans" w:hAnsi="DejaVu Sans"/>
                              </w:rPr>
                              <w:t>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28653" id="Text Box 19" o:spid="_x0000_s1098" type="#_x0000_t202" style="position:absolute;left:0;text-align:left;margin-left:426.9pt;margin-top:42.45pt;width:15.55pt;height:15.6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" filled="f" stroked="f">
                <v:textbox inset="0,0,0,0">
                  <w:txbxContent>
                    <w:p w14:paraId="676F6454" w14:textId="77777777" w:rsidR="00785F08" w:rsidRDefault="00785F08">
                      <w:pPr>
                        <w:pStyle w:val="Textkrper"/>
                        <w:spacing w:line="182" w:lineRule="exact"/>
                        <w:rPr>
                          <w:rFonts w:ascii="DejaVu Sans" w:hAnsi="DejaVu Sans"/>
                        </w:rPr>
                      </w:pPr>
                      <w:r>
                        <w:rPr>
                          <w:rFonts w:ascii="DejaVu Sans" w:hAnsi="DejaVu Sans"/>
                        </w:rPr>
                        <w:t>∼</w:t>
                      </w:r>
                      <w:r>
                        <w:rPr>
                          <w:rFonts w:ascii="DejaVu Sans" w:hAnsi="DejaVu Sans"/>
                          <w:spacing w:val="-30"/>
                        </w:rPr>
                        <w:t xml:space="preserve"> </w:t>
                      </w:r>
                      <w:r>
                        <w:rPr>
                          <w:rFonts w:ascii="DejaVu Sans" w:hAnsi="DejaVu Sans"/>
                        </w:rPr>
                        <w:t>U</w:t>
                      </w:r>
                    </w:p>
                  </w:txbxContent>
                </v:textbox>
                <w10:wrap anchorx="page"/>
              </v:shape>
            </w:pict>
          </mc:Fallback>
        </mc:AlternateContent>
      </w:r>
      <w:r w:rsidR="00753B5A">
        <w:rPr>
          <w:w w:val="110"/>
        </w:rPr>
        <w:t xml:space="preserve">During training of the networks, </w:t>
      </w:r>
      <w:r w:rsidR="00753B5A">
        <w:rPr>
          <w:spacing w:val="-3"/>
          <w:w w:val="110"/>
        </w:rPr>
        <w:t xml:space="preserve">we </w:t>
      </w:r>
      <w:r w:rsidR="00753B5A">
        <w:rPr>
          <w:w w:val="110"/>
        </w:rPr>
        <w:t xml:space="preserve">simulate </w:t>
      </w:r>
      <w:del w:id="224" w:author="andreas.voss" w:date="2019-07-09T14:46:00Z">
        <w:r w:rsidR="00753B5A" w:rsidDel="00023A04">
          <w:rPr>
            <w:spacing w:val="-8"/>
            <w:w w:val="110"/>
          </w:rPr>
          <w:delText xml:space="preserve">RT </w:delText>
        </w:r>
      </w:del>
      <w:r w:rsidR="00753B5A">
        <w:rPr>
          <w:w w:val="110"/>
        </w:rPr>
        <w:t xml:space="preserve">data </w:t>
      </w:r>
      <w:ins w:id="225" w:author="andreas.voss" w:date="2019-07-09T14:47:00Z">
        <w:r w:rsidR="00023A04">
          <w:rPr>
            <w:w w:val="110"/>
          </w:rPr>
          <w:t>(</w:t>
        </w:r>
        <w:r w:rsidR="00023A04">
          <w:rPr>
            <w:spacing w:val="-8"/>
            <w:w w:val="110"/>
          </w:rPr>
          <w:t>response times and respons</w:t>
        </w:r>
        <w:r w:rsidR="00023A04">
          <w:rPr>
            <w:spacing w:val="-8"/>
            <w:w w:val="110"/>
          </w:rPr>
          <w:t xml:space="preserve">es) </w:t>
        </w:r>
      </w:ins>
      <w:r w:rsidR="00753B5A">
        <w:rPr>
          <w:w w:val="110"/>
        </w:rPr>
        <w:t xml:space="preserve">from </w:t>
      </w:r>
      <w:r w:rsidR="00753B5A">
        <w:rPr>
          <w:spacing w:val="-4"/>
          <w:w w:val="110"/>
        </w:rPr>
        <w:t xml:space="preserve">two </w:t>
      </w:r>
      <w:r w:rsidR="00753B5A">
        <w:rPr>
          <w:w w:val="110"/>
        </w:rPr>
        <w:t xml:space="preserve">experimental conditions with </w:t>
      </w:r>
      <w:r w:rsidR="00753B5A">
        <w:rPr>
          <w:spacing w:val="-4"/>
          <w:w w:val="110"/>
        </w:rPr>
        <w:t xml:space="preserve">two </w:t>
      </w:r>
      <w:r w:rsidR="00753B5A">
        <w:rPr>
          <w:w w:val="110"/>
        </w:rPr>
        <w:t xml:space="preserve">different drift rates (see </w:t>
      </w:r>
      <w:r w:rsidR="00753B5A">
        <w:rPr>
          <w:rFonts w:ascii="Georgia" w:hAnsi="Georgia"/>
          <w:b/>
          <w:w w:val="110"/>
        </w:rPr>
        <w:t xml:space="preserve">SI </w:t>
      </w:r>
      <w:r w:rsidR="00753B5A">
        <w:rPr>
          <w:w w:val="110"/>
        </w:rPr>
        <w:t xml:space="preserve">for details of the simulation), since this such a design is often encountered in </w:t>
      </w:r>
      <w:del w:id="226" w:author="andreas.voss" w:date="2019-07-09T14:45:00Z">
        <w:r w:rsidR="00753B5A" w:rsidDel="00023A04">
          <w:rPr>
            <w:w w:val="110"/>
          </w:rPr>
          <w:delText xml:space="preserve">empirical </w:delText>
        </w:r>
      </w:del>
      <w:ins w:id="227" w:author="andreas.voss" w:date="2019-07-09T14:45:00Z">
        <w:r w:rsidR="00023A04">
          <w:rPr>
            <w:w w:val="110"/>
          </w:rPr>
          <w:t>psychological</w:t>
        </w:r>
        <w:r w:rsidR="00023A04">
          <w:rPr>
            <w:w w:val="110"/>
          </w:rPr>
          <w:t xml:space="preserve"> </w:t>
        </w:r>
      </w:ins>
      <w:r w:rsidR="00753B5A">
        <w:rPr>
          <w:w w:val="110"/>
        </w:rPr>
        <w:t xml:space="preserve">research. The parameter estimation task </w:t>
      </w:r>
      <w:r w:rsidR="00753B5A">
        <w:rPr>
          <w:w w:val="110"/>
          <w:position w:val="2"/>
        </w:rPr>
        <w:t xml:space="preserve">is thus to recover the parameters </w:t>
      </w:r>
      <w:r w:rsidR="00753B5A">
        <w:rPr>
          <w:b/>
          <w:i/>
          <w:w w:val="110"/>
          <w:position w:val="2"/>
        </w:rPr>
        <w:t xml:space="preserve">θ </w:t>
      </w:r>
      <w:r w:rsidR="00753B5A">
        <w:rPr>
          <w:w w:val="110"/>
          <w:position w:val="2"/>
        </w:rPr>
        <w:t>= (</w:t>
      </w:r>
      <w:r w:rsidR="00753B5A">
        <w:rPr>
          <w:i/>
          <w:w w:val="110"/>
          <w:position w:val="2"/>
        </w:rPr>
        <w:t>v</w:t>
      </w:r>
      <w:r w:rsidR="00753B5A">
        <w:rPr>
          <w:w w:val="110"/>
          <w:sz w:val="12"/>
        </w:rPr>
        <w:t>0</w:t>
      </w:r>
      <w:r w:rsidR="00753B5A">
        <w:rPr>
          <w:i/>
          <w:w w:val="110"/>
          <w:position w:val="2"/>
        </w:rPr>
        <w:t xml:space="preserve">, </w:t>
      </w:r>
      <w:r w:rsidR="00753B5A">
        <w:rPr>
          <w:i/>
          <w:spacing w:val="3"/>
          <w:w w:val="110"/>
          <w:position w:val="2"/>
        </w:rPr>
        <w:t>v</w:t>
      </w:r>
      <w:r w:rsidR="00753B5A">
        <w:rPr>
          <w:spacing w:val="3"/>
          <w:w w:val="110"/>
          <w:sz w:val="12"/>
        </w:rPr>
        <w:t>1</w:t>
      </w:r>
      <w:r w:rsidR="00753B5A">
        <w:rPr>
          <w:i/>
          <w:spacing w:val="3"/>
          <w:w w:val="110"/>
          <w:position w:val="2"/>
        </w:rPr>
        <w:t xml:space="preserve">, </w:t>
      </w:r>
      <w:r w:rsidR="00753B5A">
        <w:rPr>
          <w:i/>
          <w:w w:val="110"/>
          <w:position w:val="2"/>
        </w:rPr>
        <w:t xml:space="preserve">a, </w:t>
      </w:r>
      <w:r w:rsidR="00753B5A">
        <w:rPr>
          <w:i/>
          <w:spacing w:val="2"/>
          <w:w w:val="110"/>
          <w:position w:val="2"/>
        </w:rPr>
        <w:t>t</w:t>
      </w:r>
      <w:r w:rsidR="00753B5A">
        <w:rPr>
          <w:spacing w:val="2"/>
          <w:w w:val="110"/>
          <w:sz w:val="12"/>
        </w:rPr>
        <w:t>0</w:t>
      </w:r>
      <w:r w:rsidR="00753B5A">
        <w:rPr>
          <w:i/>
          <w:spacing w:val="2"/>
          <w:w w:val="110"/>
          <w:position w:val="2"/>
        </w:rPr>
        <w:t xml:space="preserve">, </w:t>
      </w:r>
      <w:proofErr w:type="spellStart"/>
      <w:r w:rsidR="00753B5A">
        <w:rPr>
          <w:i/>
          <w:w w:val="110"/>
          <w:position w:val="2"/>
        </w:rPr>
        <w:t>zr</w:t>
      </w:r>
      <w:proofErr w:type="spellEnd"/>
      <w:r w:rsidR="00753B5A">
        <w:rPr>
          <w:i/>
          <w:w w:val="110"/>
          <w:position w:val="2"/>
        </w:rPr>
        <w:t>, α</w:t>
      </w:r>
      <w:r w:rsidR="00753B5A">
        <w:rPr>
          <w:w w:val="110"/>
          <w:position w:val="2"/>
        </w:rPr>
        <w:t xml:space="preserve">) from two-dimensional </w:t>
      </w:r>
      <w:proofErr w:type="spellStart"/>
      <w:r w:rsidR="00753B5A">
        <w:rPr>
          <w:i/>
          <w:w w:val="110"/>
          <w:position w:val="2"/>
        </w:rPr>
        <w:t>i.i.d</w:t>
      </w:r>
      <w:proofErr w:type="spellEnd"/>
      <w:r w:rsidR="00753B5A">
        <w:rPr>
          <w:i/>
          <w:w w:val="110"/>
          <w:position w:val="2"/>
        </w:rPr>
        <w:t xml:space="preserve">. </w:t>
      </w:r>
      <w:r w:rsidR="00753B5A">
        <w:rPr>
          <w:spacing w:val="-8"/>
          <w:w w:val="110"/>
          <w:position w:val="2"/>
        </w:rPr>
        <w:t xml:space="preserve">RT </w:t>
      </w:r>
      <w:r w:rsidR="00753B5A">
        <w:rPr>
          <w:w w:val="110"/>
          <w:position w:val="2"/>
        </w:rPr>
        <w:t xml:space="preserve">data </w:t>
      </w:r>
      <w:r w:rsidR="00753B5A">
        <w:rPr>
          <w:b/>
          <w:i/>
          <w:w w:val="110"/>
          <w:position w:val="2"/>
        </w:rPr>
        <w:t xml:space="preserve">X </w:t>
      </w:r>
      <w:r w:rsidR="00753B5A">
        <w:rPr>
          <w:w w:val="110"/>
          <w:position w:val="2"/>
        </w:rPr>
        <w:t>= (</w:t>
      </w:r>
      <w:r w:rsidR="00753B5A">
        <w:rPr>
          <w:b/>
          <w:i/>
          <w:w w:val="110"/>
          <w:position w:val="2"/>
        </w:rPr>
        <w:t>x</w:t>
      </w:r>
      <w:r w:rsidR="00753B5A">
        <w:rPr>
          <w:w w:val="110"/>
          <w:sz w:val="12"/>
        </w:rPr>
        <w:t>1</w:t>
      </w:r>
      <w:r w:rsidR="00753B5A">
        <w:rPr>
          <w:i/>
          <w:w w:val="110"/>
          <w:position w:val="2"/>
        </w:rPr>
        <w:t xml:space="preserve">, </w:t>
      </w:r>
      <w:r w:rsidR="00753B5A">
        <w:rPr>
          <w:b/>
          <w:i/>
          <w:spacing w:val="3"/>
          <w:w w:val="110"/>
          <w:position w:val="2"/>
        </w:rPr>
        <w:t>x</w:t>
      </w:r>
      <w:r w:rsidR="00753B5A">
        <w:rPr>
          <w:spacing w:val="3"/>
          <w:w w:val="110"/>
          <w:sz w:val="12"/>
        </w:rPr>
        <w:t>2</w:t>
      </w:r>
      <w:r w:rsidR="00753B5A">
        <w:rPr>
          <w:i/>
          <w:spacing w:val="3"/>
          <w:w w:val="110"/>
          <w:position w:val="2"/>
        </w:rPr>
        <w:t xml:space="preserve">, </w:t>
      </w:r>
      <w:r w:rsidR="00753B5A">
        <w:rPr>
          <w:i/>
          <w:w w:val="110"/>
          <w:position w:val="2"/>
        </w:rPr>
        <w:t xml:space="preserve">..., </w:t>
      </w:r>
      <w:r w:rsidR="00753B5A">
        <w:rPr>
          <w:b/>
          <w:i/>
          <w:spacing w:val="3"/>
          <w:w w:val="110"/>
          <w:position w:val="2"/>
        </w:rPr>
        <w:t>x</w:t>
      </w:r>
      <w:r w:rsidR="00753B5A">
        <w:rPr>
          <w:rFonts w:ascii="Arial" w:hAnsi="Arial"/>
          <w:i/>
          <w:spacing w:val="3"/>
          <w:w w:val="110"/>
          <w:sz w:val="12"/>
        </w:rPr>
        <w:t>n</w:t>
      </w:r>
      <w:r w:rsidR="00753B5A">
        <w:rPr>
          <w:spacing w:val="3"/>
          <w:w w:val="110"/>
          <w:position w:val="2"/>
        </w:rPr>
        <w:t xml:space="preserve">) </w:t>
      </w:r>
      <w:r w:rsidR="00753B5A">
        <w:rPr>
          <w:w w:val="110"/>
          <w:position w:val="2"/>
        </w:rPr>
        <w:t xml:space="preserve">containing </w:t>
      </w:r>
      <w:r w:rsidR="00753B5A">
        <w:rPr>
          <w:spacing w:val="-3"/>
          <w:w w:val="110"/>
        </w:rPr>
        <w:t xml:space="preserve">variable </w:t>
      </w:r>
      <w:r w:rsidR="00753B5A">
        <w:rPr>
          <w:w w:val="110"/>
        </w:rPr>
        <w:t xml:space="preserve">number or </w:t>
      </w:r>
      <w:r w:rsidR="00753B5A">
        <w:rPr>
          <w:spacing w:val="-8"/>
          <w:w w:val="110"/>
        </w:rPr>
        <w:t xml:space="preserve">RT </w:t>
      </w:r>
      <w:r w:rsidR="00753B5A">
        <w:rPr>
          <w:w w:val="110"/>
        </w:rPr>
        <w:t xml:space="preserve">trials. The number of trials is drawn from a uniform distribution </w:t>
      </w:r>
      <w:proofErr w:type="gramStart"/>
      <w:r w:rsidR="00753B5A">
        <w:rPr>
          <w:i/>
          <w:w w:val="110"/>
        </w:rPr>
        <w:t xml:space="preserve">n  </w:t>
      </w:r>
      <w:r w:rsidR="00753B5A">
        <w:rPr>
          <w:w w:val="110"/>
        </w:rPr>
        <w:t>(</w:t>
      </w:r>
      <w:proofErr w:type="gramEnd"/>
      <w:r w:rsidR="00753B5A">
        <w:rPr>
          <w:w w:val="110"/>
        </w:rPr>
        <w:t>100</w:t>
      </w:r>
      <w:r w:rsidR="00753B5A">
        <w:rPr>
          <w:i/>
          <w:w w:val="110"/>
        </w:rPr>
        <w:t xml:space="preserve">, </w:t>
      </w:r>
      <w:r w:rsidR="00753B5A">
        <w:rPr>
          <w:w w:val="110"/>
        </w:rPr>
        <w:t>1000) at each training  iteration.</w:t>
      </w:r>
    </w:p>
    <w:p w14:paraId="05D06245" w14:textId="77777777" w:rsidR="00EC0BD2" w:rsidRDefault="00EC0BD2">
      <w:pPr>
        <w:spacing w:line="249" w:lineRule="auto"/>
        <w:jc w:val="both"/>
        <w:sectPr w:rsidR="00EC0BD2">
          <w:pgSz w:w="12240" w:h="15840"/>
          <w:pgMar w:top="1040" w:right="0" w:bottom="840" w:left="560" w:header="0" w:footer="654" w:gutter="0"/>
          <w:cols w:num="2" w:space="720" w:equalWidth="0">
            <w:col w:w="278" w:space="72"/>
            <w:col w:w="11330"/>
          </w:cols>
        </w:sectPr>
      </w:pPr>
    </w:p>
    <w:p w14:paraId="265692A3" w14:textId="77777777" w:rsidR="00EC0BD2" w:rsidRDefault="00EC0BD2">
      <w:pPr>
        <w:pStyle w:val="Textkrper"/>
        <w:rPr>
          <w:sz w:val="20"/>
        </w:rPr>
      </w:pPr>
    </w:p>
    <w:p w14:paraId="62443913" w14:textId="77777777" w:rsidR="00EC0BD2" w:rsidRDefault="00EC0BD2">
      <w:pPr>
        <w:pStyle w:val="Textkrper"/>
        <w:rPr>
          <w:sz w:val="20"/>
        </w:rPr>
      </w:pPr>
    </w:p>
    <w:p w14:paraId="6E4E8124" w14:textId="77777777" w:rsidR="00EC0BD2" w:rsidRDefault="00EC0BD2">
      <w:pPr>
        <w:pStyle w:val="Textkrper"/>
        <w:rPr>
          <w:sz w:val="20"/>
        </w:rPr>
      </w:pPr>
    </w:p>
    <w:p w14:paraId="54BD29DA" w14:textId="77777777" w:rsidR="00EC0BD2" w:rsidRDefault="00EC0BD2">
      <w:pPr>
        <w:pStyle w:val="Textkrper"/>
        <w:spacing w:before="4" w:after="1"/>
        <w:rPr>
          <w:sz w:val="12"/>
        </w:rPr>
      </w:pPr>
    </w:p>
    <w:p w14:paraId="77FB800F" w14:textId="77777777" w:rsidR="00EC0BD2" w:rsidRDefault="00753B5A">
      <w:pPr>
        <w:pStyle w:val="Textkrper"/>
        <w:ind w:left="5592"/>
        <w:rPr>
          <w:sz w:val="20"/>
        </w:rPr>
      </w:pPr>
      <w:r>
        <w:rPr>
          <w:noProof/>
          <w:sz w:val="20"/>
          <w:lang w:val="de-DE" w:eastAsia="de-DE"/>
        </w:rPr>
        <w:drawing>
          <wp:inline distT="0" distB="0" distL="0" distR="0" wp14:anchorId="2732F721" wp14:editId="693F6662">
            <wp:extent cx="2648711" cy="1342644"/>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7" cstate="print"/>
                    <a:stretch>
                      <a:fillRect/>
                    </a:stretch>
                  </pic:blipFill>
                  <pic:spPr>
                    <a:xfrm>
                      <a:off x="0" y="0"/>
                      <a:ext cx="2648711" cy="1342644"/>
                    </a:xfrm>
                    <a:prstGeom prst="rect">
                      <a:avLst/>
                    </a:prstGeom>
                  </pic:spPr>
                </pic:pic>
              </a:graphicData>
            </a:graphic>
          </wp:inline>
        </w:drawing>
      </w:r>
    </w:p>
    <w:p w14:paraId="066CC6EC" w14:textId="77777777" w:rsidR="00EC0BD2" w:rsidRDefault="00EC0BD2">
      <w:pPr>
        <w:pStyle w:val="Textkrper"/>
        <w:spacing w:before="9"/>
        <w:rPr>
          <w:sz w:val="28"/>
        </w:rPr>
      </w:pPr>
    </w:p>
    <w:p w14:paraId="16180ECC" w14:textId="77777777" w:rsidR="00EC0BD2" w:rsidRDefault="00753B5A">
      <w:pPr>
        <w:pStyle w:val="Listenabsatz"/>
        <w:numPr>
          <w:ilvl w:val="0"/>
          <w:numId w:val="8"/>
        </w:numPr>
        <w:tabs>
          <w:tab w:val="left" w:pos="6939"/>
        </w:tabs>
        <w:spacing w:before="103"/>
        <w:ind w:firstLine="6255"/>
        <w:jc w:val="left"/>
        <w:rPr>
          <w:sz w:val="13"/>
        </w:rPr>
      </w:pPr>
      <w:r>
        <w:rPr>
          <w:noProof/>
          <w:lang w:val="de-DE" w:eastAsia="de-DE"/>
        </w:rPr>
        <w:drawing>
          <wp:anchor distT="0" distB="0" distL="0" distR="0" simplePos="0" relativeHeight="251625472" behindDoc="0" locked="0" layoutInCell="1" allowOverlap="1" wp14:anchorId="40479CB0" wp14:editId="1652D2AC">
            <wp:simplePos x="0" y="0"/>
            <wp:positionH relativeFrom="page">
              <wp:posOffset>766245</wp:posOffset>
            </wp:positionH>
            <wp:positionV relativeFrom="paragraph">
              <wp:posOffset>-1658726</wp:posOffset>
            </wp:positionV>
            <wp:extent cx="3002392" cy="1738942"/>
            <wp:effectExtent l="0" t="0" r="0" b="0"/>
            <wp:wrapNone/>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8" cstate="print"/>
                    <a:stretch>
                      <a:fillRect/>
                    </a:stretch>
                  </pic:blipFill>
                  <pic:spPr>
                    <a:xfrm>
                      <a:off x="0" y="0"/>
                      <a:ext cx="3002392" cy="1738942"/>
                    </a:xfrm>
                    <a:prstGeom prst="rect">
                      <a:avLst/>
                    </a:prstGeom>
                  </pic:spPr>
                </pic:pic>
              </a:graphicData>
            </a:graphic>
          </wp:anchor>
        </w:drawing>
      </w:r>
      <w:r>
        <w:rPr>
          <w:w w:val="110"/>
          <w:sz w:val="13"/>
        </w:rPr>
        <w:t>Example posterior samples (</w:t>
      </w:r>
      <w:r>
        <w:rPr>
          <w:i/>
          <w:w w:val="110"/>
          <w:sz w:val="14"/>
        </w:rPr>
        <w:t xml:space="preserve">n </w:t>
      </w:r>
      <w:r>
        <w:rPr>
          <w:rFonts w:ascii="Arial Black"/>
          <w:w w:val="110"/>
          <w:sz w:val="14"/>
        </w:rPr>
        <w:t>=</w:t>
      </w:r>
      <w:r>
        <w:rPr>
          <w:rFonts w:ascii="Arial Black"/>
          <w:spacing w:val="-30"/>
          <w:w w:val="110"/>
          <w:sz w:val="14"/>
        </w:rPr>
        <w:t xml:space="preserve"> </w:t>
      </w:r>
      <w:r>
        <w:rPr>
          <w:rFonts w:ascii="Arial Black"/>
          <w:w w:val="110"/>
          <w:sz w:val="14"/>
        </w:rPr>
        <w:t>1000</w:t>
      </w:r>
      <w:r>
        <w:rPr>
          <w:w w:val="110"/>
          <w:sz w:val="13"/>
        </w:rPr>
        <w:t>)</w:t>
      </w:r>
    </w:p>
    <w:p w14:paraId="33FC7164" w14:textId="77777777" w:rsidR="00EC0BD2" w:rsidRDefault="00753B5A">
      <w:pPr>
        <w:pStyle w:val="Listenabsatz"/>
        <w:numPr>
          <w:ilvl w:val="4"/>
          <w:numId w:val="9"/>
        </w:numPr>
        <w:tabs>
          <w:tab w:val="left" w:pos="2159"/>
        </w:tabs>
        <w:spacing w:before="31"/>
        <w:rPr>
          <w:sz w:val="13"/>
        </w:rPr>
      </w:pPr>
      <w:r>
        <w:rPr>
          <w:noProof/>
          <w:lang w:val="de-DE" w:eastAsia="de-DE"/>
        </w:rPr>
        <w:drawing>
          <wp:anchor distT="0" distB="0" distL="0" distR="0" simplePos="0" relativeHeight="251608064" behindDoc="0" locked="0" layoutInCell="1" allowOverlap="1" wp14:anchorId="0268D5F2" wp14:editId="0AE46701">
            <wp:simplePos x="0" y="0"/>
            <wp:positionH relativeFrom="page">
              <wp:posOffset>734071</wp:posOffset>
            </wp:positionH>
            <wp:positionV relativeFrom="paragraph">
              <wp:posOffset>208702</wp:posOffset>
            </wp:positionV>
            <wp:extent cx="2643758" cy="1267587"/>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9" cstate="print"/>
                    <a:stretch>
                      <a:fillRect/>
                    </a:stretch>
                  </pic:blipFill>
                  <pic:spPr>
                    <a:xfrm>
                      <a:off x="0" y="0"/>
                      <a:ext cx="2643758" cy="1267587"/>
                    </a:xfrm>
                    <a:prstGeom prst="rect">
                      <a:avLst/>
                    </a:prstGeom>
                  </pic:spPr>
                </pic:pic>
              </a:graphicData>
            </a:graphic>
          </wp:anchor>
        </w:drawing>
      </w:r>
      <w:r>
        <w:rPr>
          <w:noProof/>
          <w:lang w:val="de-DE" w:eastAsia="de-DE"/>
        </w:rPr>
        <w:drawing>
          <wp:anchor distT="0" distB="0" distL="0" distR="0" simplePos="0" relativeHeight="251609088" behindDoc="0" locked="0" layoutInCell="1" allowOverlap="1" wp14:anchorId="77504CC8" wp14:editId="5E9E8710">
            <wp:simplePos x="0" y="0"/>
            <wp:positionH relativeFrom="page">
              <wp:posOffset>3935582</wp:posOffset>
            </wp:positionH>
            <wp:positionV relativeFrom="paragraph">
              <wp:posOffset>222264</wp:posOffset>
            </wp:positionV>
            <wp:extent cx="2646426" cy="1267968"/>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30" cstate="print"/>
                    <a:stretch>
                      <a:fillRect/>
                    </a:stretch>
                  </pic:blipFill>
                  <pic:spPr>
                    <a:xfrm>
                      <a:off x="0" y="0"/>
                      <a:ext cx="2646426" cy="1267968"/>
                    </a:xfrm>
                    <a:prstGeom prst="rect">
                      <a:avLst/>
                    </a:prstGeom>
                  </pic:spPr>
                </pic:pic>
              </a:graphicData>
            </a:graphic>
          </wp:anchor>
        </w:drawing>
      </w:r>
      <w:r w:rsidR="0043734F">
        <w:rPr>
          <w:noProof/>
          <w:lang w:val="de-DE" w:eastAsia="de-DE"/>
        </w:rPr>
        <mc:AlternateContent>
          <mc:Choice Requires="wps">
            <w:drawing>
              <wp:anchor distT="0" distB="0" distL="114300" distR="114300" simplePos="0" relativeHeight="251682816" behindDoc="1" locked="0" layoutInCell="1" allowOverlap="1" wp14:anchorId="02B04975" wp14:editId="3FFEBC69">
                <wp:simplePos x="0" y="0"/>
                <wp:positionH relativeFrom="page">
                  <wp:posOffset>2719705</wp:posOffset>
                </wp:positionH>
                <wp:positionV relativeFrom="paragraph">
                  <wp:posOffset>139065</wp:posOffset>
                </wp:positionV>
                <wp:extent cx="1797685" cy="1797685"/>
                <wp:effectExtent l="0" t="3810" r="0" b="0"/>
                <wp:wrapNone/>
                <wp:docPr id="4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1797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B816A" w14:textId="77777777" w:rsidR="00785F08" w:rsidRDefault="00785F08">
                            <w:pPr>
                              <w:spacing w:before="960" w:line="1871" w:lineRule="exact"/>
                              <w:rPr>
                                <w:b/>
                                <w:sz w:val="170"/>
                              </w:rPr>
                            </w:pPr>
                            <w:r>
                              <w:rPr>
                                <w:b/>
                                <w:color w:val="E5E5E5"/>
                                <w:sz w:val="170"/>
                              </w:rPr>
                              <w:t>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04975" id="Text Box 18" o:spid="_x0000_s1099" type="#_x0000_t202" style="position:absolute;left:0;text-align:left;margin-left:214.15pt;margin-top:10.95pt;width:141.55pt;height:141.55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" filled="f" stroked="f">
                <v:textbox inset="0,0,0,0">
                  <w:txbxContent>
                    <w:p w14:paraId="4CAB816A" w14:textId="77777777" w:rsidR="00785F08" w:rsidRDefault="00785F08">
                      <w:pPr>
                        <w:spacing w:before="960" w:line="1871" w:lineRule="exact"/>
                        <w:rPr>
                          <w:b/>
                          <w:sz w:val="170"/>
                        </w:rPr>
                      </w:pPr>
                      <w:r>
                        <w:rPr>
                          <w:b/>
                          <w:color w:val="E5E5E5"/>
                          <w:sz w:val="170"/>
                        </w:rPr>
                        <w:t>FT</w:t>
                      </w:r>
                    </w:p>
                  </w:txbxContent>
                </v:textbox>
                <w10:wrap anchorx="page"/>
              </v:shape>
            </w:pict>
          </mc:Fallback>
        </mc:AlternateContent>
      </w:r>
      <w:r>
        <w:rPr>
          <w:w w:val="110"/>
          <w:sz w:val="13"/>
        </w:rPr>
        <w:t>Parameter recovery (</w:t>
      </w:r>
      <w:r>
        <w:rPr>
          <w:i/>
          <w:w w:val="110"/>
          <w:sz w:val="14"/>
        </w:rPr>
        <w:t xml:space="preserve">n </w:t>
      </w:r>
      <w:r>
        <w:rPr>
          <w:rFonts w:ascii="Arial Black"/>
          <w:w w:val="110"/>
          <w:sz w:val="14"/>
        </w:rPr>
        <w:t>=</w:t>
      </w:r>
      <w:r>
        <w:rPr>
          <w:rFonts w:ascii="Arial Black"/>
          <w:spacing w:val="-16"/>
          <w:w w:val="110"/>
          <w:sz w:val="14"/>
        </w:rPr>
        <w:t xml:space="preserve"> </w:t>
      </w:r>
      <w:r>
        <w:rPr>
          <w:rFonts w:ascii="Arial Black"/>
          <w:w w:val="110"/>
          <w:sz w:val="14"/>
        </w:rPr>
        <w:t>1000</w:t>
      </w:r>
      <w:r>
        <w:rPr>
          <w:w w:val="110"/>
          <w:sz w:val="13"/>
        </w:rPr>
        <w:t>)</w:t>
      </w:r>
    </w:p>
    <w:p w14:paraId="7696D587" w14:textId="77777777" w:rsidR="00EC0BD2" w:rsidRDefault="00EC0BD2">
      <w:pPr>
        <w:pStyle w:val="Textkrper"/>
        <w:spacing w:before="9"/>
        <w:rPr>
          <w:rFonts w:ascii="Arial"/>
          <w:sz w:val="29"/>
        </w:rPr>
      </w:pPr>
    </w:p>
    <w:p w14:paraId="138A91D5" w14:textId="77777777" w:rsidR="00EC0BD2" w:rsidRDefault="0043734F">
      <w:pPr>
        <w:tabs>
          <w:tab w:val="left" w:pos="6879"/>
        </w:tabs>
        <w:spacing w:before="102"/>
        <w:ind w:left="1907"/>
        <w:rPr>
          <w:rFonts w:ascii="Arial"/>
          <w:sz w:val="13"/>
        </w:rPr>
      </w:pPr>
      <w:r>
        <w:rPr>
          <w:noProof/>
          <w:lang w:val="de-DE" w:eastAsia="de-DE"/>
        </w:rPr>
        <mc:AlternateContent>
          <mc:Choice Requires="wps">
            <w:drawing>
              <wp:anchor distT="0" distB="0" distL="114300" distR="114300" simplePos="0" relativeHeight="251681792" behindDoc="1" locked="0" layoutInCell="1" allowOverlap="1" wp14:anchorId="2A8ED6C0" wp14:editId="44D13C9F">
                <wp:simplePos x="0" y="0"/>
                <wp:positionH relativeFrom="page">
                  <wp:posOffset>1683385</wp:posOffset>
                </wp:positionH>
                <wp:positionV relativeFrom="paragraph">
                  <wp:posOffset>-728345</wp:posOffset>
                </wp:positionV>
                <wp:extent cx="1974850" cy="1974850"/>
                <wp:effectExtent l="0" t="0" r="0" b="1270"/>
                <wp:wrapNone/>
                <wp:docPr id="4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197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406705" w14:textId="77777777" w:rsidR="00785F08" w:rsidRDefault="00785F08">
                            <w:pPr>
                              <w:spacing w:before="1239" w:line="1871" w:lineRule="exact"/>
                              <w:rPr>
                                <w:b/>
                                <w:sz w:val="170"/>
                              </w:rPr>
                            </w:pPr>
                            <w:r>
                              <w:rPr>
                                <w:b/>
                                <w:color w:val="E5E5E5"/>
                                <w:sz w:val="170"/>
                              </w:rPr>
                              <w:t>DR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8ED6C0" id="Text Box 17" o:spid="_x0000_s1100" type="#_x0000_t202" style="position:absolute;left:0;text-align:left;margin-left:132.55pt;margin-top:-57.35pt;width:155.5pt;height:155.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" filled="f" stroked="f">
                <v:textbox inset="0,0,0,0">
                  <w:txbxContent>
                    <w:p w14:paraId="4A406705" w14:textId="77777777" w:rsidR="00785F08" w:rsidRDefault="00785F08">
                      <w:pPr>
                        <w:spacing w:before="1239" w:line="1871" w:lineRule="exact"/>
                        <w:rPr>
                          <w:b/>
                          <w:sz w:val="170"/>
                        </w:rPr>
                      </w:pPr>
                      <w:r>
                        <w:rPr>
                          <w:b/>
                          <w:color w:val="E5E5E5"/>
                          <w:sz w:val="170"/>
                        </w:rPr>
                        <w:t>DR</w:t>
                      </w:r>
                    </w:p>
                  </w:txbxContent>
                </v:textbox>
                <w10:wrap anchorx="page"/>
              </v:shape>
            </w:pict>
          </mc:Fallback>
        </mc:AlternateContent>
      </w:r>
      <w:r>
        <w:rPr>
          <w:noProof/>
          <w:lang w:val="de-DE" w:eastAsia="de-DE"/>
        </w:rPr>
        <mc:AlternateContent>
          <mc:Choice Requires="wps">
            <w:drawing>
              <wp:anchor distT="0" distB="0" distL="114300" distR="114300" simplePos="0" relativeHeight="251683840" behindDoc="1" locked="0" layoutInCell="1" allowOverlap="1" wp14:anchorId="2A0F746F" wp14:editId="2DF2838B">
                <wp:simplePos x="0" y="0"/>
                <wp:positionH relativeFrom="page">
                  <wp:posOffset>2577465</wp:posOffset>
                </wp:positionH>
                <wp:positionV relativeFrom="paragraph">
                  <wp:posOffset>-539115</wp:posOffset>
                </wp:positionV>
                <wp:extent cx="703580" cy="1080135"/>
                <wp:effectExtent l="53340" t="0" r="119380" b="0"/>
                <wp:wrapNone/>
                <wp:docPr id="38" name="WordArt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3580" cy="10801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697DA81"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A</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A0F746F" id="WordArt 16" o:spid="_x0000_s1101" type="#_x0000_t202" style="position:absolute;left:0;text-align:left;margin-left:202.95pt;margin-top:-42.45pt;width:55.4pt;height:85.05pt;rotation:-45;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" filled="f" stroked="f">
                <v:stroke joinstyle="round"/>
                <o:lock v:ext="edit" shapetype="t"/>
                <v:textbox style="mso-fit-shape-to-text:t">
                  <w:txbxContent>
                    <w:p w14:paraId="4697DA81"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A</w:t>
                      </w:r>
                    </w:p>
                  </w:txbxContent>
                </v:textbox>
                <w10:wrap anchorx="page"/>
              </v:shape>
            </w:pict>
          </mc:Fallback>
        </mc:AlternateContent>
      </w:r>
      <w:r w:rsidR="00753B5A">
        <w:rPr>
          <w:rFonts w:ascii="Arial"/>
          <w:b/>
          <w:position w:val="3"/>
          <w:sz w:val="13"/>
        </w:rPr>
        <w:t xml:space="preserve">(c) </w:t>
      </w:r>
      <w:r w:rsidR="00753B5A">
        <w:rPr>
          <w:rFonts w:ascii="Arial"/>
          <w:position w:val="3"/>
          <w:sz w:val="13"/>
        </w:rPr>
        <w:t>Performance over all</w:t>
      </w:r>
      <w:r w:rsidR="00753B5A">
        <w:rPr>
          <w:rFonts w:ascii="Arial"/>
          <w:spacing w:val="12"/>
          <w:position w:val="3"/>
          <w:sz w:val="13"/>
        </w:rPr>
        <w:t xml:space="preserve"> </w:t>
      </w:r>
      <w:r w:rsidR="00753B5A">
        <w:rPr>
          <w:rFonts w:ascii="Arial"/>
          <w:position w:val="3"/>
          <w:sz w:val="13"/>
        </w:rPr>
        <w:t>trial</w:t>
      </w:r>
      <w:r w:rsidR="00753B5A">
        <w:rPr>
          <w:rFonts w:ascii="Arial"/>
          <w:spacing w:val="3"/>
          <w:position w:val="3"/>
          <w:sz w:val="13"/>
        </w:rPr>
        <w:t xml:space="preserve"> </w:t>
      </w:r>
      <w:r w:rsidR="00753B5A">
        <w:rPr>
          <w:rFonts w:ascii="Arial"/>
          <w:position w:val="3"/>
          <w:sz w:val="13"/>
        </w:rPr>
        <w:t>numbers</w:t>
      </w:r>
      <w:r w:rsidR="00753B5A">
        <w:rPr>
          <w:rFonts w:ascii="Arial"/>
          <w:position w:val="3"/>
          <w:sz w:val="13"/>
        </w:rPr>
        <w:tab/>
      </w:r>
      <w:r w:rsidR="00753B5A">
        <w:rPr>
          <w:rFonts w:ascii="Arial"/>
          <w:b/>
          <w:sz w:val="13"/>
        </w:rPr>
        <w:t xml:space="preserve">(d) </w:t>
      </w:r>
      <w:r w:rsidR="00753B5A">
        <w:rPr>
          <w:rFonts w:ascii="Arial"/>
          <w:sz w:val="13"/>
        </w:rPr>
        <w:t>Simulation-based calibration</w:t>
      </w:r>
      <w:r w:rsidR="00753B5A">
        <w:rPr>
          <w:rFonts w:ascii="Arial"/>
          <w:spacing w:val="1"/>
          <w:sz w:val="13"/>
        </w:rPr>
        <w:t xml:space="preserve"> </w:t>
      </w:r>
      <w:r w:rsidR="00753B5A">
        <w:rPr>
          <w:rFonts w:ascii="Arial"/>
          <w:sz w:val="13"/>
        </w:rPr>
        <w:t>(SBC)</w:t>
      </w:r>
    </w:p>
    <w:p w14:paraId="46096089" w14:textId="77777777" w:rsidR="00EC0BD2" w:rsidRDefault="00EC0BD2">
      <w:pPr>
        <w:pStyle w:val="Textkrper"/>
        <w:spacing w:before="1"/>
        <w:rPr>
          <w:rFonts w:ascii="Arial"/>
          <w:sz w:val="17"/>
        </w:rPr>
      </w:pPr>
    </w:p>
    <w:p w14:paraId="70C93E89" w14:textId="77777777" w:rsidR="00EC0BD2" w:rsidRDefault="00753B5A">
      <w:pPr>
        <w:spacing w:line="188" w:lineRule="exact"/>
        <w:ind w:left="477"/>
        <w:rPr>
          <w:rFonts w:ascii="Arial"/>
          <w:sz w:val="13"/>
        </w:rPr>
      </w:pPr>
      <w:r>
        <w:rPr>
          <w:rFonts w:ascii="Arial"/>
          <w:b/>
          <w:w w:val="105"/>
          <w:sz w:val="13"/>
        </w:rPr>
        <w:t xml:space="preserve">Fig. 5. </w:t>
      </w:r>
      <w:r>
        <w:rPr>
          <w:rFonts w:ascii="Arial"/>
          <w:w w:val="105"/>
          <w:sz w:val="13"/>
        </w:rPr>
        <w:t xml:space="preserve">Results on the LFM model. </w:t>
      </w:r>
      <w:r>
        <w:rPr>
          <w:rFonts w:ascii="Arial"/>
          <w:b/>
          <w:w w:val="105"/>
          <w:sz w:val="13"/>
        </w:rPr>
        <w:t xml:space="preserve">(a) </w:t>
      </w:r>
      <w:r>
        <w:rPr>
          <w:rFonts w:ascii="Arial"/>
          <w:w w:val="105"/>
          <w:sz w:val="13"/>
        </w:rPr>
        <w:t>Parameter recovery for the maximum number of trials used during training (</w:t>
      </w:r>
      <w:r>
        <w:rPr>
          <w:rFonts w:ascii="Arial"/>
          <w:i/>
          <w:w w:val="105"/>
          <w:sz w:val="14"/>
        </w:rPr>
        <w:t xml:space="preserve">n </w:t>
      </w:r>
      <w:r>
        <w:rPr>
          <w:rFonts w:ascii="Arial Black"/>
          <w:w w:val="105"/>
          <w:sz w:val="14"/>
        </w:rPr>
        <w:t>= 1000</w:t>
      </w:r>
      <w:r>
        <w:rPr>
          <w:rFonts w:ascii="Arial"/>
          <w:w w:val="105"/>
          <w:sz w:val="13"/>
        </w:rPr>
        <w:t xml:space="preserve">); </w:t>
      </w:r>
      <w:r>
        <w:rPr>
          <w:rFonts w:ascii="Arial"/>
          <w:b/>
          <w:w w:val="105"/>
          <w:sz w:val="13"/>
        </w:rPr>
        <w:t xml:space="preserve">(b) </w:t>
      </w:r>
      <w:r>
        <w:rPr>
          <w:rFonts w:ascii="Arial"/>
          <w:w w:val="105"/>
          <w:sz w:val="13"/>
        </w:rPr>
        <w:t>Example posteriors for three test datasets;</w:t>
      </w:r>
    </w:p>
    <w:p w14:paraId="7370F4A5" w14:textId="77777777" w:rsidR="00EC0BD2" w:rsidRDefault="00753B5A">
      <w:pPr>
        <w:pStyle w:val="Listenabsatz"/>
        <w:numPr>
          <w:ilvl w:val="0"/>
          <w:numId w:val="8"/>
        </w:numPr>
        <w:tabs>
          <w:tab w:val="left" w:pos="672"/>
        </w:tabs>
        <w:spacing w:before="1" w:line="180" w:lineRule="exact"/>
        <w:ind w:right="1121" w:hanging="5"/>
        <w:jc w:val="both"/>
        <w:rPr>
          <w:sz w:val="13"/>
        </w:rPr>
      </w:pPr>
      <w:r>
        <w:rPr>
          <w:w w:val="105"/>
          <w:sz w:val="13"/>
        </w:rPr>
        <w:t>NRMSE</w:t>
      </w:r>
      <w:r>
        <w:rPr>
          <w:spacing w:val="-7"/>
          <w:w w:val="105"/>
          <w:sz w:val="13"/>
        </w:rPr>
        <w:t xml:space="preserve"> </w:t>
      </w:r>
      <w:r>
        <w:rPr>
          <w:w w:val="105"/>
          <w:sz w:val="13"/>
        </w:rPr>
        <w:t>and</w:t>
      </w:r>
      <w:r>
        <w:rPr>
          <w:spacing w:val="-7"/>
          <w:w w:val="105"/>
          <w:sz w:val="13"/>
        </w:rPr>
        <w:t xml:space="preserve"> </w:t>
      </w:r>
      <w:r>
        <w:rPr>
          <w:i/>
          <w:w w:val="105"/>
          <w:sz w:val="14"/>
        </w:rPr>
        <w:t>R</w:t>
      </w:r>
      <w:r>
        <w:rPr>
          <w:rFonts w:ascii="Arial Black"/>
          <w:w w:val="105"/>
          <w:sz w:val="14"/>
          <w:vertAlign w:val="superscript"/>
        </w:rPr>
        <w:t>2</w:t>
      </w:r>
      <w:r>
        <w:rPr>
          <w:rFonts w:ascii="Arial Black"/>
          <w:spacing w:val="-10"/>
          <w:w w:val="105"/>
          <w:sz w:val="14"/>
        </w:rPr>
        <w:t xml:space="preserve"> </w:t>
      </w:r>
      <w:r>
        <w:rPr>
          <w:w w:val="105"/>
          <w:sz w:val="13"/>
        </w:rPr>
        <w:t>performance</w:t>
      </w:r>
      <w:r>
        <w:rPr>
          <w:spacing w:val="-7"/>
          <w:w w:val="105"/>
          <w:sz w:val="13"/>
        </w:rPr>
        <w:t xml:space="preserve"> </w:t>
      </w:r>
      <w:r>
        <w:rPr>
          <w:w w:val="105"/>
          <w:sz w:val="13"/>
        </w:rPr>
        <w:t>metrics</w:t>
      </w:r>
      <w:r>
        <w:rPr>
          <w:spacing w:val="-7"/>
          <w:w w:val="105"/>
          <w:sz w:val="13"/>
        </w:rPr>
        <w:t xml:space="preserve"> </w:t>
      </w:r>
      <w:r>
        <w:rPr>
          <w:w w:val="105"/>
          <w:sz w:val="13"/>
        </w:rPr>
        <w:t>over</w:t>
      </w:r>
      <w:r>
        <w:rPr>
          <w:spacing w:val="-7"/>
          <w:w w:val="105"/>
          <w:sz w:val="13"/>
        </w:rPr>
        <w:t xml:space="preserve"> </w:t>
      </w:r>
      <w:r>
        <w:rPr>
          <w:w w:val="105"/>
          <w:sz w:val="13"/>
        </w:rPr>
        <w:t>all</w:t>
      </w:r>
      <w:r>
        <w:rPr>
          <w:spacing w:val="-7"/>
          <w:w w:val="105"/>
          <w:sz w:val="13"/>
        </w:rPr>
        <w:t xml:space="preserve"> </w:t>
      </w:r>
      <w:r>
        <w:rPr>
          <w:i/>
          <w:w w:val="105"/>
          <w:sz w:val="14"/>
        </w:rPr>
        <w:t>n</w:t>
      </w:r>
      <w:r>
        <w:rPr>
          <w:i/>
          <w:spacing w:val="-10"/>
          <w:w w:val="105"/>
          <w:sz w:val="14"/>
        </w:rPr>
        <w:t xml:space="preserve"> </w:t>
      </w:r>
      <w:r>
        <w:rPr>
          <w:w w:val="105"/>
          <w:sz w:val="13"/>
        </w:rPr>
        <w:t>trials</w:t>
      </w:r>
      <w:r>
        <w:rPr>
          <w:spacing w:val="-7"/>
          <w:w w:val="105"/>
          <w:sz w:val="13"/>
        </w:rPr>
        <w:t xml:space="preserve"> </w:t>
      </w:r>
      <w:r>
        <w:rPr>
          <w:w w:val="105"/>
          <w:sz w:val="13"/>
        </w:rPr>
        <w:t>used</w:t>
      </w:r>
      <w:r>
        <w:rPr>
          <w:spacing w:val="-7"/>
          <w:w w:val="105"/>
          <w:sz w:val="13"/>
        </w:rPr>
        <w:t xml:space="preserve"> </w:t>
      </w:r>
      <w:r>
        <w:rPr>
          <w:w w:val="105"/>
          <w:sz w:val="13"/>
        </w:rPr>
        <w:t>during</w:t>
      </w:r>
      <w:r>
        <w:rPr>
          <w:spacing w:val="-7"/>
          <w:w w:val="105"/>
          <w:sz w:val="13"/>
        </w:rPr>
        <w:t xml:space="preserve"> </w:t>
      </w:r>
      <w:r>
        <w:rPr>
          <w:w w:val="105"/>
          <w:sz w:val="13"/>
        </w:rPr>
        <w:t>training. Again,</w:t>
      </w:r>
      <w:r>
        <w:rPr>
          <w:spacing w:val="-7"/>
          <w:w w:val="105"/>
          <w:sz w:val="13"/>
        </w:rPr>
        <w:t xml:space="preserve"> </w:t>
      </w:r>
      <w:r>
        <w:rPr>
          <w:w w:val="105"/>
          <w:sz w:val="13"/>
        </w:rPr>
        <w:t>we</w:t>
      </w:r>
      <w:r>
        <w:rPr>
          <w:spacing w:val="-7"/>
          <w:w w:val="105"/>
          <w:sz w:val="13"/>
        </w:rPr>
        <w:t xml:space="preserve"> </w:t>
      </w:r>
      <w:r>
        <w:rPr>
          <w:w w:val="105"/>
          <w:sz w:val="13"/>
        </w:rPr>
        <w:t>observe</w:t>
      </w:r>
      <w:r>
        <w:rPr>
          <w:spacing w:val="-6"/>
          <w:w w:val="105"/>
          <w:sz w:val="13"/>
        </w:rPr>
        <w:t xml:space="preserve"> </w:t>
      </w:r>
      <w:r>
        <w:rPr>
          <w:w w:val="105"/>
          <w:sz w:val="13"/>
        </w:rPr>
        <w:t>that</w:t>
      </w:r>
      <w:r>
        <w:rPr>
          <w:spacing w:val="-7"/>
          <w:w w:val="105"/>
          <w:sz w:val="13"/>
        </w:rPr>
        <w:t xml:space="preserve"> </w:t>
      </w:r>
      <w:r>
        <w:rPr>
          <w:w w:val="105"/>
          <w:sz w:val="13"/>
        </w:rPr>
        <w:t>the</w:t>
      </w:r>
      <w:r>
        <w:rPr>
          <w:spacing w:val="-7"/>
          <w:w w:val="105"/>
          <w:sz w:val="13"/>
        </w:rPr>
        <w:t xml:space="preserve"> </w:t>
      </w:r>
      <w:r>
        <w:rPr>
          <w:w w:val="105"/>
          <w:sz w:val="13"/>
        </w:rPr>
        <w:t>recovery</w:t>
      </w:r>
      <w:r>
        <w:rPr>
          <w:spacing w:val="-7"/>
          <w:w w:val="105"/>
          <w:sz w:val="13"/>
        </w:rPr>
        <w:t xml:space="preserve"> </w:t>
      </w:r>
      <w:r>
        <w:rPr>
          <w:w w:val="105"/>
          <w:sz w:val="13"/>
        </w:rPr>
        <w:t>remains</w:t>
      </w:r>
      <w:r>
        <w:rPr>
          <w:spacing w:val="-7"/>
          <w:w w:val="105"/>
          <w:sz w:val="13"/>
        </w:rPr>
        <w:t xml:space="preserve"> </w:t>
      </w:r>
      <w:r>
        <w:rPr>
          <w:w w:val="105"/>
          <w:sz w:val="13"/>
        </w:rPr>
        <w:t>overall</w:t>
      </w:r>
      <w:r>
        <w:rPr>
          <w:spacing w:val="-7"/>
          <w:w w:val="105"/>
          <w:sz w:val="13"/>
        </w:rPr>
        <w:t xml:space="preserve"> </w:t>
      </w:r>
      <w:r>
        <w:rPr>
          <w:w w:val="105"/>
          <w:sz w:val="13"/>
        </w:rPr>
        <w:t>very</w:t>
      </w:r>
      <w:r>
        <w:rPr>
          <w:spacing w:val="-7"/>
          <w:w w:val="105"/>
          <w:sz w:val="13"/>
        </w:rPr>
        <w:t xml:space="preserve"> </w:t>
      </w:r>
      <w:r>
        <w:rPr>
          <w:w w:val="105"/>
          <w:sz w:val="13"/>
        </w:rPr>
        <w:t>good,</w:t>
      </w:r>
      <w:r>
        <w:rPr>
          <w:spacing w:val="-7"/>
          <w:w w:val="105"/>
          <w:sz w:val="13"/>
        </w:rPr>
        <w:t xml:space="preserve"> </w:t>
      </w:r>
      <w:r>
        <w:rPr>
          <w:w w:val="105"/>
          <w:sz w:val="13"/>
        </w:rPr>
        <w:t>and</w:t>
      </w:r>
      <w:r>
        <w:rPr>
          <w:spacing w:val="-7"/>
          <w:w w:val="105"/>
          <w:sz w:val="13"/>
        </w:rPr>
        <w:t xml:space="preserve"> </w:t>
      </w:r>
      <w:r>
        <w:rPr>
          <w:w w:val="105"/>
          <w:sz w:val="13"/>
        </w:rPr>
        <w:t>becomes</w:t>
      </w:r>
      <w:r>
        <w:rPr>
          <w:spacing w:val="-7"/>
          <w:w w:val="105"/>
          <w:sz w:val="13"/>
        </w:rPr>
        <w:t xml:space="preserve"> </w:t>
      </w:r>
      <w:r>
        <w:rPr>
          <w:w w:val="105"/>
          <w:sz w:val="13"/>
        </w:rPr>
        <w:t>progressively better</w:t>
      </w:r>
      <w:r>
        <w:rPr>
          <w:spacing w:val="-15"/>
          <w:w w:val="105"/>
          <w:sz w:val="13"/>
        </w:rPr>
        <w:t xml:space="preserve"> </w:t>
      </w:r>
      <w:r>
        <w:rPr>
          <w:w w:val="105"/>
          <w:sz w:val="13"/>
        </w:rPr>
        <w:t>as</w:t>
      </w:r>
      <w:r>
        <w:rPr>
          <w:spacing w:val="-14"/>
          <w:w w:val="105"/>
          <w:sz w:val="13"/>
        </w:rPr>
        <w:t xml:space="preserve"> </w:t>
      </w:r>
      <w:r>
        <w:rPr>
          <w:w w:val="105"/>
          <w:sz w:val="13"/>
        </w:rPr>
        <w:t>more</w:t>
      </w:r>
      <w:r>
        <w:rPr>
          <w:spacing w:val="-14"/>
          <w:w w:val="105"/>
          <w:sz w:val="13"/>
        </w:rPr>
        <w:t xml:space="preserve"> </w:t>
      </w:r>
      <w:r>
        <w:rPr>
          <w:w w:val="105"/>
          <w:sz w:val="13"/>
        </w:rPr>
        <w:t>data</w:t>
      </w:r>
      <w:r>
        <w:rPr>
          <w:spacing w:val="-15"/>
          <w:w w:val="105"/>
          <w:sz w:val="13"/>
        </w:rPr>
        <w:t xml:space="preserve"> </w:t>
      </w:r>
      <w:r>
        <w:rPr>
          <w:w w:val="105"/>
          <w:sz w:val="13"/>
        </w:rPr>
        <w:t>is</w:t>
      </w:r>
      <w:r>
        <w:rPr>
          <w:spacing w:val="-14"/>
          <w:w w:val="105"/>
          <w:sz w:val="13"/>
        </w:rPr>
        <w:t xml:space="preserve"> </w:t>
      </w:r>
      <w:r>
        <w:rPr>
          <w:w w:val="105"/>
          <w:sz w:val="13"/>
        </w:rPr>
        <w:t>available;</w:t>
      </w:r>
      <w:r>
        <w:rPr>
          <w:spacing w:val="-14"/>
          <w:w w:val="105"/>
          <w:sz w:val="13"/>
        </w:rPr>
        <w:t xml:space="preserve"> </w:t>
      </w:r>
      <w:r>
        <w:rPr>
          <w:b/>
          <w:w w:val="105"/>
          <w:sz w:val="13"/>
        </w:rPr>
        <w:t>(d)</w:t>
      </w:r>
      <w:r>
        <w:rPr>
          <w:b/>
          <w:spacing w:val="-14"/>
          <w:w w:val="105"/>
          <w:sz w:val="13"/>
        </w:rPr>
        <w:t xml:space="preserve"> </w:t>
      </w:r>
      <w:r>
        <w:rPr>
          <w:w w:val="105"/>
          <w:sz w:val="13"/>
        </w:rPr>
        <w:t>Plots</w:t>
      </w:r>
      <w:r>
        <w:rPr>
          <w:spacing w:val="-15"/>
          <w:w w:val="105"/>
          <w:sz w:val="13"/>
        </w:rPr>
        <w:t xml:space="preserve"> </w:t>
      </w:r>
      <w:r>
        <w:rPr>
          <w:w w:val="105"/>
          <w:sz w:val="13"/>
        </w:rPr>
        <w:t>of</w:t>
      </w:r>
      <w:r>
        <w:rPr>
          <w:spacing w:val="-14"/>
          <w:w w:val="105"/>
          <w:sz w:val="13"/>
        </w:rPr>
        <w:t xml:space="preserve"> </w:t>
      </w:r>
      <w:r>
        <w:rPr>
          <w:w w:val="105"/>
          <w:sz w:val="13"/>
        </w:rPr>
        <w:t>the</w:t>
      </w:r>
      <w:r>
        <w:rPr>
          <w:spacing w:val="-14"/>
          <w:w w:val="105"/>
          <w:sz w:val="13"/>
        </w:rPr>
        <w:t xml:space="preserve"> </w:t>
      </w:r>
      <w:r>
        <w:rPr>
          <w:w w:val="105"/>
          <w:sz w:val="13"/>
        </w:rPr>
        <w:t>rank</w:t>
      </w:r>
      <w:r>
        <w:rPr>
          <w:spacing w:val="-14"/>
          <w:w w:val="105"/>
          <w:sz w:val="13"/>
        </w:rPr>
        <w:t xml:space="preserve"> </w:t>
      </w:r>
      <w:r>
        <w:rPr>
          <w:w w:val="105"/>
          <w:sz w:val="13"/>
        </w:rPr>
        <w:t>statistics</w:t>
      </w:r>
      <w:r>
        <w:rPr>
          <w:spacing w:val="-15"/>
          <w:w w:val="105"/>
          <w:sz w:val="13"/>
        </w:rPr>
        <w:t xml:space="preserve"> </w:t>
      </w:r>
      <w:r>
        <w:rPr>
          <w:w w:val="105"/>
          <w:sz w:val="13"/>
        </w:rPr>
        <w:t>indicative</w:t>
      </w:r>
      <w:r>
        <w:rPr>
          <w:spacing w:val="-14"/>
          <w:w w:val="105"/>
          <w:sz w:val="13"/>
        </w:rPr>
        <w:t xml:space="preserve"> </w:t>
      </w:r>
      <w:r>
        <w:rPr>
          <w:w w:val="105"/>
          <w:sz w:val="13"/>
        </w:rPr>
        <w:t>of</w:t>
      </w:r>
      <w:r>
        <w:rPr>
          <w:spacing w:val="-14"/>
          <w:w w:val="105"/>
          <w:sz w:val="13"/>
        </w:rPr>
        <w:t xml:space="preserve"> </w:t>
      </w:r>
      <w:r>
        <w:rPr>
          <w:w w:val="105"/>
          <w:sz w:val="13"/>
        </w:rPr>
        <w:t>the</w:t>
      </w:r>
      <w:r>
        <w:rPr>
          <w:spacing w:val="-14"/>
          <w:w w:val="105"/>
          <w:sz w:val="13"/>
        </w:rPr>
        <w:t xml:space="preserve"> </w:t>
      </w:r>
      <w:r>
        <w:rPr>
          <w:w w:val="105"/>
          <w:sz w:val="13"/>
        </w:rPr>
        <w:t>accuracy</w:t>
      </w:r>
      <w:r>
        <w:rPr>
          <w:spacing w:val="-15"/>
          <w:w w:val="105"/>
          <w:sz w:val="13"/>
        </w:rPr>
        <w:t xml:space="preserve"> </w:t>
      </w:r>
      <w:r>
        <w:rPr>
          <w:w w:val="105"/>
          <w:sz w:val="13"/>
        </w:rPr>
        <w:t>of</w:t>
      </w:r>
      <w:r>
        <w:rPr>
          <w:spacing w:val="-14"/>
          <w:w w:val="105"/>
          <w:sz w:val="13"/>
        </w:rPr>
        <w:t xml:space="preserve"> </w:t>
      </w:r>
      <w:r>
        <w:rPr>
          <w:w w:val="105"/>
          <w:sz w:val="13"/>
        </w:rPr>
        <w:t>the</w:t>
      </w:r>
      <w:r>
        <w:rPr>
          <w:spacing w:val="-14"/>
          <w:w w:val="105"/>
          <w:sz w:val="13"/>
        </w:rPr>
        <w:t xml:space="preserve"> </w:t>
      </w:r>
      <w:r>
        <w:rPr>
          <w:w w:val="105"/>
          <w:sz w:val="13"/>
        </w:rPr>
        <w:t>full</w:t>
      </w:r>
      <w:r>
        <w:rPr>
          <w:spacing w:val="-14"/>
          <w:w w:val="105"/>
          <w:sz w:val="13"/>
        </w:rPr>
        <w:t xml:space="preserve"> </w:t>
      </w:r>
      <w:r>
        <w:rPr>
          <w:w w:val="105"/>
          <w:sz w:val="13"/>
        </w:rPr>
        <w:t>posterior.</w:t>
      </w:r>
      <w:r>
        <w:rPr>
          <w:spacing w:val="-9"/>
          <w:w w:val="105"/>
          <w:sz w:val="13"/>
        </w:rPr>
        <w:t xml:space="preserve"> </w:t>
      </w:r>
      <w:r>
        <w:rPr>
          <w:w w:val="105"/>
          <w:sz w:val="13"/>
        </w:rPr>
        <w:t>Accordingly,</w:t>
      </w:r>
      <w:r>
        <w:rPr>
          <w:spacing w:val="-14"/>
          <w:w w:val="105"/>
          <w:sz w:val="13"/>
        </w:rPr>
        <w:t xml:space="preserve"> </w:t>
      </w:r>
      <w:r>
        <w:rPr>
          <w:w w:val="105"/>
          <w:sz w:val="13"/>
        </w:rPr>
        <w:t>the</w:t>
      </w:r>
      <w:r>
        <w:rPr>
          <w:spacing w:val="-14"/>
          <w:w w:val="105"/>
          <w:sz w:val="13"/>
        </w:rPr>
        <w:t xml:space="preserve"> </w:t>
      </w:r>
      <w:r>
        <w:rPr>
          <w:w w:val="105"/>
          <w:sz w:val="13"/>
        </w:rPr>
        <w:t>approximate</w:t>
      </w:r>
      <w:r>
        <w:rPr>
          <w:spacing w:val="-15"/>
          <w:w w:val="105"/>
          <w:sz w:val="13"/>
        </w:rPr>
        <w:t xml:space="preserve"> </w:t>
      </w:r>
      <w:r>
        <w:rPr>
          <w:w w:val="105"/>
          <w:sz w:val="13"/>
        </w:rPr>
        <w:t>posteriors</w:t>
      </w:r>
      <w:r>
        <w:rPr>
          <w:spacing w:val="-14"/>
          <w:w w:val="105"/>
          <w:sz w:val="13"/>
        </w:rPr>
        <w:t xml:space="preserve"> </w:t>
      </w:r>
      <w:r>
        <w:rPr>
          <w:w w:val="105"/>
          <w:sz w:val="13"/>
        </w:rPr>
        <w:t>tend</w:t>
      </w:r>
      <w:r>
        <w:rPr>
          <w:spacing w:val="-14"/>
          <w:w w:val="105"/>
          <w:sz w:val="13"/>
        </w:rPr>
        <w:t xml:space="preserve"> </w:t>
      </w:r>
      <w:r>
        <w:rPr>
          <w:w w:val="105"/>
          <w:sz w:val="13"/>
        </w:rPr>
        <w:t>to</w:t>
      </w:r>
      <w:r>
        <w:rPr>
          <w:spacing w:val="-14"/>
          <w:w w:val="105"/>
          <w:sz w:val="13"/>
        </w:rPr>
        <w:t xml:space="preserve"> </w:t>
      </w:r>
      <w:r>
        <w:rPr>
          <w:w w:val="105"/>
          <w:sz w:val="13"/>
        </w:rPr>
        <w:t>overestimate</w:t>
      </w:r>
      <w:r>
        <w:rPr>
          <w:spacing w:val="-15"/>
          <w:w w:val="105"/>
          <w:sz w:val="13"/>
        </w:rPr>
        <w:t xml:space="preserve"> </w:t>
      </w:r>
      <w:r>
        <w:rPr>
          <w:w w:val="105"/>
          <w:sz w:val="13"/>
        </w:rPr>
        <w:t>the true posterior</w:t>
      </w:r>
      <w:r>
        <w:rPr>
          <w:spacing w:val="-4"/>
          <w:w w:val="105"/>
          <w:sz w:val="13"/>
        </w:rPr>
        <w:t xml:space="preserve"> </w:t>
      </w:r>
      <w:r>
        <w:rPr>
          <w:w w:val="105"/>
          <w:sz w:val="13"/>
        </w:rPr>
        <w:t>variance.</w:t>
      </w:r>
    </w:p>
    <w:p w14:paraId="4F6646EA" w14:textId="77777777" w:rsidR="00EC0BD2" w:rsidRDefault="00EC0BD2">
      <w:pPr>
        <w:pStyle w:val="Textkrper"/>
        <w:rPr>
          <w:rFonts w:ascii="Arial"/>
          <w:sz w:val="20"/>
        </w:rPr>
      </w:pPr>
    </w:p>
    <w:p w14:paraId="21BB6B48" w14:textId="77777777" w:rsidR="00EC0BD2" w:rsidRDefault="00EC0BD2">
      <w:pPr>
        <w:pStyle w:val="Textkrper"/>
        <w:rPr>
          <w:rFonts w:ascii="Arial"/>
          <w:sz w:val="20"/>
        </w:rPr>
      </w:pPr>
    </w:p>
    <w:p w14:paraId="2E0F6EB1" w14:textId="77777777" w:rsidR="00EC0BD2" w:rsidRDefault="00EC0BD2">
      <w:pPr>
        <w:pStyle w:val="Textkrper"/>
        <w:spacing w:before="5"/>
        <w:rPr>
          <w:rFonts w:ascii="Arial"/>
          <w:sz w:val="19"/>
        </w:rPr>
      </w:pPr>
    </w:p>
    <w:p w14:paraId="2116455C" w14:textId="77777777" w:rsidR="00EC0BD2" w:rsidRDefault="00EC0BD2">
      <w:pPr>
        <w:rPr>
          <w:rFonts w:ascii="Arial"/>
          <w:sz w:val="19"/>
        </w:rPr>
        <w:sectPr w:rsidR="00EC0BD2">
          <w:type w:val="continuous"/>
          <w:pgSz w:w="12240" w:h="15840"/>
          <w:pgMar w:top="880" w:right="0" w:bottom="280" w:left="560" w:header="720" w:footer="720" w:gutter="0"/>
          <w:cols w:space="720"/>
        </w:sectPr>
      </w:pPr>
    </w:p>
    <w:p w14:paraId="6E6F91B7" w14:textId="77777777" w:rsidR="00EC0BD2" w:rsidRDefault="00EC0BD2">
      <w:pPr>
        <w:pStyle w:val="Textkrper"/>
        <w:rPr>
          <w:rFonts w:ascii="Arial"/>
          <w:sz w:val="12"/>
        </w:rPr>
      </w:pPr>
    </w:p>
    <w:p w14:paraId="49361BA1" w14:textId="77777777" w:rsidR="00EC0BD2" w:rsidRDefault="00753B5A">
      <w:pPr>
        <w:spacing w:before="80"/>
        <w:ind w:left="120"/>
        <w:rPr>
          <w:rFonts w:ascii="Arial"/>
          <w:sz w:val="9"/>
        </w:rPr>
      </w:pPr>
      <w:r>
        <w:rPr>
          <w:rFonts w:ascii="Arial"/>
          <w:w w:val="105"/>
          <w:sz w:val="9"/>
        </w:rPr>
        <w:t>225</w:t>
      </w:r>
    </w:p>
    <w:p w14:paraId="3BCEDCF6" w14:textId="77777777" w:rsidR="00EC0BD2" w:rsidRDefault="00EC0BD2">
      <w:pPr>
        <w:pStyle w:val="Textkrper"/>
        <w:spacing w:before="11"/>
        <w:rPr>
          <w:rFonts w:ascii="Arial"/>
          <w:sz w:val="9"/>
        </w:rPr>
      </w:pPr>
    </w:p>
    <w:p w14:paraId="09FF8B4F" w14:textId="77777777" w:rsidR="00EC0BD2" w:rsidRDefault="00753B5A">
      <w:pPr>
        <w:spacing w:line="100" w:lineRule="exact"/>
        <w:ind w:left="120"/>
        <w:rPr>
          <w:rFonts w:ascii="Arial"/>
          <w:sz w:val="9"/>
        </w:rPr>
      </w:pPr>
      <w:r>
        <w:rPr>
          <w:rFonts w:ascii="Arial"/>
          <w:w w:val="105"/>
          <w:sz w:val="9"/>
        </w:rPr>
        <w:t>226</w:t>
      </w:r>
    </w:p>
    <w:p w14:paraId="2B90032F" w14:textId="7F92152D" w:rsidR="00EC0BD2" w:rsidRDefault="00753B5A">
      <w:pPr>
        <w:pStyle w:val="Textkrper"/>
        <w:spacing w:before="121" w:line="220" w:lineRule="atLeast"/>
        <w:ind w:left="120" w:right="1147" w:firstLine="239"/>
      </w:pPr>
      <w:r>
        <w:br w:type="column"/>
      </w:r>
      <w:r>
        <w:rPr>
          <w:w w:val="110"/>
        </w:rPr>
        <w:lastRenderedPageBreak/>
        <w:t xml:space="preserve">The results on the LFM model are depicted </w:t>
      </w:r>
      <w:proofErr w:type="spellStart"/>
      <w:r>
        <w:rPr>
          <w:w w:val="110"/>
        </w:rPr>
        <w:t>in</w:t>
      </w:r>
      <w:r w:rsidR="00785F08">
        <w:fldChar w:fldCharType="begin"/>
      </w:r>
      <w:r w:rsidR="00785F08">
        <w:instrText xml:space="preserve"> HYPERLINK \l "_bookmark10" </w:instrText>
      </w:r>
      <w:r w:rsidR="00785F08">
        <w:fldChar w:fldCharType="separate"/>
      </w:r>
      <w:r>
        <w:rPr>
          <w:color w:val="0000FF"/>
          <w:w w:val="110"/>
        </w:rPr>
        <w:t>Figure</w:t>
      </w:r>
      <w:proofErr w:type="spellEnd"/>
      <w:r>
        <w:rPr>
          <w:color w:val="0000FF"/>
          <w:w w:val="110"/>
        </w:rPr>
        <w:t xml:space="preserve"> </w:t>
      </w:r>
      <w:del w:id="228" w:author="andreas.voss" w:date="2019-07-09T14:45:00Z">
        <w:r w:rsidDel="00023A04">
          <w:rPr>
            <w:color w:val="0000FF"/>
            <w:w w:val="110"/>
          </w:rPr>
          <w:delText>4</w:delText>
        </w:r>
      </w:del>
      <w:ins w:id="229" w:author="andreas.voss" w:date="2019-07-09T14:45:00Z">
        <w:r w:rsidR="00023A04">
          <w:rPr>
            <w:color w:val="0000FF"/>
            <w:w w:val="110"/>
          </w:rPr>
          <w:t>5</w:t>
        </w:r>
      </w:ins>
      <w:r>
        <w:rPr>
          <w:w w:val="110"/>
        </w:rPr>
        <w:t>.</w:t>
      </w:r>
      <w:r w:rsidR="00785F08">
        <w:rPr>
          <w:w w:val="110"/>
        </w:rPr>
        <w:fldChar w:fldCharType="end"/>
      </w:r>
      <w:r>
        <w:rPr>
          <w:w w:val="110"/>
        </w:rPr>
        <w:t xml:space="preserve"> </w:t>
      </w:r>
      <w:r>
        <w:rPr>
          <w:spacing w:val="-8"/>
          <w:w w:val="110"/>
        </w:rPr>
        <w:t xml:space="preserve">To </w:t>
      </w:r>
      <w:r>
        <w:rPr>
          <w:w w:val="110"/>
        </w:rPr>
        <w:t>our knowledge, this is the first Bayesian treatment of the LFM, as</w:t>
      </w:r>
      <w:r>
        <w:rPr>
          <w:spacing w:val="8"/>
          <w:w w:val="110"/>
        </w:rPr>
        <w:t xml:space="preserve"> </w:t>
      </w:r>
      <w:r>
        <w:rPr>
          <w:w w:val="110"/>
        </w:rPr>
        <w:t>its</w:t>
      </w:r>
      <w:r>
        <w:rPr>
          <w:spacing w:val="9"/>
          <w:w w:val="110"/>
        </w:rPr>
        <w:t xml:space="preserve"> </w:t>
      </w:r>
      <w:r>
        <w:rPr>
          <w:w w:val="110"/>
        </w:rPr>
        <w:t>intractability</w:t>
      </w:r>
      <w:r>
        <w:rPr>
          <w:spacing w:val="9"/>
          <w:w w:val="110"/>
        </w:rPr>
        <w:t xml:space="preserve"> </w:t>
      </w:r>
      <w:r>
        <w:rPr>
          <w:w w:val="110"/>
        </w:rPr>
        <w:t>makes</w:t>
      </w:r>
      <w:r>
        <w:rPr>
          <w:spacing w:val="9"/>
          <w:w w:val="110"/>
        </w:rPr>
        <w:t xml:space="preserve"> </w:t>
      </w:r>
      <w:r>
        <w:rPr>
          <w:w w:val="110"/>
        </w:rPr>
        <w:t>traditional</w:t>
      </w:r>
      <w:r>
        <w:rPr>
          <w:spacing w:val="9"/>
          <w:w w:val="110"/>
        </w:rPr>
        <w:t xml:space="preserve"> </w:t>
      </w:r>
      <w:r>
        <w:rPr>
          <w:w w:val="110"/>
        </w:rPr>
        <w:t>methods</w:t>
      </w:r>
      <w:r>
        <w:rPr>
          <w:spacing w:val="9"/>
          <w:w w:val="110"/>
        </w:rPr>
        <w:t xml:space="preserve"> </w:t>
      </w:r>
      <w:r>
        <w:rPr>
          <w:w w:val="110"/>
        </w:rPr>
        <w:t>prohibitively</w:t>
      </w:r>
      <w:r>
        <w:rPr>
          <w:spacing w:val="9"/>
          <w:w w:val="110"/>
        </w:rPr>
        <w:t xml:space="preserve"> </w:t>
      </w:r>
      <w:r>
        <w:rPr>
          <w:w w:val="110"/>
        </w:rPr>
        <w:t>slow.</w:t>
      </w:r>
      <w:r>
        <w:rPr>
          <w:spacing w:val="29"/>
          <w:w w:val="110"/>
        </w:rPr>
        <w:t xml:space="preserve"> </w:t>
      </w:r>
      <w:r>
        <w:rPr>
          <w:spacing w:val="-8"/>
          <w:w w:val="110"/>
        </w:rPr>
        <w:t>We</w:t>
      </w:r>
      <w:r>
        <w:rPr>
          <w:spacing w:val="8"/>
          <w:w w:val="110"/>
        </w:rPr>
        <w:t xml:space="preserve"> </w:t>
      </w:r>
      <w:r>
        <w:rPr>
          <w:w w:val="110"/>
        </w:rPr>
        <w:t>observe</w:t>
      </w:r>
      <w:r>
        <w:rPr>
          <w:spacing w:val="9"/>
          <w:w w:val="110"/>
        </w:rPr>
        <w:t xml:space="preserve"> </w:t>
      </w:r>
      <w:r>
        <w:rPr>
          <w:w w:val="110"/>
        </w:rPr>
        <w:t>excellent</w:t>
      </w:r>
      <w:r>
        <w:rPr>
          <w:spacing w:val="9"/>
          <w:w w:val="110"/>
        </w:rPr>
        <w:t xml:space="preserve"> </w:t>
      </w:r>
      <w:r>
        <w:rPr>
          <w:w w:val="110"/>
        </w:rPr>
        <w:t>recovery</w:t>
      </w:r>
      <w:r>
        <w:rPr>
          <w:spacing w:val="9"/>
          <w:w w:val="110"/>
        </w:rPr>
        <w:t xml:space="preserve"> </w:t>
      </w:r>
      <w:r>
        <w:rPr>
          <w:w w:val="110"/>
        </w:rPr>
        <w:t>of</w:t>
      </w:r>
      <w:r>
        <w:rPr>
          <w:spacing w:val="9"/>
          <w:w w:val="110"/>
        </w:rPr>
        <w:t xml:space="preserve"> </w:t>
      </w:r>
      <w:r>
        <w:rPr>
          <w:w w:val="110"/>
        </w:rPr>
        <w:t>all</w:t>
      </w:r>
      <w:r>
        <w:rPr>
          <w:spacing w:val="9"/>
          <w:w w:val="110"/>
        </w:rPr>
        <w:t xml:space="preserve"> </w:t>
      </w:r>
      <w:r>
        <w:rPr>
          <w:w w:val="110"/>
        </w:rPr>
        <w:t>LFM</w:t>
      </w:r>
      <w:r>
        <w:rPr>
          <w:spacing w:val="9"/>
          <w:w w:val="110"/>
        </w:rPr>
        <w:t xml:space="preserve"> </w:t>
      </w:r>
      <w:r>
        <w:rPr>
          <w:w w:val="110"/>
        </w:rPr>
        <w:t>parameters</w:t>
      </w:r>
      <w:r>
        <w:rPr>
          <w:spacing w:val="8"/>
          <w:w w:val="110"/>
        </w:rPr>
        <w:t xml:space="preserve"> </w:t>
      </w:r>
      <w:r>
        <w:rPr>
          <w:w w:val="110"/>
        </w:rPr>
        <w:t>with</w:t>
      </w:r>
    </w:p>
    <w:p w14:paraId="4ED6DF5D" w14:textId="77777777" w:rsidR="00EC0BD2" w:rsidRDefault="00753B5A">
      <w:pPr>
        <w:spacing w:line="25" w:lineRule="exact"/>
        <w:ind w:left="-1" w:right="2864"/>
        <w:jc w:val="center"/>
        <w:rPr>
          <w:sz w:val="12"/>
        </w:rPr>
      </w:pPr>
      <w:r>
        <w:rPr>
          <w:w w:val="121"/>
          <w:sz w:val="12"/>
        </w:rPr>
        <w:t>2</w:t>
      </w:r>
    </w:p>
    <w:p w14:paraId="2443E2F4" w14:textId="77777777" w:rsidR="00EC0BD2" w:rsidRDefault="00EC0BD2">
      <w:pPr>
        <w:spacing w:line="25" w:lineRule="exact"/>
        <w:jc w:val="center"/>
        <w:rPr>
          <w:sz w:val="12"/>
        </w:rPr>
        <w:sectPr w:rsidR="00EC0BD2">
          <w:type w:val="continuous"/>
          <w:pgSz w:w="12240" w:h="15840"/>
          <w:pgMar w:top="880" w:right="0" w:bottom="280" w:left="560" w:header="720" w:footer="720" w:gutter="0"/>
          <w:cols w:num="2" w:space="720" w:equalWidth="0">
            <w:col w:w="278" w:space="79"/>
            <w:col w:w="11323"/>
          </w:cols>
        </w:sectPr>
      </w:pPr>
    </w:p>
    <w:p w14:paraId="5B668142" w14:textId="77777777" w:rsidR="00EC0BD2" w:rsidRDefault="00753B5A">
      <w:pPr>
        <w:spacing w:before="68" w:line="100" w:lineRule="exact"/>
        <w:ind w:left="120"/>
        <w:rPr>
          <w:rFonts w:ascii="Arial"/>
          <w:sz w:val="9"/>
        </w:rPr>
      </w:pPr>
      <w:r>
        <w:rPr>
          <w:rFonts w:ascii="Arial"/>
          <w:w w:val="105"/>
          <w:sz w:val="9"/>
        </w:rPr>
        <w:lastRenderedPageBreak/>
        <w:t>227</w:t>
      </w:r>
    </w:p>
    <w:p w14:paraId="067999EC" w14:textId="5067C633" w:rsidR="00EC0BD2" w:rsidRDefault="00753B5A">
      <w:pPr>
        <w:pStyle w:val="Textkrper"/>
        <w:spacing w:line="169" w:lineRule="exact"/>
        <w:ind w:left="120"/>
      </w:pPr>
      <w:r>
        <w:br w:type="column"/>
      </w:r>
      <w:r>
        <w:rPr>
          <w:w w:val="115"/>
        </w:rPr>
        <w:lastRenderedPageBreak/>
        <w:t>NRMSEs ranging between 0</w:t>
      </w:r>
      <w:r>
        <w:rPr>
          <w:i/>
          <w:w w:val="115"/>
        </w:rPr>
        <w:t>.</w:t>
      </w:r>
      <w:r>
        <w:rPr>
          <w:w w:val="115"/>
        </w:rPr>
        <w:t>008 and 0</w:t>
      </w:r>
      <w:r>
        <w:rPr>
          <w:i/>
          <w:w w:val="115"/>
        </w:rPr>
        <w:t>.</w:t>
      </w:r>
      <w:r>
        <w:rPr>
          <w:w w:val="115"/>
        </w:rPr>
        <w:t xml:space="preserve">048 and </w:t>
      </w:r>
      <w:r>
        <w:rPr>
          <w:i/>
          <w:w w:val="115"/>
        </w:rPr>
        <w:t>R</w:t>
      </w:r>
      <w:ins w:id="230" w:author="andreas.voss" w:date="2019-07-09T14:47:00Z">
        <w:r w:rsidR="000D0C83">
          <w:rPr>
            <w:i/>
            <w:w w:val="115"/>
          </w:rPr>
          <w:t>²</w:t>
        </w:r>
      </w:ins>
      <w:r>
        <w:rPr>
          <w:i/>
          <w:w w:val="115"/>
        </w:rPr>
        <w:t xml:space="preserve"> </w:t>
      </w:r>
      <w:r>
        <w:rPr>
          <w:w w:val="115"/>
        </w:rPr>
        <w:t>between 0</w:t>
      </w:r>
      <w:r>
        <w:rPr>
          <w:i/>
          <w:w w:val="115"/>
        </w:rPr>
        <w:t>.</w:t>
      </w:r>
      <w:r>
        <w:rPr>
          <w:w w:val="115"/>
        </w:rPr>
        <w:t>972 and 0</w:t>
      </w:r>
      <w:r>
        <w:rPr>
          <w:i/>
          <w:w w:val="115"/>
        </w:rPr>
        <w:t>.</w:t>
      </w:r>
      <w:r>
        <w:rPr>
          <w:w w:val="115"/>
        </w:rPr>
        <w:t>999. Further, estimation remains very good across</w:t>
      </w:r>
    </w:p>
    <w:p w14:paraId="02129727" w14:textId="77777777" w:rsidR="00EC0BD2" w:rsidRDefault="00EC0BD2">
      <w:pPr>
        <w:spacing w:line="169" w:lineRule="exact"/>
        <w:sectPr w:rsidR="00EC0BD2">
          <w:type w:val="continuous"/>
          <w:pgSz w:w="12240" w:h="15840"/>
          <w:pgMar w:top="880" w:right="0" w:bottom="280" w:left="560" w:header="720" w:footer="720" w:gutter="0"/>
          <w:cols w:num="2" w:space="720" w:equalWidth="0">
            <w:col w:w="278" w:space="79"/>
            <w:col w:w="11323"/>
          </w:cols>
        </w:sectPr>
      </w:pPr>
    </w:p>
    <w:p w14:paraId="1E3D7149" w14:textId="77777777" w:rsidR="00EC0BD2" w:rsidRDefault="00EC0BD2">
      <w:pPr>
        <w:pStyle w:val="Textkrper"/>
        <w:spacing w:before="2"/>
        <w:rPr>
          <w:sz w:val="10"/>
        </w:rPr>
      </w:pPr>
    </w:p>
    <w:p w14:paraId="362FC741" w14:textId="77777777" w:rsidR="00EC0BD2" w:rsidRDefault="00753B5A">
      <w:pPr>
        <w:spacing w:before="1"/>
        <w:ind w:left="120"/>
        <w:rPr>
          <w:rFonts w:ascii="Arial"/>
          <w:sz w:val="9"/>
        </w:rPr>
      </w:pPr>
      <w:r>
        <w:rPr>
          <w:rFonts w:ascii="Arial"/>
          <w:w w:val="105"/>
          <w:sz w:val="9"/>
        </w:rPr>
        <w:t>228</w:t>
      </w:r>
    </w:p>
    <w:p w14:paraId="61FBC8E6" w14:textId="77777777" w:rsidR="00EC0BD2" w:rsidRDefault="00EC0BD2">
      <w:pPr>
        <w:pStyle w:val="Textkrper"/>
        <w:spacing w:before="11"/>
        <w:rPr>
          <w:rFonts w:ascii="Arial"/>
          <w:sz w:val="9"/>
        </w:rPr>
      </w:pPr>
    </w:p>
    <w:p w14:paraId="135719EA" w14:textId="77777777" w:rsidR="00EC0BD2" w:rsidRDefault="00753B5A">
      <w:pPr>
        <w:ind w:left="120"/>
        <w:rPr>
          <w:rFonts w:ascii="Arial"/>
          <w:sz w:val="9"/>
        </w:rPr>
      </w:pPr>
      <w:r>
        <w:rPr>
          <w:rFonts w:ascii="Arial"/>
          <w:w w:val="105"/>
          <w:sz w:val="9"/>
        </w:rPr>
        <w:t>229</w:t>
      </w:r>
    </w:p>
    <w:p w14:paraId="0F89F13D" w14:textId="77777777" w:rsidR="00EC0BD2" w:rsidRDefault="00EC0BD2">
      <w:pPr>
        <w:pStyle w:val="Textkrper"/>
        <w:spacing w:before="11"/>
        <w:rPr>
          <w:rFonts w:ascii="Arial"/>
          <w:sz w:val="9"/>
        </w:rPr>
      </w:pPr>
    </w:p>
    <w:p w14:paraId="39F872B9" w14:textId="77777777" w:rsidR="00EC0BD2" w:rsidRDefault="00753B5A">
      <w:pPr>
        <w:ind w:left="120"/>
        <w:rPr>
          <w:rFonts w:ascii="Arial"/>
          <w:sz w:val="9"/>
        </w:rPr>
      </w:pPr>
      <w:r>
        <w:rPr>
          <w:rFonts w:ascii="Arial"/>
          <w:w w:val="105"/>
          <w:sz w:val="9"/>
        </w:rPr>
        <w:t>230</w:t>
      </w:r>
    </w:p>
    <w:p w14:paraId="0B55FA94" w14:textId="77777777" w:rsidR="00EC0BD2" w:rsidRDefault="00EC0BD2">
      <w:pPr>
        <w:pStyle w:val="Textkrper"/>
        <w:spacing w:before="11"/>
        <w:rPr>
          <w:rFonts w:ascii="Arial"/>
          <w:sz w:val="9"/>
        </w:rPr>
      </w:pPr>
    </w:p>
    <w:p w14:paraId="7C7AAB4C" w14:textId="77777777" w:rsidR="00EC0BD2" w:rsidRDefault="00753B5A">
      <w:pPr>
        <w:ind w:left="120"/>
        <w:rPr>
          <w:rFonts w:ascii="Arial"/>
          <w:sz w:val="9"/>
        </w:rPr>
      </w:pPr>
      <w:r>
        <w:rPr>
          <w:rFonts w:ascii="Arial"/>
          <w:w w:val="105"/>
          <w:sz w:val="9"/>
        </w:rPr>
        <w:t>231</w:t>
      </w:r>
    </w:p>
    <w:p w14:paraId="090A70E8" w14:textId="77777777" w:rsidR="00EC0BD2" w:rsidRDefault="00753B5A">
      <w:pPr>
        <w:pStyle w:val="Textkrper"/>
        <w:spacing w:before="34" w:line="249" w:lineRule="auto"/>
        <w:ind w:left="120" w:right="1118"/>
        <w:jc w:val="both"/>
      </w:pPr>
      <w:r>
        <w:br w:type="column"/>
      </w:r>
      <w:r>
        <w:rPr>
          <w:w w:val="110"/>
        </w:rPr>
        <w:lastRenderedPageBreak/>
        <w:t xml:space="preserve">all trial sizes, with goodness increasing as more trials become available. The parameter </w:t>
      </w:r>
      <w:r>
        <w:rPr>
          <w:i/>
          <w:w w:val="110"/>
        </w:rPr>
        <w:t xml:space="preserve">α </w:t>
      </w:r>
      <w:r>
        <w:rPr>
          <w:w w:val="110"/>
        </w:rPr>
        <w:t xml:space="preserve">appears to be most challenging to </w:t>
      </w:r>
      <w:r>
        <w:rPr>
          <w:w w:val="110"/>
          <w:position w:val="2"/>
        </w:rPr>
        <w:t xml:space="preserve">estimate, requiring more data for good estimation, whereas the non-decision time parameter </w:t>
      </w:r>
      <w:r>
        <w:rPr>
          <w:i/>
          <w:w w:val="110"/>
          <w:position w:val="2"/>
        </w:rPr>
        <w:t>t</w:t>
      </w:r>
      <w:r>
        <w:rPr>
          <w:w w:val="110"/>
          <w:sz w:val="12"/>
        </w:rPr>
        <w:t xml:space="preserve">0 </w:t>
      </w:r>
      <w:r>
        <w:rPr>
          <w:w w:val="110"/>
          <w:position w:val="2"/>
        </w:rPr>
        <w:t xml:space="preserve">is almost perfectly reconstructed </w:t>
      </w:r>
      <w:r>
        <w:rPr>
          <w:w w:val="110"/>
        </w:rPr>
        <w:t>for all trial sizes. Last, inspecting the SCB plots, we notice that the histograms tend to be slightly peaked, indicating a slight overestimation of the posterior variance (</w:t>
      </w:r>
      <w:hyperlink w:anchor="_bookmark47" w:history="1">
        <w:r>
          <w:rPr>
            <w:color w:val="0000FF"/>
            <w:w w:val="110"/>
          </w:rPr>
          <w:t>35</w:t>
        </w:r>
      </w:hyperlink>
      <w:r>
        <w:rPr>
          <w:w w:val="110"/>
        </w:rPr>
        <w:t>).</w:t>
      </w:r>
    </w:p>
    <w:p w14:paraId="709A3624" w14:textId="77777777" w:rsidR="00EC0BD2" w:rsidRDefault="00EC0BD2">
      <w:pPr>
        <w:spacing w:line="249" w:lineRule="auto"/>
        <w:jc w:val="both"/>
        <w:sectPr w:rsidR="00EC0BD2">
          <w:type w:val="continuous"/>
          <w:pgSz w:w="12240" w:h="15840"/>
          <w:pgMar w:top="880" w:right="0" w:bottom="280" w:left="560" w:header="720" w:footer="720" w:gutter="0"/>
          <w:cols w:num="2" w:space="720" w:equalWidth="0">
            <w:col w:w="278" w:space="79"/>
            <w:col w:w="11323"/>
          </w:cols>
        </w:sectPr>
      </w:pPr>
    </w:p>
    <w:p w14:paraId="671BF651" w14:textId="77777777" w:rsidR="00EC0BD2" w:rsidRDefault="00EC0BD2">
      <w:pPr>
        <w:pStyle w:val="Textkrper"/>
        <w:rPr>
          <w:sz w:val="20"/>
        </w:rPr>
      </w:pPr>
    </w:p>
    <w:p w14:paraId="36C5695A" w14:textId="77777777" w:rsidR="00EC0BD2" w:rsidRDefault="00EC0BD2">
      <w:pPr>
        <w:pStyle w:val="Textkrper"/>
        <w:rPr>
          <w:sz w:val="20"/>
        </w:rPr>
      </w:pPr>
    </w:p>
    <w:p w14:paraId="4E677910" w14:textId="77777777" w:rsidR="00EC0BD2" w:rsidRDefault="00EC0BD2">
      <w:pPr>
        <w:pStyle w:val="Textkrper"/>
        <w:spacing w:before="9"/>
        <w:rPr>
          <w:sz w:val="24"/>
        </w:rPr>
      </w:pPr>
    </w:p>
    <w:p w14:paraId="729C2CB5" w14:textId="77777777" w:rsidR="00EC0BD2" w:rsidRDefault="00753B5A">
      <w:pPr>
        <w:pStyle w:val="Textkrper"/>
        <w:spacing w:before="135" w:line="252" w:lineRule="auto"/>
        <w:ind w:left="477" w:right="1123"/>
        <w:jc w:val="both"/>
      </w:pPr>
      <w:r>
        <w:rPr>
          <w:rFonts w:ascii="Arial" w:hAnsi="Arial"/>
          <w:b/>
          <w:w w:val="110"/>
          <w:sz w:val="17"/>
        </w:rPr>
        <w:t>Example</w:t>
      </w:r>
      <w:r>
        <w:rPr>
          <w:rFonts w:ascii="Arial" w:hAnsi="Arial"/>
          <w:b/>
          <w:spacing w:val="-19"/>
          <w:w w:val="110"/>
          <w:sz w:val="17"/>
        </w:rPr>
        <w:t xml:space="preserve"> </w:t>
      </w:r>
      <w:r>
        <w:rPr>
          <w:rFonts w:ascii="Arial" w:hAnsi="Arial"/>
          <w:b/>
          <w:w w:val="110"/>
          <w:sz w:val="17"/>
        </w:rPr>
        <w:t>3</w:t>
      </w:r>
      <w:r>
        <w:rPr>
          <w:rFonts w:ascii="Arial" w:hAnsi="Arial"/>
          <w:b/>
          <w:spacing w:val="-18"/>
          <w:w w:val="110"/>
          <w:sz w:val="17"/>
        </w:rPr>
        <w:t xml:space="preserve"> </w:t>
      </w:r>
      <w:r>
        <w:rPr>
          <w:rFonts w:ascii="Arial" w:hAnsi="Arial"/>
          <w:b/>
          <w:w w:val="110"/>
          <w:sz w:val="17"/>
        </w:rPr>
        <w:t>–</w:t>
      </w:r>
      <w:r>
        <w:rPr>
          <w:rFonts w:ascii="Arial" w:hAnsi="Arial"/>
          <w:b/>
          <w:spacing w:val="-19"/>
          <w:w w:val="110"/>
          <w:sz w:val="17"/>
        </w:rPr>
        <w:t xml:space="preserve"> </w:t>
      </w:r>
      <w:r>
        <w:rPr>
          <w:rFonts w:ascii="Arial" w:hAnsi="Arial"/>
          <w:b/>
          <w:w w:val="110"/>
          <w:sz w:val="17"/>
        </w:rPr>
        <w:t>The</w:t>
      </w:r>
      <w:r>
        <w:rPr>
          <w:rFonts w:ascii="Arial" w:hAnsi="Arial"/>
          <w:b/>
          <w:spacing w:val="-19"/>
          <w:w w:val="110"/>
          <w:sz w:val="17"/>
        </w:rPr>
        <w:t xml:space="preserve"> </w:t>
      </w:r>
      <w:r>
        <w:rPr>
          <w:rFonts w:ascii="Arial" w:hAnsi="Arial"/>
          <w:b/>
          <w:w w:val="110"/>
          <w:sz w:val="17"/>
        </w:rPr>
        <w:t>Stochastic</w:t>
      </w:r>
      <w:r>
        <w:rPr>
          <w:rFonts w:ascii="Arial" w:hAnsi="Arial"/>
          <w:b/>
          <w:spacing w:val="-18"/>
          <w:w w:val="110"/>
          <w:sz w:val="17"/>
        </w:rPr>
        <w:t xml:space="preserve"> </w:t>
      </w:r>
      <w:r>
        <w:rPr>
          <w:rFonts w:ascii="Arial" w:hAnsi="Arial"/>
          <w:b/>
          <w:w w:val="110"/>
          <w:sz w:val="17"/>
        </w:rPr>
        <w:t>SIR</w:t>
      </w:r>
      <w:r>
        <w:rPr>
          <w:rFonts w:ascii="Arial" w:hAnsi="Arial"/>
          <w:b/>
          <w:spacing w:val="-19"/>
          <w:w w:val="110"/>
          <w:sz w:val="17"/>
        </w:rPr>
        <w:t xml:space="preserve"> </w:t>
      </w:r>
      <w:r>
        <w:rPr>
          <w:rFonts w:ascii="Arial" w:hAnsi="Arial"/>
          <w:b/>
          <w:w w:val="110"/>
          <w:sz w:val="17"/>
        </w:rPr>
        <w:t>Model.</w:t>
      </w:r>
      <w:r>
        <w:rPr>
          <w:rFonts w:ascii="Arial" w:hAnsi="Arial"/>
          <w:b/>
          <w:spacing w:val="-24"/>
          <w:w w:val="110"/>
          <w:sz w:val="17"/>
        </w:rPr>
        <w:t xml:space="preserve"> </w:t>
      </w:r>
      <w:r>
        <w:rPr>
          <w:w w:val="110"/>
        </w:rPr>
        <w:t>Compartmental</w:t>
      </w:r>
      <w:r>
        <w:rPr>
          <w:spacing w:val="-6"/>
          <w:w w:val="110"/>
        </w:rPr>
        <w:t xml:space="preserve"> </w:t>
      </w:r>
      <w:r>
        <w:rPr>
          <w:w w:val="110"/>
        </w:rPr>
        <w:t>models</w:t>
      </w:r>
      <w:r>
        <w:rPr>
          <w:spacing w:val="-6"/>
          <w:w w:val="110"/>
        </w:rPr>
        <w:t xml:space="preserve"> </w:t>
      </w:r>
      <w:r>
        <w:rPr>
          <w:w w:val="110"/>
        </w:rPr>
        <w:t>in</w:t>
      </w:r>
      <w:r>
        <w:rPr>
          <w:spacing w:val="-7"/>
          <w:w w:val="110"/>
        </w:rPr>
        <w:t xml:space="preserve"> </w:t>
      </w:r>
      <w:r>
        <w:rPr>
          <w:w w:val="110"/>
        </w:rPr>
        <w:t>epidemiology</w:t>
      </w:r>
      <w:r>
        <w:rPr>
          <w:spacing w:val="-6"/>
          <w:w w:val="110"/>
        </w:rPr>
        <w:t xml:space="preserve"> </w:t>
      </w:r>
      <w:r>
        <w:rPr>
          <w:w w:val="110"/>
        </w:rPr>
        <w:t>are</w:t>
      </w:r>
      <w:r>
        <w:rPr>
          <w:spacing w:val="-6"/>
          <w:w w:val="110"/>
        </w:rPr>
        <w:t xml:space="preserve"> </w:t>
      </w:r>
      <w:r>
        <w:rPr>
          <w:w w:val="110"/>
        </w:rPr>
        <w:t>used</w:t>
      </w:r>
      <w:r>
        <w:rPr>
          <w:spacing w:val="-6"/>
          <w:w w:val="110"/>
        </w:rPr>
        <w:t xml:space="preserve"> </w:t>
      </w:r>
      <w:r>
        <w:rPr>
          <w:w w:val="110"/>
        </w:rPr>
        <w:t>to</w:t>
      </w:r>
      <w:r>
        <w:rPr>
          <w:spacing w:val="-7"/>
          <w:w w:val="110"/>
        </w:rPr>
        <w:t xml:space="preserve"> </w:t>
      </w:r>
      <w:r>
        <w:rPr>
          <w:w w:val="110"/>
        </w:rPr>
        <w:t>describe</w:t>
      </w:r>
      <w:r>
        <w:rPr>
          <w:spacing w:val="-6"/>
          <w:w w:val="110"/>
        </w:rPr>
        <w:t xml:space="preserve"> </w:t>
      </w:r>
      <w:r>
        <w:rPr>
          <w:w w:val="110"/>
        </w:rPr>
        <w:t>the</w:t>
      </w:r>
      <w:r>
        <w:rPr>
          <w:spacing w:val="-6"/>
          <w:w w:val="110"/>
        </w:rPr>
        <w:t xml:space="preserve"> </w:t>
      </w:r>
      <w:r>
        <w:rPr>
          <w:w w:val="110"/>
        </w:rPr>
        <w:t>stochastic</w:t>
      </w:r>
      <w:r>
        <w:rPr>
          <w:spacing w:val="-7"/>
          <w:w w:val="110"/>
        </w:rPr>
        <w:t xml:space="preserve"> </w:t>
      </w:r>
      <w:r>
        <w:rPr>
          <w:w w:val="110"/>
        </w:rPr>
        <w:t xml:space="preserve">dynamics of infectious diseases as they spread </w:t>
      </w:r>
      <w:r>
        <w:rPr>
          <w:spacing w:val="-3"/>
          <w:w w:val="110"/>
        </w:rPr>
        <w:t xml:space="preserve">over </w:t>
      </w:r>
      <w:r>
        <w:rPr>
          <w:w w:val="110"/>
        </w:rPr>
        <w:t>a population of individuals (</w:t>
      </w:r>
      <w:hyperlink w:anchor="_bookmark22" w:history="1">
        <w:r>
          <w:rPr>
            <w:color w:val="0000FF"/>
            <w:w w:val="110"/>
          </w:rPr>
          <w:t>9</w:t>
        </w:r>
      </w:hyperlink>
      <w:r>
        <w:rPr>
          <w:w w:val="110"/>
        </w:rPr>
        <w:t xml:space="preserve">, </w:t>
      </w:r>
      <w:hyperlink w:anchor="_bookmark23" w:history="1">
        <w:r>
          <w:rPr>
            <w:color w:val="0000FF"/>
            <w:w w:val="110"/>
          </w:rPr>
          <w:t>10</w:t>
        </w:r>
      </w:hyperlink>
      <w:r>
        <w:rPr>
          <w:w w:val="110"/>
        </w:rPr>
        <w:t xml:space="preserve">, </w:t>
      </w:r>
      <w:hyperlink w:anchor="_bookmark51" w:history="1">
        <w:r>
          <w:rPr>
            <w:color w:val="0000FF"/>
            <w:w w:val="110"/>
          </w:rPr>
          <w:t>39</w:t>
        </w:r>
      </w:hyperlink>
      <w:r>
        <w:rPr>
          <w:w w:val="110"/>
        </w:rPr>
        <w:t xml:space="preserve">). The parameters of compartmental models </w:t>
      </w:r>
      <w:r>
        <w:rPr>
          <w:w w:val="110"/>
        </w:rPr>
        <w:lastRenderedPageBreak/>
        <w:t>encode important characteristics of diseases, such as the rates of infection or recovery from the disease. The stochastic SIR model</w:t>
      </w:r>
      <w:r>
        <w:rPr>
          <w:spacing w:val="31"/>
          <w:w w:val="110"/>
        </w:rPr>
        <w:t xml:space="preserve"> </w:t>
      </w:r>
      <w:r>
        <w:rPr>
          <w:w w:val="110"/>
        </w:rPr>
        <w:t>describes</w:t>
      </w:r>
      <w:r>
        <w:rPr>
          <w:spacing w:val="32"/>
          <w:w w:val="110"/>
        </w:rPr>
        <w:t xml:space="preserve"> </w:t>
      </w:r>
      <w:r>
        <w:rPr>
          <w:w w:val="110"/>
        </w:rPr>
        <w:t>the</w:t>
      </w:r>
      <w:r>
        <w:rPr>
          <w:spacing w:val="31"/>
          <w:w w:val="110"/>
        </w:rPr>
        <w:t xml:space="preserve"> </w:t>
      </w:r>
      <w:r>
        <w:rPr>
          <w:w w:val="110"/>
        </w:rPr>
        <w:t>transition</w:t>
      </w:r>
      <w:r>
        <w:rPr>
          <w:spacing w:val="32"/>
          <w:w w:val="110"/>
        </w:rPr>
        <w:t xml:space="preserve"> </w:t>
      </w:r>
      <w:r>
        <w:rPr>
          <w:w w:val="110"/>
        </w:rPr>
        <w:t>dynamics</w:t>
      </w:r>
      <w:r>
        <w:rPr>
          <w:spacing w:val="31"/>
          <w:w w:val="110"/>
        </w:rPr>
        <w:t xml:space="preserve"> </w:t>
      </w:r>
      <w:r>
        <w:rPr>
          <w:w w:val="110"/>
        </w:rPr>
        <w:t>of</w:t>
      </w:r>
      <w:r>
        <w:rPr>
          <w:spacing w:val="32"/>
          <w:w w:val="110"/>
        </w:rPr>
        <w:t xml:space="preserve"> </w:t>
      </w:r>
      <w:r>
        <w:rPr>
          <w:i/>
          <w:w w:val="110"/>
        </w:rPr>
        <w:t>N</w:t>
      </w:r>
      <w:r>
        <w:rPr>
          <w:i/>
          <w:spacing w:val="2"/>
          <w:w w:val="110"/>
        </w:rPr>
        <w:t xml:space="preserve"> </w:t>
      </w:r>
      <w:r>
        <w:rPr>
          <w:w w:val="110"/>
        </w:rPr>
        <w:t>individuals</w:t>
      </w:r>
      <w:r>
        <w:rPr>
          <w:spacing w:val="30"/>
          <w:w w:val="110"/>
        </w:rPr>
        <w:t xml:space="preserve"> </w:t>
      </w:r>
      <w:r>
        <w:rPr>
          <w:w w:val="110"/>
        </w:rPr>
        <w:t>between</w:t>
      </w:r>
      <w:r>
        <w:rPr>
          <w:spacing w:val="32"/>
          <w:w w:val="110"/>
        </w:rPr>
        <w:t xml:space="preserve"> </w:t>
      </w:r>
      <w:r>
        <w:rPr>
          <w:w w:val="110"/>
        </w:rPr>
        <w:t>three</w:t>
      </w:r>
      <w:r>
        <w:rPr>
          <w:spacing w:val="30"/>
          <w:w w:val="110"/>
        </w:rPr>
        <w:t xml:space="preserve"> </w:t>
      </w:r>
      <w:r>
        <w:rPr>
          <w:w w:val="110"/>
        </w:rPr>
        <w:t>discrete</w:t>
      </w:r>
      <w:r>
        <w:rPr>
          <w:spacing w:val="32"/>
          <w:w w:val="110"/>
        </w:rPr>
        <w:t xml:space="preserve"> </w:t>
      </w:r>
      <w:r>
        <w:rPr>
          <w:w w:val="110"/>
        </w:rPr>
        <w:t>states:</w:t>
      </w:r>
      <w:r>
        <w:rPr>
          <w:spacing w:val="14"/>
          <w:w w:val="110"/>
        </w:rPr>
        <w:t xml:space="preserve"> </w:t>
      </w:r>
      <w:r>
        <w:rPr>
          <w:w w:val="110"/>
        </w:rPr>
        <w:t>susceptible</w:t>
      </w:r>
      <w:r>
        <w:rPr>
          <w:spacing w:val="32"/>
          <w:w w:val="110"/>
        </w:rPr>
        <w:t xml:space="preserve"> </w:t>
      </w:r>
      <w:r>
        <w:rPr>
          <w:w w:val="110"/>
        </w:rPr>
        <w:t>(</w:t>
      </w:r>
      <w:r>
        <w:rPr>
          <w:i/>
          <w:w w:val="110"/>
        </w:rPr>
        <w:t>S</w:t>
      </w:r>
      <w:r>
        <w:rPr>
          <w:w w:val="110"/>
        </w:rPr>
        <w:t>),</w:t>
      </w:r>
      <w:r>
        <w:rPr>
          <w:spacing w:val="32"/>
          <w:w w:val="110"/>
        </w:rPr>
        <w:t xml:space="preserve"> </w:t>
      </w:r>
      <w:r>
        <w:rPr>
          <w:w w:val="110"/>
        </w:rPr>
        <w:t>infected</w:t>
      </w:r>
      <w:r>
        <w:rPr>
          <w:spacing w:val="31"/>
          <w:w w:val="110"/>
        </w:rPr>
        <w:t xml:space="preserve"> </w:t>
      </w:r>
      <w:r>
        <w:rPr>
          <w:spacing w:val="3"/>
          <w:w w:val="110"/>
        </w:rPr>
        <w:t>(</w:t>
      </w:r>
      <w:r>
        <w:rPr>
          <w:i/>
          <w:spacing w:val="3"/>
          <w:w w:val="110"/>
        </w:rPr>
        <w:t>I</w:t>
      </w:r>
      <w:r>
        <w:rPr>
          <w:spacing w:val="3"/>
          <w:w w:val="110"/>
        </w:rPr>
        <w:t>),</w:t>
      </w:r>
      <w:r>
        <w:rPr>
          <w:spacing w:val="32"/>
          <w:w w:val="110"/>
        </w:rPr>
        <w:t xml:space="preserve"> </w:t>
      </w:r>
      <w:r>
        <w:rPr>
          <w:w w:val="110"/>
        </w:rPr>
        <w:t>and</w:t>
      </w:r>
    </w:p>
    <w:p w14:paraId="6C6C0A0C" w14:textId="77777777" w:rsidR="00EC0BD2" w:rsidRDefault="00EC0BD2">
      <w:pPr>
        <w:spacing w:line="252" w:lineRule="auto"/>
        <w:jc w:val="both"/>
        <w:sectPr w:rsidR="00EC0BD2">
          <w:type w:val="continuous"/>
          <w:pgSz w:w="12240" w:h="15840"/>
          <w:pgMar w:top="880" w:right="0" w:bottom="280" w:left="560" w:header="720" w:footer="720" w:gutter="0"/>
          <w:cols w:space="720"/>
        </w:sectPr>
      </w:pPr>
    </w:p>
    <w:p w14:paraId="07CA5697" w14:textId="77777777" w:rsidR="00EC0BD2" w:rsidRDefault="00753B5A">
      <w:pPr>
        <w:pStyle w:val="Textkrper"/>
        <w:spacing w:before="117"/>
        <w:ind w:left="566"/>
      </w:pPr>
      <w:r>
        <w:rPr>
          <w:w w:val="110"/>
        </w:rPr>
        <w:lastRenderedPageBreak/>
        <w:t>recovered (</w:t>
      </w:r>
      <w:r>
        <w:rPr>
          <w:i/>
          <w:w w:val="110"/>
        </w:rPr>
        <w:t>R</w:t>
      </w:r>
      <w:r>
        <w:rPr>
          <w:w w:val="110"/>
        </w:rPr>
        <w:t>). The transition dynamics are given by the following equations:</w:t>
      </w:r>
    </w:p>
    <w:p w14:paraId="78688571" w14:textId="77777777" w:rsidR="00EC0BD2" w:rsidRPr="00225D83" w:rsidRDefault="00753B5A">
      <w:pPr>
        <w:tabs>
          <w:tab w:val="left" w:pos="10356"/>
        </w:tabs>
        <w:spacing w:before="180"/>
        <w:ind w:left="4098"/>
        <w:rPr>
          <w:sz w:val="18"/>
          <w:lang w:val="fr-FR"/>
          <w:rPrChange w:id="231" w:author="Andreas Voß" w:date="2019-07-09T08:25:00Z">
            <w:rPr>
              <w:sz w:val="18"/>
            </w:rPr>
          </w:rPrChange>
        </w:rPr>
      </w:pPr>
      <w:r w:rsidRPr="00225D83">
        <w:rPr>
          <w:rFonts w:ascii="DejaVu Sans" w:hAnsi="DejaVu Sans"/>
          <w:w w:val="120"/>
          <w:position w:val="2"/>
          <w:sz w:val="18"/>
          <w:lang w:val="fr-FR"/>
          <w:rPrChange w:id="232" w:author="Andreas Voß" w:date="2019-07-09T08:25:00Z">
            <w:rPr>
              <w:rFonts w:ascii="DejaVu Sans" w:hAnsi="DejaVu Sans"/>
              <w:w w:val="120"/>
              <w:position w:val="2"/>
              <w:sz w:val="18"/>
            </w:rPr>
          </w:rPrChange>
        </w:rPr>
        <w:t>O</w:t>
      </w:r>
      <w:r w:rsidRPr="00225D83">
        <w:rPr>
          <w:i/>
          <w:w w:val="120"/>
          <w:position w:val="2"/>
          <w:sz w:val="18"/>
          <w:lang w:val="fr-FR"/>
          <w:rPrChange w:id="233" w:author="Andreas Voß" w:date="2019-07-09T08:25:00Z">
            <w:rPr>
              <w:i/>
              <w:w w:val="120"/>
              <w:position w:val="2"/>
              <w:sz w:val="18"/>
            </w:rPr>
          </w:rPrChange>
        </w:rPr>
        <w:t>S</w:t>
      </w:r>
      <w:r w:rsidRPr="00225D83">
        <w:rPr>
          <w:i/>
          <w:spacing w:val="7"/>
          <w:w w:val="120"/>
          <w:position w:val="2"/>
          <w:sz w:val="18"/>
          <w:lang w:val="fr-FR"/>
          <w:rPrChange w:id="234" w:author="Andreas Voß" w:date="2019-07-09T08:25:00Z">
            <w:rPr>
              <w:i/>
              <w:spacing w:val="7"/>
              <w:w w:val="120"/>
              <w:position w:val="2"/>
              <w:sz w:val="18"/>
            </w:rPr>
          </w:rPrChange>
        </w:rPr>
        <w:t xml:space="preserve"> </w:t>
      </w:r>
      <w:r w:rsidRPr="00225D83">
        <w:rPr>
          <w:w w:val="120"/>
          <w:position w:val="2"/>
          <w:sz w:val="18"/>
          <w:lang w:val="fr-FR"/>
          <w:rPrChange w:id="235" w:author="Andreas Voß" w:date="2019-07-09T08:25:00Z">
            <w:rPr>
              <w:w w:val="120"/>
              <w:position w:val="2"/>
              <w:sz w:val="18"/>
            </w:rPr>
          </w:rPrChange>
        </w:rPr>
        <w:t>=</w:t>
      </w:r>
      <w:r w:rsidRPr="00225D83">
        <w:rPr>
          <w:spacing w:val="-2"/>
          <w:w w:val="120"/>
          <w:position w:val="2"/>
          <w:sz w:val="18"/>
          <w:lang w:val="fr-FR"/>
          <w:rPrChange w:id="236" w:author="Andreas Voß" w:date="2019-07-09T08:25:00Z">
            <w:rPr>
              <w:spacing w:val="-2"/>
              <w:w w:val="120"/>
              <w:position w:val="2"/>
              <w:sz w:val="18"/>
            </w:rPr>
          </w:rPrChange>
        </w:rPr>
        <w:t xml:space="preserve"> </w:t>
      </w:r>
      <w:r w:rsidRPr="00225D83">
        <w:rPr>
          <w:rFonts w:ascii="DejaVu Sans" w:hAnsi="DejaVu Sans"/>
          <w:w w:val="120"/>
          <w:position w:val="2"/>
          <w:sz w:val="18"/>
          <w:lang w:val="fr-FR"/>
          <w:rPrChange w:id="237" w:author="Andreas Voß" w:date="2019-07-09T08:25:00Z">
            <w:rPr>
              <w:rFonts w:ascii="DejaVu Sans" w:hAnsi="DejaVu Sans"/>
              <w:w w:val="120"/>
              <w:position w:val="2"/>
              <w:sz w:val="18"/>
            </w:rPr>
          </w:rPrChange>
        </w:rPr>
        <w:t>−O</w:t>
      </w:r>
      <w:r w:rsidRPr="00225D83">
        <w:rPr>
          <w:i/>
          <w:w w:val="120"/>
          <w:position w:val="2"/>
          <w:sz w:val="18"/>
          <w:lang w:val="fr-FR"/>
          <w:rPrChange w:id="238" w:author="Andreas Voß" w:date="2019-07-09T08:25:00Z">
            <w:rPr>
              <w:i/>
              <w:w w:val="120"/>
              <w:position w:val="2"/>
              <w:sz w:val="18"/>
            </w:rPr>
          </w:rPrChange>
        </w:rPr>
        <w:t>N</w:t>
      </w:r>
      <w:r w:rsidRPr="00225D83">
        <w:rPr>
          <w:rFonts w:ascii="Arial" w:hAnsi="Arial"/>
          <w:i/>
          <w:w w:val="120"/>
          <w:sz w:val="12"/>
          <w:lang w:val="fr-FR"/>
          <w:rPrChange w:id="239" w:author="Andreas Voß" w:date="2019-07-09T08:25:00Z">
            <w:rPr>
              <w:rFonts w:ascii="Arial" w:hAnsi="Arial"/>
              <w:i/>
              <w:w w:val="120"/>
              <w:sz w:val="12"/>
            </w:rPr>
          </w:rPrChange>
        </w:rPr>
        <w:t>SI</w:t>
      </w:r>
      <w:r w:rsidRPr="00225D83">
        <w:rPr>
          <w:rFonts w:ascii="Arial" w:hAnsi="Arial"/>
          <w:i/>
          <w:w w:val="120"/>
          <w:sz w:val="12"/>
          <w:lang w:val="fr-FR"/>
          <w:rPrChange w:id="240" w:author="Andreas Voß" w:date="2019-07-09T08:25:00Z">
            <w:rPr>
              <w:rFonts w:ascii="Arial" w:hAnsi="Arial"/>
              <w:i/>
              <w:w w:val="120"/>
              <w:sz w:val="12"/>
            </w:rPr>
          </w:rPrChange>
        </w:rPr>
        <w:tab/>
      </w:r>
      <w:r w:rsidRPr="00225D83">
        <w:rPr>
          <w:w w:val="115"/>
          <w:position w:val="2"/>
          <w:sz w:val="18"/>
          <w:lang w:val="fr-FR"/>
          <w:rPrChange w:id="241" w:author="Andreas Voß" w:date="2019-07-09T08:25:00Z">
            <w:rPr>
              <w:w w:val="115"/>
              <w:position w:val="2"/>
              <w:sz w:val="18"/>
            </w:rPr>
          </w:rPrChange>
        </w:rPr>
        <w:t>[24]</w:t>
      </w:r>
    </w:p>
    <w:p w14:paraId="5CD42ECB" w14:textId="77777777" w:rsidR="00EC0BD2" w:rsidRPr="00225D83" w:rsidRDefault="00753B5A">
      <w:pPr>
        <w:tabs>
          <w:tab w:val="left" w:pos="10356"/>
        </w:tabs>
        <w:spacing w:before="64"/>
        <w:ind w:left="4126"/>
        <w:rPr>
          <w:sz w:val="18"/>
          <w:lang w:val="fr-FR"/>
          <w:rPrChange w:id="242" w:author="Andreas Voß" w:date="2019-07-09T08:25:00Z">
            <w:rPr>
              <w:sz w:val="18"/>
            </w:rPr>
          </w:rPrChange>
        </w:rPr>
      </w:pPr>
      <w:r w:rsidRPr="00225D83">
        <w:rPr>
          <w:rFonts w:ascii="DejaVu Sans" w:hAnsi="DejaVu Sans"/>
          <w:w w:val="130"/>
          <w:position w:val="2"/>
          <w:sz w:val="18"/>
          <w:lang w:val="fr-FR"/>
          <w:rPrChange w:id="243" w:author="Andreas Voß" w:date="2019-07-09T08:25:00Z">
            <w:rPr>
              <w:rFonts w:ascii="DejaVu Sans" w:hAnsi="DejaVu Sans"/>
              <w:w w:val="130"/>
              <w:position w:val="2"/>
              <w:sz w:val="18"/>
            </w:rPr>
          </w:rPrChange>
        </w:rPr>
        <w:t>O</w:t>
      </w:r>
      <w:r w:rsidRPr="00225D83">
        <w:rPr>
          <w:i/>
          <w:w w:val="130"/>
          <w:position w:val="2"/>
          <w:sz w:val="18"/>
          <w:lang w:val="fr-FR"/>
          <w:rPrChange w:id="244" w:author="Andreas Voß" w:date="2019-07-09T08:25:00Z">
            <w:rPr>
              <w:i/>
              <w:w w:val="130"/>
              <w:position w:val="2"/>
              <w:sz w:val="18"/>
            </w:rPr>
          </w:rPrChange>
        </w:rPr>
        <w:t xml:space="preserve">I </w:t>
      </w:r>
      <w:r w:rsidRPr="00225D83">
        <w:rPr>
          <w:w w:val="130"/>
          <w:position w:val="2"/>
          <w:sz w:val="18"/>
          <w:lang w:val="fr-FR"/>
          <w:rPrChange w:id="245" w:author="Andreas Voß" w:date="2019-07-09T08:25:00Z">
            <w:rPr>
              <w:w w:val="130"/>
              <w:position w:val="2"/>
              <w:sz w:val="18"/>
            </w:rPr>
          </w:rPrChange>
        </w:rPr>
        <w:t xml:space="preserve">= </w:t>
      </w:r>
      <w:r w:rsidRPr="00225D83">
        <w:rPr>
          <w:rFonts w:ascii="DejaVu Sans" w:hAnsi="DejaVu Sans"/>
          <w:w w:val="130"/>
          <w:position w:val="2"/>
          <w:sz w:val="18"/>
          <w:lang w:val="fr-FR"/>
          <w:rPrChange w:id="246" w:author="Andreas Voß" w:date="2019-07-09T08:25:00Z">
            <w:rPr>
              <w:rFonts w:ascii="DejaVu Sans" w:hAnsi="DejaVu Sans"/>
              <w:w w:val="130"/>
              <w:position w:val="2"/>
              <w:sz w:val="18"/>
            </w:rPr>
          </w:rPrChange>
        </w:rPr>
        <w:t>O</w:t>
      </w:r>
      <w:r w:rsidRPr="00225D83">
        <w:rPr>
          <w:i/>
          <w:w w:val="130"/>
          <w:position w:val="2"/>
          <w:sz w:val="18"/>
          <w:lang w:val="fr-FR"/>
          <w:rPrChange w:id="247" w:author="Andreas Voß" w:date="2019-07-09T08:25:00Z">
            <w:rPr>
              <w:i/>
              <w:w w:val="130"/>
              <w:position w:val="2"/>
              <w:sz w:val="18"/>
            </w:rPr>
          </w:rPrChange>
        </w:rPr>
        <w:t>N</w:t>
      </w:r>
      <w:r w:rsidRPr="00225D83">
        <w:rPr>
          <w:rFonts w:ascii="Arial" w:hAnsi="Arial"/>
          <w:i/>
          <w:w w:val="130"/>
          <w:sz w:val="12"/>
          <w:lang w:val="fr-FR"/>
          <w:rPrChange w:id="248" w:author="Andreas Voß" w:date="2019-07-09T08:25:00Z">
            <w:rPr>
              <w:rFonts w:ascii="Arial" w:hAnsi="Arial"/>
              <w:i/>
              <w:w w:val="130"/>
              <w:sz w:val="12"/>
            </w:rPr>
          </w:rPrChange>
        </w:rPr>
        <w:t>SI</w:t>
      </w:r>
      <w:r w:rsidRPr="00225D83">
        <w:rPr>
          <w:rFonts w:ascii="Arial" w:hAnsi="Arial"/>
          <w:i/>
          <w:spacing w:val="-15"/>
          <w:w w:val="130"/>
          <w:sz w:val="12"/>
          <w:lang w:val="fr-FR"/>
          <w:rPrChange w:id="249" w:author="Andreas Voß" w:date="2019-07-09T08:25:00Z">
            <w:rPr>
              <w:rFonts w:ascii="Arial" w:hAnsi="Arial"/>
              <w:i/>
              <w:spacing w:val="-15"/>
              <w:w w:val="130"/>
              <w:sz w:val="12"/>
            </w:rPr>
          </w:rPrChange>
        </w:rPr>
        <w:t xml:space="preserve"> </w:t>
      </w:r>
      <w:r w:rsidRPr="00225D83">
        <w:rPr>
          <w:rFonts w:ascii="DejaVu Sans" w:hAnsi="DejaVu Sans"/>
          <w:w w:val="115"/>
          <w:position w:val="2"/>
          <w:sz w:val="18"/>
          <w:lang w:val="fr-FR"/>
          <w:rPrChange w:id="250" w:author="Andreas Voß" w:date="2019-07-09T08:25:00Z">
            <w:rPr>
              <w:rFonts w:ascii="DejaVu Sans" w:hAnsi="DejaVu Sans"/>
              <w:w w:val="115"/>
              <w:position w:val="2"/>
              <w:sz w:val="18"/>
            </w:rPr>
          </w:rPrChange>
        </w:rPr>
        <w:t>−</w:t>
      </w:r>
      <w:r w:rsidRPr="00225D83">
        <w:rPr>
          <w:rFonts w:ascii="DejaVu Sans" w:hAnsi="DejaVu Sans"/>
          <w:spacing w:val="-32"/>
          <w:w w:val="115"/>
          <w:position w:val="2"/>
          <w:sz w:val="18"/>
          <w:lang w:val="fr-FR"/>
          <w:rPrChange w:id="251" w:author="Andreas Voß" w:date="2019-07-09T08:25:00Z">
            <w:rPr>
              <w:rFonts w:ascii="DejaVu Sans" w:hAnsi="DejaVu Sans"/>
              <w:spacing w:val="-32"/>
              <w:w w:val="115"/>
              <w:position w:val="2"/>
              <w:sz w:val="18"/>
            </w:rPr>
          </w:rPrChange>
        </w:rPr>
        <w:t xml:space="preserve"> </w:t>
      </w:r>
      <w:r w:rsidRPr="00225D83">
        <w:rPr>
          <w:rFonts w:ascii="DejaVu Sans" w:hAnsi="DejaVu Sans"/>
          <w:w w:val="130"/>
          <w:position w:val="2"/>
          <w:sz w:val="18"/>
          <w:lang w:val="fr-FR"/>
          <w:rPrChange w:id="252" w:author="Andreas Voß" w:date="2019-07-09T08:25:00Z">
            <w:rPr>
              <w:rFonts w:ascii="DejaVu Sans" w:hAnsi="DejaVu Sans"/>
              <w:w w:val="130"/>
              <w:position w:val="2"/>
              <w:sz w:val="18"/>
            </w:rPr>
          </w:rPrChange>
        </w:rPr>
        <w:t>O</w:t>
      </w:r>
      <w:r w:rsidRPr="00225D83">
        <w:rPr>
          <w:i/>
          <w:w w:val="130"/>
          <w:position w:val="2"/>
          <w:sz w:val="18"/>
          <w:lang w:val="fr-FR"/>
          <w:rPrChange w:id="253" w:author="Andreas Voß" w:date="2019-07-09T08:25:00Z">
            <w:rPr>
              <w:i/>
              <w:w w:val="130"/>
              <w:position w:val="2"/>
              <w:sz w:val="18"/>
            </w:rPr>
          </w:rPrChange>
        </w:rPr>
        <w:t>N</w:t>
      </w:r>
      <w:r w:rsidRPr="00225D83">
        <w:rPr>
          <w:rFonts w:ascii="Arial" w:hAnsi="Arial"/>
          <w:i/>
          <w:w w:val="130"/>
          <w:sz w:val="12"/>
          <w:lang w:val="fr-FR"/>
          <w:rPrChange w:id="254" w:author="Andreas Voß" w:date="2019-07-09T08:25:00Z">
            <w:rPr>
              <w:rFonts w:ascii="Arial" w:hAnsi="Arial"/>
              <w:i/>
              <w:w w:val="130"/>
              <w:sz w:val="12"/>
            </w:rPr>
          </w:rPrChange>
        </w:rPr>
        <w:t>IR</w:t>
      </w:r>
      <w:r w:rsidRPr="00225D83">
        <w:rPr>
          <w:rFonts w:ascii="Arial" w:hAnsi="Arial"/>
          <w:i/>
          <w:w w:val="130"/>
          <w:sz w:val="12"/>
          <w:lang w:val="fr-FR"/>
          <w:rPrChange w:id="255" w:author="Andreas Voß" w:date="2019-07-09T08:25:00Z">
            <w:rPr>
              <w:rFonts w:ascii="Arial" w:hAnsi="Arial"/>
              <w:i/>
              <w:w w:val="130"/>
              <w:sz w:val="12"/>
            </w:rPr>
          </w:rPrChange>
        </w:rPr>
        <w:tab/>
      </w:r>
      <w:r w:rsidRPr="00225D83">
        <w:rPr>
          <w:w w:val="115"/>
          <w:position w:val="2"/>
          <w:sz w:val="18"/>
          <w:lang w:val="fr-FR"/>
          <w:rPrChange w:id="256" w:author="Andreas Voß" w:date="2019-07-09T08:25:00Z">
            <w:rPr>
              <w:w w:val="115"/>
              <w:position w:val="2"/>
              <w:sz w:val="18"/>
            </w:rPr>
          </w:rPrChange>
        </w:rPr>
        <w:t>[25]</w:t>
      </w:r>
    </w:p>
    <w:p w14:paraId="53140D91" w14:textId="77777777" w:rsidR="00EC0BD2" w:rsidRDefault="00753B5A">
      <w:pPr>
        <w:tabs>
          <w:tab w:val="left" w:pos="10356"/>
        </w:tabs>
        <w:spacing w:before="64" w:line="182" w:lineRule="exact"/>
        <w:ind w:left="4080"/>
        <w:rPr>
          <w:sz w:val="18"/>
        </w:rPr>
      </w:pPr>
      <w:r>
        <w:rPr>
          <w:rFonts w:ascii="DejaVu Sans"/>
          <w:w w:val="130"/>
          <w:position w:val="2"/>
          <w:sz w:val="18"/>
        </w:rPr>
        <w:t>O</w:t>
      </w:r>
      <w:r>
        <w:rPr>
          <w:i/>
          <w:w w:val="130"/>
          <w:position w:val="2"/>
          <w:sz w:val="18"/>
        </w:rPr>
        <w:t>R</w:t>
      </w:r>
      <w:r>
        <w:rPr>
          <w:i/>
          <w:spacing w:val="-11"/>
          <w:w w:val="130"/>
          <w:position w:val="2"/>
          <w:sz w:val="18"/>
        </w:rPr>
        <w:t xml:space="preserve"> </w:t>
      </w:r>
      <w:r>
        <w:rPr>
          <w:w w:val="130"/>
          <w:position w:val="2"/>
          <w:sz w:val="18"/>
        </w:rPr>
        <w:t>=</w:t>
      </w:r>
      <w:r>
        <w:rPr>
          <w:spacing w:val="-11"/>
          <w:w w:val="130"/>
          <w:position w:val="2"/>
          <w:sz w:val="18"/>
        </w:rPr>
        <w:t xml:space="preserve"> </w:t>
      </w:r>
      <w:r>
        <w:rPr>
          <w:rFonts w:ascii="DejaVu Sans"/>
          <w:w w:val="130"/>
          <w:position w:val="2"/>
          <w:sz w:val="18"/>
        </w:rPr>
        <w:t>O</w:t>
      </w:r>
      <w:r>
        <w:rPr>
          <w:i/>
          <w:w w:val="130"/>
          <w:position w:val="2"/>
          <w:sz w:val="18"/>
        </w:rPr>
        <w:t>N</w:t>
      </w:r>
      <w:r>
        <w:rPr>
          <w:rFonts w:ascii="Arial"/>
          <w:i/>
          <w:w w:val="130"/>
          <w:sz w:val="12"/>
        </w:rPr>
        <w:t>IR</w:t>
      </w:r>
      <w:r>
        <w:rPr>
          <w:rFonts w:ascii="Arial"/>
          <w:i/>
          <w:w w:val="130"/>
          <w:sz w:val="12"/>
        </w:rPr>
        <w:tab/>
      </w:r>
      <w:r>
        <w:rPr>
          <w:w w:val="115"/>
          <w:position w:val="2"/>
          <w:sz w:val="18"/>
        </w:rPr>
        <w:t>[26]</w:t>
      </w:r>
    </w:p>
    <w:p w14:paraId="43595C20" w14:textId="77777777" w:rsidR="00EC0BD2" w:rsidRDefault="00753B5A">
      <w:pPr>
        <w:tabs>
          <w:tab w:val="left" w:pos="6909"/>
          <w:tab w:val="left" w:pos="10356"/>
        </w:tabs>
        <w:spacing w:line="193" w:lineRule="exact"/>
        <w:ind w:left="3892"/>
        <w:rPr>
          <w:sz w:val="18"/>
        </w:rPr>
      </w:pPr>
      <w:proofErr w:type="gramStart"/>
      <w:r>
        <w:rPr>
          <w:rFonts w:ascii="DejaVu Sans" w:hAnsi="DejaVu Sans"/>
          <w:spacing w:val="-1"/>
          <w:w w:val="115"/>
          <w:position w:val="2"/>
          <w:sz w:val="18"/>
        </w:rPr>
        <w:t>O</w:t>
      </w:r>
      <w:r>
        <w:rPr>
          <w:i/>
          <w:spacing w:val="-1"/>
          <w:w w:val="122"/>
          <w:position w:val="2"/>
          <w:sz w:val="18"/>
        </w:rPr>
        <w:t>N</w:t>
      </w:r>
      <w:r>
        <w:rPr>
          <w:rFonts w:ascii="Arial" w:hAnsi="Arial"/>
          <w:i/>
          <w:spacing w:val="6"/>
          <w:w w:val="113"/>
          <w:sz w:val="12"/>
        </w:rPr>
        <w:t>S</w:t>
      </w:r>
      <w:r>
        <w:rPr>
          <w:rFonts w:ascii="Arial" w:hAnsi="Arial"/>
          <w:i/>
          <w:w w:val="196"/>
          <w:sz w:val="12"/>
        </w:rPr>
        <w:t>I</w:t>
      </w:r>
      <w:r>
        <w:rPr>
          <w:rFonts w:ascii="Arial" w:hAnsi="Arial"/>
          <w:i/>
          <w:sz w:val="12"/>
        </w:rPr>
        <w:t xml:space="preserve"> </w:t>
      </w:r>
      <w:r>
        <w:rPr>
          <w:rFonts w:ascii="Arial" w:hAnsi="Arial"/>
          <w:i/>
          <w:spacing w:val="3"/>
          <w:sz w:val="12"/>
        </w:rPr>
        <w:t xml:space="preserve"> </w:t>
      </w:r>
      <w:r>
        <w:rPr>
          <w:rFonts w:ascii="DejaVu Sans" w:hAnsi="DejaVu Sans"/>
          <w:w w:val="95"/>
          <w:position w:val="2"/>
          <w:sz w:val="18"/>
        </w:rPr>
        <w:t>∼</w:t>
      </w:r>
      <w:proofErr w:type="gramEnd"/>
      <w:r>
        <w:rPr>
          <w:rFonts w:ascii="DejaVu Sans" w:hAnsi="DejaVu Sans"/>
          <w:spacing w:val="-6"/>
          <w:position w:val="2"/>
          <w:sz w:val="18"/>
        </w:rPr>
        <w:t xml:space="preserve"> </w:t>
      </w:r>
      <w:r>
        <w:rPr>
          <w:i/>
          <w:spacing w:val="8"/>
          <w:w w:val="126"/>
          <w:position w:val="2"/>
          <w:sz w:val="18"/>
        </w:rPr>
        <w:t>B</w:t>
      </w:r>
      <w:r>
        <w:rPr>
          <w:i/>
          <w:spacing w:val="-1"/>
          <w:w w:val="116"/>
          <w:position w:val="2"/>
          <w:sz w:val="18"/>
        </w:rPr>
        <w:t>inomia</w:t>
      </w:r>
      <w:r>
        <w:rPr>
          <w:i/>
          <w:spacing w:val="3"/>
          <w:w w:val="116"/>
          <w:position w:val="2"/>
          <w:sz w:val="18"/>
        </w:rPr>
        <w:t>l</w:t>
      </w:r>
      <w:r>
        <w:rPr>
          <w:spacing w:val="-1"/>
          <w:w w:val="119"/>
          <w:position w:val="2"/>
          <w:sz w:val="18"/>
        </w:rPr>
        <w:t>(</w:t>
      </w:r>
      <w:r>
        <w:rPr>
          <w:i/>
          <w:spacing w:val="-1"/>
          <w:w w:val="121"/>
          <w:position w:val="2"/>
          <w:sz w:val="18"/>
        </w:rPr>
        <w:t>S</w:t>
      </w:r>
      <w:r>
        <w:rPr>
          <w:i/>
          <w:w w:val="121"/>
          <w:position w:val="2"/>
          <w:sz w:val="18"/>
        </w:rPr>
        <w:t>,</w:t>
      </w:r>
      <w:r>
        <w:rPr>
          <w:i/>
          <w:spacing w:val="-15"/>
          <w:position w:val="2"/>
          <w:sz w:val="18"/>
        </w:rPr>
        <w:t xml:space="preserve"> </w:t>
      </w:r>
      <w:r>
        <w:rPr>
          <w:w w:val="102"/>
          <w:position w:val="2"/>
          <w:sz w:val="18"/>
        </w:rPr>
        <w:t>1</w:t>
      </w:r>
      <w:r>
        <w:rPr>
          <w:spacing w:val="-5"/>
          <w:position w:val="2"/>
          <w:sz w:val="18"/>
        </w:rPr>
        <w:t xml:space="preserve"> </w:t>
      </w:r>
      <w:r>
        <w:rPr>
          <w:rFonts w:ascii="DejaVu Sans" w:hAnsi="DejaVu Sans"/>
          <w:w w:val="95"/>
          <w:position w:val="2"/>
          <w:sz w:val="18"/>
        </w:rPr>
        <w:t>−</w:t>
      </w:r>
      <w:r>
        <w:rPr>
          <w:rFonts w:ascii="DejaVu Sans" w:hAnsi="DejaVu Sans"/>
          <w:spacing w:val="-17"/>
          <w:position w:val="2"/>
          <w:sz w:val="18"/>
        </w:rPr>
        <w:t xml:space="preserve"> </w:t>
      </w:r>
      <w:proofErr w:type="spellStart"/>
      <w:r>
        <w:rPr>
          <w:w w:val="108"/>
          <w:position w:val="2"/>
          <w:sz w:val="18"/>
        </w:rPr>
        <w:t>exp</w:t>
      </w:r>
      <w:proofErr w:type="spellEnd"/>
      <w:r>
        <w:rPr>
          <w:spacing w:val="-15"/>
          <w:position w:val="2"/>
          <w:sz w:val="18"/>
        </w:rPr>
        <w:t xml:space="preserve"> </w:t>
      </w:r>
      <w:r>
        <w:rPr>
          <w:rFonts w:ascii="Arial" w:hAnsi="Arial"/>
          <w:w w:val="214"/>
          <w:position w:val="24"/>
          <w:sz w:val="20"/>
        </w:rPr>
        <w:t>.</w:t>
      </w:r>
      <w:r>
        <w:rPr>
          <w:rFonts w:ascii="DejaVu Sans" w:hAnsi="DejaVu Sans"/>
          <w:w w:val="95"/>
          <w:position w:val="2"/>
          <w:sz w:val="18"/>
        </w:rPr>
        <w:t>−</w:t>
      </w:r>
      <w:r>
        <w:rPr>
          <w:i/>
          <w:w w:val="115"/>
          <w:position w:val="2"/>
          <w:sz w:val="18"/>
        </w:rPr>
        <w:t>β</w:t>
      </w:r>
      <w:r>
        <w:rPr>
          <w:i/>
          <w:position w:val="2"/>
          <w:sz w:val="18"/>
        </w:rPr>
        <w:tab/>
      </w:r>
      <w:proofErr w:type="spellStart"/>
      <w:r>
        <w:rPr>
          <w:rFonts w:ascii="DejaVu Sans" w:hAnsi="DejaVu Sans"/>
          <w:spacing w:val="-1"/>
          <w:w w:val="115"/>
          <w:position w:val="2"/>
          <w:sz w:val="18"/>
        </w:rPr>
        <w:t>O</w:t>
      </w:r>
      <w:r>
        <w:rPr>
          <w:i/>
          <w:w w:val="133"/>
          <w:position w:val="2"/>
          <w:sz w:val="18"/>
        </w:rPr>
        <w:t>t</w:t>
      </w:r>
      <w:proofErr w:type="spellEnd"/>
      <w:r>
        <w:rPr>
          <w:rFonts w:ascii="Arial" w:hAnsi="Arial"/>
          <w:w w:val="96"/>
          <w:position w:val="24"/>
          <w:sz w:val="20"/>
        </w:rPr>
        <w:t>Σ</w:t>
      </w:r>
      <w:r>
        <w:rPr>
          <w:w w:val="119"/>
          <w:position w:val="2"/>
          <w:sz w:val="18"/>
        </w:rPr>
        <w:t>)</w:t>
      </w:r>
      <w:r>
        <w:rPr>
          <w:position w:val="2"/>
          <w:sz w:val="18"/>
        </w:rPr>
        <w:tab/>
      </w:r>
      <w:r>
        <w:rPr>
          <w:spacing w:val="-1"/>
          <w:w w:val="95"/>
          <w:position w:val="2"/>
          <w:sz w:val="18"/>
        </w:rPr>
        <w:t>[27]</w:t>
      </w:r>
    </w:p>
    <w:p w14:paraId="56301968" w14:textId="77777777" w:rsidR="00EC0BD2" w:rsidRDefault="0043734F">
      <w:pPr>
        <w:spacing w:after="64" w:line="101" w:lineRule="exact"/>
        <w:ind w:left="1911"/>
        <w:jc w:val="center"/>
        <w:rPr>
          <w:i/>
          <w:sz w:val="18"/>
        </w:rPr>
      </w:pPr>
      <w:r>
        <w:rPr>
          <w:noProof/>
          <w:lang w:val="de-DE" w:eastAsia="de-DE"/>
        </w:rPr>
        <mc:AlternateContent>
          <mc:Choice Requires="wps">
            <w:drawing>
              <wp:anchor distT="0" distB="0" distL="0" distR="0" simplePos="0" relativeHeight="251610112" behindDoc="0" locked="0" layoutInCell="1" allowOverlap="1" wp14:anchorId="4BAD2E55" wp14:editId="4DD74D9E">
                <wp:simplePos x="0" y="0"/>
                <wp:positionH relativeFrom="page">
                  <wp:posOffset>4622165</wp:posOffset>
                </wp:positionH>
                <wp:positionV relativeFrom="paragraph">
                  <wp:posOffset>104775</wp:posOffset>
                </wp:positionV>
                <wp:extent cx="93980" cy="114300"/>
                <wp:effectExtent l="2540" t="0" r="0" b="635"/>
                <wp:wrapTopAndBottom/>
                <wp:docPr id="3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604D0" w14:textId="77777777" w:rsidR="00785F08" w:rsidRDefault="00785F08">
                            <w:pPr>
                              <w:spacing w:line="173" w:lineRule="exact"/>
                              <w:rPr>
                                <w:i/>
                                <w:sz w:val="18"/>
                              </w:rPr>
                            </w:pPr>
                            <w:r>
                              <w:rPr>
                                <w:i/>
                                <w:w w:val="122"/>
                                <w:sz w:val="18"/>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AD2E55" id="Text Box 15" o:spid="_x0000_s1102" type="#_x0000_t202" style="position:absolute;left:0;text-align:left;margin-left:363.95pt;margin-top:8.25pt;width:7.4pt;height:9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" filled="f" stroked="f">
                <v:textbox inset="0,0,0,0">
                  <w:txbxContent>
                    <w:p w14:paraId="23D604D0" w14:textId="77777777" w:rsidR="00785F08" w:rsidRDefault="00785F08">
                      <w:pPr>
                        <w:spacing w:line="173" w:lineRule="exact"/>
                        <w:rPr>
                          <w:i/>
                          <w:sz w:val="18"/>
                        </w:rPr>
                      </w:pPr>
                      <w:r>
                        <w:rPr>
                          <w:i/>
                          <w:w w:val="122"/>
                          <w:sz w:val="18"/>
                        </w:rPr>
                        <w:t>N</w:t>
                      </w:r>
                    </w:p>
                  </w:txbxContent>
                </v:textbox>
                <w10:wrap type="topAndBottom" anchorx="page"/>
              </v:shape>
            </w:pict>
          </mc:Fallback>
        </mc:AlternateContent>
      </w:r>
      <w:r w:rsidR="00753B5A">
        <w:rPr>
          <w:i/>
          <w:w w:val="134"/>
          <w:sz w:val="18"/>
          <w:u w:val="single"/>
        </w:rPr>
        <w:t>I</w:t>
      </w:r>
    </w:p>
    <w:p w14:paraId="0E4B8632" w14:textId="77777777" w:rsidR="00EC0BD2" w:rsidRDefault="0043734F">
      <w:pPr>
        <w:pStyle w:val="Textkrper"/>
        <w:spacing w:line="179" w:lineRule="exact"/>
        <w:ind w:left="6719"/>
        <w:rPr>
          <w:sz w:val="17"/>
        </w:rPr>
      </w:pPr>
      <w:r>
        <w:rPr>
          <w:noProof/>
          <w:position w:val="-3"/>
          <w:sz w:val="17"/>
          <w:lang w:val="de-DE" w:eastAsia="de-DE"/>
        </w:rPr>
        <mc:AlternateContent>
          <mc:Choice Requires="wps">
            <w:drawing>
              <wp:inline distT="0" distB="0" distL="0" distR="0" wp14:anchorId="57C97EF6" wp14:editId="68189807">
                <wp:extent cx="93980" cy="114300"/>
                <wp:effectExtent l="2540" t="4445" r="0" b="0"/>
                <wp:docPr id="3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DB67F" w14:textId="77777777" w:rsidR="00785F08" w:rsidRDefault="00785F08">
                            <w:pPr>
                              <w:spacing w:line="173" w:lineRule="exact"/>
                              <w:rPr>
                                <w:i/>
                                <w:sz w:val="18"/>
                              </w:rPr>
                            </w:pPr>
                            <w:r>
                              <w:rPr>
                                <w:i/>
                                <w:w w:val="122"/>
                                <w:sz w:val="18"/>
                              </w:rPr>
                              <w:t>N</w:t>
                            </w:r>
                          </w:p>
                        </w:txbxContent>
                      </wps:txbx>
                      <wps:bodyPr rot="0" vert="horz" wrap="square" lIns="0" tIns="0" rIns="0" bIns="0" anchor="t" anchorCtr="0" upright="1">
                        <a:noAutofit/>
                      </wps:bodyPr>
                    </wps:wsp>
                  </a:graphicData>
                </a:graphic>
              </wp:inline>
            </w:drawing>
          </mc:Choice>
          <mc:Fallback>
            <w:pict>
              <v:shape w14:anchorId="57C97EF6" id="Text Box 14" o:spid="_x0000_s1103" type="#_x0000_t202" style="width:7.4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" filled="f" stroked="f">
                <v:textbox inset="0,0,0,0">
                  <w:txbxContent>
                    <w:p w14:paraId="1D3DB67F" w14:textId="77777777" w:rsidR="00785F08" w:rsidRDefault="00785F08">
                      <w:pPr>
                        <w:spacing w:line="173" w:lineRule="exact"/>
                        <w:rPr>
                          <w:i/>
                          <w:sz w:val="18"/>
                        </w:rPr>
                      </w:pPr>
                      <w:r>
                        <w:rPr>
                          <w:i/>
                          <w:w w:val="122"/>
                          <w:sz w:val="18"/>
                        </w:rPr>
                        <w:t>N</w:t>
                      </w:r>
                    </w:p>
                  </w:txbxContent>
                </v:textbox>
                <w10:anchorlock/>
              </v:shape>
            </w:pict>
          </mc:Fallback>
        </mc:AlternateContent>
      </w:r>
    </w:p>
    <w:p w14:paraId="0267F6B9" w14:textId="77777777" w:rsidR="00EC0BD2" w:rsidRDefault="00EC0BD2">
      <w:pPr>
        <w:spacing w:line="179" w:lineRule="exact"/>
        <w:rPr>
          <w:sz w:val="17"/>
        </w:rPr>
        <w:sectPr w:rsidR="00EC0BD2">
          <w:pgSz w:w="12240" w:h="15840"/>
          <w:pgMar w:top="1040" w:right="0" w:bottom="840" w:left="560" w:header="0" w:footer="654" w:gutter="0"/>
          <w:cols w:space="720"/>
        </w:sectPr>
      </w:pPr>
    </w:p>
    <w:p w14:paraId="6970C06A" w14:textId="77777777" w:rsidR="00EC0BD2" w:rsidRDefault="00EC0BD2">
      <w:pPr>
        <w:pStyle w:val="Textkrper"/>
        <w:rPr>
          <w:i/>
          <w:sz w:val="12"/>
        </w:rPr>
      </w:pPr>
    </w:p>
    <w:p w14:paraId="25929EF8" w14:textId="77777777" w:rsidR="00EC0BD2" w:rsidRDefault="00EC0BD2">
      <w:pPr>
        <w:pStyle w:val="Textkrper"/>
        <w:rPr>
          <w:i/>
          <w:sz w:val="12"/>
        </w:rPr>
      </w:pPr>
    </w:p>
    <w:p w14:paraId="04E94F43" w14:textId="77777777" w:rsidR="00EC0BD2" w:rsidRDefault="00EC0BD2">
      <w:pPr>
        <w:pStyle w:val="Textkrper"/>
        <w:rPr>
          <w:i/>
          <w:sz w:val="12"/>
        </w:rPr>
      </w:pPr>
    </w:p>
    <w:p w14:paraId="0592758A" w14:textId="77777777" w:rsidR="00EC0BD2" w:rsidRDefault="00753B5A">
      <w:pPr>
        <w:spacing w:before="89"/>
        <w:ind w:left="209"/>
        <w:rPr>
          <w:rFonts w:ascii="Arial"/>
          <w:sz w:val="9"/>
        </w:rPr>
      </w:pPr>
      <w:r>
        <w:rPr>
          <w:rFonts w:ascii="Arial"/>
          <w:w w:val="105"/>
          <w:sz w:val="9"/>
        </w:rPr>
        <w:t>232</w:t>
      </w:r>
    </w:p>
    <w:p w14:paraId="5EB3EB73" w14:textId="77777777" w:rsidR="00EC0BD2" w:rsidRDefault="00EC0BD2">
      <w:pPr>
        <w:pStyle w:val="Textkrper"/>
        <w:spacing w:before="11"/>
        <w:rPr>
          <w:rFonts w:ascii="Arial"/>
          <w:sz w:val="9"/>
        </w:rPr>
      </w:pPr>
    </w:p>
    <w:p w14:paraId="375C7D16" w14:textId="77777777" w:rsidR="00EC0BD2" w:rsidRDefault="00753B5A">
      <w:pPr>
        <w:ind w:left="209"/>
        <w:rPr>
          <w:rFonts w:ascii="Arial"/>
          <w:sz w:val="9"/>
        </w:rPr>
      </w:pPr>
      <w:r>
        <w:rPr>
          <w:rFonts w:ascii="Arial"/>
          <w:w w:val="105"/>
          <w:sz w:val="9"/>
        </w:rPr>
        <w:t>233</w:t>
      </w:r>
    </w:p>
    <w:p w14:paraId="72377474" w14:textId="77777777" w:rsidR="00EC0BD2" w:rsidRDefault="00EC0BD2">
      <w:pPr>
        <w:pStyle w:val="Textkrper"/>
        <w:spacing w:before="11"/>
        <w:rPr>
          <w:rFonts w:ascii="Arial"/>
          <w:sz w:val="9"/>
        </w:rPr>
      </w:pPr>
    </w:p>
    <w:p w14:paraId="547B8093" w14:textId="77777777" w:rsidR="00EC0BD2" w:rsidRDefault="00753B5A">
      <w:pPr>
        <w:ind w:left="209"/>
        <w:rPr>
          <w:rFonts w:ascii="Arial"/>
          <w:sz w:val="9"/>
        </w:rPr>
      </w:pPr>
      <w:r>
        <w:rPr>
          <w:rFonts w:ascii="Arial"/>
          <w:w w:val="105"/>
          <w:sz w:val="9"/>
        </w:rPr>
        <w:t>234</w:t>
      </w:r>
    </w:p>
    <w:p w14:paraId="210059C0" w14:textId="77777777" w:rsidR="00EC0BD2" w:rsidRDefault="00EC0BD2">
      <w:pPr>
        <w:pStyle w:val="Textkrper"/>
        <w:rPr>
          <w:rFonts w:ascii="Arial"/>
          <w:sz w:val="10"/>
        </w:rPr>
      </w:pPr>
    </w:p>
    <w:p w14:paraId="257FE621" w14:textId="77777777" w:rsidR="00EC0BD2" w:rsidRDefault="00753B5A">
      <w:pPr>
        <w:ind w:left="209"/>
        <w:rPr>
          <w:rFonts w:ascii="Arial"/>
          <w:sz w:val="9"/>
        </w:rPr>
      </w:pPr>
      <w:r>
        <w:rPr>
          <w:rFonts w:ascii="Arial"/>
          <w:w w:val="105"/>
          <w:sz w:val="9"/>
        </w:rPr>
        <w:t>235</w:t>
      </w:r>
    </w:p>
    <w:p w14:paraId="36AC4F7D" w14:textId="77777777" w:rsidR="00EC0BD2" w:rsidRDefault="00EC0BD2">
      <w:pPr>
        <w:pStyle w:val="Textkrper"/>
        <w:spacing w:before="11"/>
        <w:rPr>
          <w:rFonts w:ascii="Arial"/>
          <w:sz w:val="9"/>
        </w:rPr>
      </w:pPr>
    </w:p>
    <w:p w14:paraId="0B723D8A" w14:textId="77777777" w:rsidR="00EC0BD2" w:rsidRDefault="00753B5A">
      <w:pPr>
        <w:ind w:left="209"/>
        <w:rPr>
          <w:rFonts w:ascii="Arial"/>
          <w:sz w:val="9"/>
        </w:rPr>
      </w:pPr>
      <w:r>
        <w:rPr>
          <w:rFonts w:ascii="Arial"/>
          <w:w w:val="105"/>
          <w:sz w:val="9"/>
        </w:rPr>
        <w:t>236</w:t>
      </w:r>
    </w:p>
    <w:p w14:paraId="38AF836B" w14:textId="77777777" w:rsidR="00EC0BD2" w:rsidRDefault="00EC0BD2">
      <w:pPr>
        <w:pStyle w:val="Textkrper"/>
        <w:spacing w:before="11"/>
        <w:rPr>
          <w:rFonts w:ascii="Arial"/>
          <w:sz w:val="9"/>
        </w:rPr>
      </w:pPr>
    </w:p>
    <w:p w14:paraId="405160C2" w14:textId="77777777" w:rsidR="00EC0BD2" w:rsidRDefault="00753B5A">
      <w:pPr>
        <w:spacing w:line="100" w:lineRule="exact"/>
        <w:ind w:left="209"/>
        <w:rPr>
          <w:rFonts w:ascii="Arial"/>
          <w:sz w:val="9"/>
        </w:rPr>
      </w:pPr>
      <w:r>
        <w:rPr>
          <w:rFonts w:ascii="Arial"/>
          <w:w w:val="105"/>
          <w:sz w:val="9"/>
        </w:rPr>
        <w:t>237</w:t>
      </w:r>
    </w:p>
    <w:p w14:paraId="0CF9D7DC" w14:textId="77777777" w:rsidR="00EC0BD2" w:rsidRDefault="00753B5A">
      <w:pPr>
        <w:tabs>
          <w:tab w:val="left" w:pos="9948"/>
        </w:tabs>
        <w:spacing w:before="32"/>
        <w:ind w:left="3471"/>
        <w:rPr>
          <w:sz w:val="18"/>
        </w:rPr>
      </w:pPr>
      <w:r>
        <w:br w:type="column"/>
      </w:r>
      <w:proofErr w:type="gramStart"/>
      <w:r>
        <w:rPr>
          <w:rFonts w:ascii="DejaVu Sans" w:hAnsi="DejaVu Sans"/>
          <w:w w:val="120"/>
          <w:position w:val="2"/>
          <w:sz w:val="18"/>
        </w:rPr>
        <w:lastRenderedPageBreak/>
        <w:t>O</w:t>
      </w:r>
      <w:r>
        <w:rPr>
          <w:i/>
          <w:w w:val="120"/>
          <w:position w:val="2"/>
          <w:sz w:val="18"/>
        </w:rPr>
        <w:t>N</w:t>
      </w:r>
      <w:r>
        <w:rPr>
          <w:rFonts w:ascii="Arial" w:hAnsi="Arial"/>
          <w:i/>
          <w:w w:val="120"/>
          <w:sz w:val="12"/>
        </w:rPr>
        <w:t xml:space="preserve">IR  </w:t>
      </w:r>
      <w:r>
        <w:rPr>
          <w:rFonts w:ascii="DejaVu Sans" w:hAnsi="DejaVu Sans"/>
          <w:w w:val="110"/>
          <w:position w:val="2"/>
          <w:sz w:val="18"/>
        </w:rPr>
        <w:t>∼</w:t>
      </w:r>
      <w:proofErr w:type="gramEnd"/>
      <w:r>
        <w:rPr>
          <w:rFonts w:ascii="DejaVu Sans" w:hAnsi="DejaVu Sans"/>
          <w:w w:val="110"/>
          <w:position w:val="2"/>
          <w:sz w:val="18"/>
        </w:rPr>
        <w:t xml:space="preserve"> </w:t>
      </w:r>
      <w:r>
        <w:rPr>
          <w:i/>
          <w:w w:val="110"/>
          <w:position w:val="2"/>
          <w:sz w:val="18"/>
        </w:rPr>
        <w:t>Binomial</w:t>
      </w:r>
      <w:r>
        <w:rPr>
          <w:w w:val="110"/>
          <w:position w:val="2"/>
          <w:sz w:val="18"/>
        </w:rPr>
        <w:t>(</w:t>
      </w:r>
      <w:r>
        <w:rPr>
          <w:i/>
          <w:w w:val="110"/>
          <w:position w:val="2"/>
          <w:sz w:val="18"/>
        </w:rPr>
        <w:t xml:space="preserve">I, </w:t>
      </w:r>
      <w:r>
        <w:rPr>
          <w:w w:val="110"/>
          <w:position w:val="2"/>
          <w:sz w:val="18"/>
        </w:rPr>
        <w:t xml:space="preserve">1 </w:t>
      </w:r>
      <w:r>
        <w:rPr>
          <w:rFonts w:ascii="DejaVu Sans" w:hAnsi="DejaVu Sans"/>
          <w:w w:val="110"/>
          <w:position w:val="2"/>
          <w:sz w:val="18"/>
        </w:rPr>
        <w:t>−</w:t>
      </w:r>
      <w:r>
        <w:rPr>
          <w:rFonts w:ascii="DejaVu Sans" w:hAnsi="DejaVu Sans"/>
          <w:spacing w:val="-13"/>
          <w:w w:val="110"/>
          <w:position w:val="2"/>
          <w:sz w:val="18"/>
        </w:rPr>
        <w:t xml:space="preserve"> </w:t>
      </w:r>
      <w:proofErr w:type="spellStart"/>
      <w:r>
        <w:rPr>
          <w:w w:val="110"/>
          <w:position w:val="2"/>
          <w:sz w:val="18"/>
        </w:rPr>
        <w:t>exp</w:t>
      </w:r>
      <w:proofErr w:type="spellEnd"/>
      <w:r>
        <w:rPr>
          <w:spacing w:val="-10"/>
          <w:w w:val="110"/>
          <w:position w:val="2"/>
          <w:sz w:val="18"/>
        </w:rPr>
        <w:t xml:space="preserve"> </w:t>
      </w:r>
      <w:r>
        <w:rPr>
          <w:w w:val="110"/>
          <w:position w:val="2"/>
          <w:sz w:val="18"/>
        </w:rPr>
        <w:t>(</w:t>
      </w:r>
      <w:r>
        <w:rPr>
          <w:rFonts w:ascii="DejaVu Sans" w:hAnsi="DejaVu Sans"/>
          <w:w w:val="110"/>
          <w:position w:val="2"/>
          <w:sz w:val="18"/>
        </w:rPr>
        <w:t>−</w:t>
      </w:r>
      <w:proofErr w:type="spellStart"/>
      <w:r>
        <w:rPr>
          <w:i/>
          <w:w w:val="110"/>
          <w:position w:val="2"/>
          <w:sz w:val="18"/>
        </w:rPr>
        <w:t>γ</w:t>
      </w:r>
      <w:r>
        <w:rPr>
          <w:rFonts w:ascii="DejaVu Sans" w:hAnsi="DejaVu Sans"/>
          <w:w w:val="110"/>
          <w:position w:val="2"/>
          <w:sz w:val="18"/>
        </w:rPr>
        <w:t>O</w:t>
      </w:r>
      <w:r>
        <w:rPr>
          <w:i/>
          <w:w w:val="110"/>
          <w:position w:val="2"/>
          <w:sz w:val="18"/>
        </w:rPr>
        <w:t>t</w:t>
      </w:r>
      <w:proofErr w:type="spellEnd"/>
      <w:r>
        <w:rPr>
          <w:w w:val="110"/>
          <w:position w:val="2"/>
          <w:sz w:val="18"/>
        </w:rPr>
        <w:t>))</w:t>
      </w:r>
      <w:r>
        <w:rPr>
          <w:w w:val="110"/>
          <w:position w:val="2"/>
          <w:sz w:val="18"/>
        </w:rPr>
        <w:tab/>
        <w:t>[28]</w:t>
      </w:r>
    </w:p>
    <w:p w14:paraId="67DABD2E" w14:textId="0F6B6A6F" w:rsidR="00EC0BD2" w:rsidRDefault="0043734F">
      <w:pPr>
        <w:pStyle w:val="Textkrper"/>
        <w:spacing w:before="174" w:line="249" w:lineRule="auto"/>
        <w:ind w:left="159" w:right="1029" w:hanging="7"/>
        <w:jc w:val="both"/>
      </w:pPr>
      <w:r>
        <w:rPr>
          <w:noProof/>
          <w:lang w:val="de-DE" w:eastAsia="de-DE"/>
        </w:rPr>
        <mc:AlternateContent>
          <mc:Choice Requires="wps">
            <w:drawing>
              <wp:anchor distT="0" distB="0" distL="114300" distR="114300" simplePos="0" relativeHeight="251688960" behindDoc="1" locked="0" layoutInCell="1" allowOverlap="1" wp14:anchorId="128D3DA1" wp14:editId="4F821158">
                <wp:simplePos x="0" y="0"/>
                <wp:positionH relativeFrom="page">
                  <wp:posOffset>1058545</wp:posOffset>
                </wp:positionH>
                <wp:positionV relativeFrom="paragraph">
                  <wp:posOffset>914400</wp:posOffset>
                </wp:positionV>
                <wp:extent cx="46990" cy="108585"/>
                <wp:effectExtent l="1270" t="1905" r="0" b="3810"/>
                <wp:wrapNone/>
                <wp:docPr id="3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80DA1" w14:textId="77777777" w:rsidR="00785F08" w:rsidRDefault="00785F08">
                            <w:pPr>
                              <w:spacing w:before="22"/>
                              <w:rPr>
                                <w:sz w:val="12"/>
                              </w:rPr>
                            </w:pPr>
                            <w:r>
                              <w:rPr>
                                <w:w w:val="121"/>
                                <w:sz w:val="12"/>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D3DA1" id="Text Box 13" o:spid="_x0000_s1104" type="#_x0000_t202" style="position:absolute;left:0;text-align:left;margin-left:83.35pt;margin-top:1in;width:3.7pt;height:8.55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DtTsQIAALE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" filled="f" stroked="f">
                <v:textbox inset="0,0,0,0">
                  <w:txbxContent>
                    <w:p w14:paraId="7D080DA1" w14:textId="77777777" w:rsidR="00785F08" w:rsidRDefault="00785F08">
                      <w:pPr>
                        <w:spacing w:before="22"/>
                        <w:rPr>
                          <w:sz w:val="12"/>
                        </w:rPr>
                      </w:pPr>
                      <w:r>
                        <w:rPr>
                          <w:w w:val="121"/>
                          <w:sz w:val="12"/>
                        </w:rPr>
                        <w:t>3</w:t>
                      </w:r>
                    </w:p>
                  </w:txbxContent>
                </v:textbox>
                <w10:wrap anchorx="page"/>
              </v:shape>
            </w:pict>
          </mc:Fallback>
        </mc:AlternateContent>
      </w:r>
      <w:r>
        <w:rPr>
          <w:noProof/>
          <w:lang w:val="de-DE" w:eastAsia="de-DE"/>
        </w:rPr>
        <mc:AlternateContent>
          <mc:Choice Requires="wps">
            <w:drawing>
              <wp:anchor distT="0" distB="0" distL="114300" distR="114300" simplePos="0" relativeHeight="251689984" behindDoc="1" locked="0" layoutInCell="1" allowOverlap="1" wp14:anchorId="4BE03E3A" wp14:editId="74C00811">
                <wp:simplePos x="0" y="0"/>
                <wp:positionH relativeFrom="page">
                  <wp:posOffset>873760</wp:posOffset>
                </wp:positionH>
                <wp:positionV relativeFrom="paragraph">
                  <wp:posOffset>544195</wp:posOffset>
                </wp:positionV>
                <wp:extent cx="1507490" cy="198120"/>
                <wp:effectExtent l="0" t="3175" r="0" b="0"/>
                <wp:wrapNone/>
                <wp:docPr id="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749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4ED607" w14:textId="77777777" w:rsidR="00785F08" w:rsidRDefault="00785F08">
                            <w:pPr>
                              <w:pStyle w:val="Textkrper"/>
                              <w:tabs>
                                <w:tab w:val="left" w:pos="2209"/>
                              </w:tabs>
                              <w:spacing w:line="182" w:lineRule="exact"/>
                              <w:rPr>
                                <w:rFonts w:ascii="DejaVu Sans"/>
                              </w:rPr>
                            </w:pPr>
                            <w:r>
                              <w:rPr>
                                <w:rFonts w:ascii="DejaVu Sans"/>
                                <w:w w:val="115"/>
                              </w:rPr>
                              <w:t>O</w:t>
                            </w:r>
                            <w:r>
                              <w:rPr>
                                <w:rFonts w:ascii="DejaVu Sans"/>
                                <w:w w:val="115"/>
                              </w:rPr>
                              <w:tab/>
                            </w:r>
                            <w:proofErr w:type="spellStart"/>
                            <w:r>
                              <w:rPr>
                                <w:rFonts w:ascii="DejaVu Sans"/>
                                <w:w w:val="115"/>
                              </w:rPr>
                              <w:t>O</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E03E3A" id="Text Box 12" o:spid="_x0000_s1105" type="#_x0000_t202" style="position:absolute;left:0;text-align:left;margin-left:68.8pt;margin-top:42.85pt;width:118.7pt;height:15.6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vcKswIAALM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" filled="f" stroked="f">
                <v:textbox inset="0,0,0,0">
                  <w:txbxContent>
                    <w:p w14:paraId="4C4ED607" w14:textId="77777777" w:rsidR="00785F08" w:rsidRDefault="00785F08">
                      <w:pPr>
                        <w:pStyle w:val="Textkrper"/>
                        <w:tabs>
                          <w:tab w:val="left" w:pos="2209"/>
                        </w:tabs>
                        <w:spacing w:line="182" w:lineRule="exact"/>
                        <w:rPr>
                          <w:rFonts w:ascii="DejaVu Sans"/>
                        </w:rPr>
                      </w:pPr>
                      <w:r>
                        <w:rPr>
                          <w:rFonts w:ascii="DejaVu Sans"/>
                          <w:w w:val="115"/>
                        </w:rPr>
                        <w:t>O</w:t>
                      </w:r>
                      <w:r>
                        <w:rPr>
                          <w:rFonts w:ascii="DejaVu Sans"/>
                          <w:w w:val="115"/>
                        </w:rPr>
                        <w:tab/>
                      </w:r>
                      <w:proofErr w:type="spellStart"/>
                      <w:r>
                        <w:rPr>
                          <w:rFonts w:ascii="DejaVu Sans"/>
                          <w:w w:val="115"/>
                        </w:rPr>
                        <w:t>O</w:t>
                      </w:r>
                      <w:proofErr w:type="spellEnd"/>
                    </w:p>
                  </w:txbxContent>
                </v:textbox>
                <w10:wrap anchorx="page"/>
              </v:shape>
            </w:pict>
          </mc:Fallback>
        </mc:AlternateContent>
      </w:r>
      <w:r>
        <w:rPr>
          <w:noProof/>
          <w:lang w:val="de-DE" w:eastAsia="de-DE"/>
        </w:rPr>
        <mc:AlternateContent>
          <mc:Choice Requires="wps">
            <w:drawing>
              <wp:anchor distT="0" distB="0" distL="114300" distR="114300" simplePos="0" relativeHeight="251691008" behindDoc="1" locked="0" layoutInCell="1" allowOverlap="1" wp14:anchorId="06025B95" wp14:editId="238009B8">
                <wp:simplePos x="0" y="0"/>
                <wp:positionH relativeFrom="page">
                  <wp:posOffset>4106545</wp:posOffset>
                </wp:positionH>
                <wp:positionV relativeFrom="paragraph">
                  <wp:posOffset>405765</wp:posOffset>
                </wp:positionV>
                <wp:extent cx="104140" cy="198120"/>
                <wp:effectExtent l="1270" t="0" r="0" b="3810"/>
                <wp:wrapNone/>
                <wp:docPr id="2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7F20A" w14:textId="77777777" w:rsidR="00785F08" w:rsidRDefault="00785F08">
                            <w:pPr>
                              <w:pStyle w:val="Textkrper"/>
                              <w:spacing w:line="182" w:lineRule="exact"/>
                              <w:rPr>
                                <w:rFonts w:ascii="DejaVu Sans"/>
                              </w:rPr>
                            </w:pPr>
                            <w:r>
                              <w:rPr>
                                <w:rFonts w:ascii="DejaVu Sans"/>
                                <w:w w:val="115"/>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25B95" id="Text Box 11" o:spid="_x0000_s1106" type="#_x0000_t202" style="position:absolute;left:0;text-align:left;margin-left:323.35pt;margin-top:31.95pt;width:8.2pt;height:15.6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" filled="f" stroked="f">
                <v:textbox inset="0,0,0,0">
                  <w:txbxContent>
                    <w:p w14:paraId="4777F20A" w14:textId="77777777" w:rsidR="00785F08" w:rsidRDefault="00785F08">
                      <w:pPr>
                        <w:pStyle w:val="Textkrper"/>
                        <w:spacing w:line="182" w:lineRule="exact"/>
                        <w:rPr>
                          <w:rFonts w:ascii="DejaVu Sans"/>
                        </w:rPr>
                      </w:pPr>
                      <w:r>
                        <w:rPr>
                          <w:rFonts w:ascii="DejaVu Sans"/>
                          <w:w w:val="115"/>
                        </w:rPr>
                        <w:t>O</w:t>
                      </w:r>
                    </w:p>
                  </w:txbxContent>
                </v:textbox>
                <w10:wrap anchorx="page"/>
              </v:shape>
            </w:pict>
          </mc:Fallback>
        </mc:AlternateContent>
      </w:r>
      <w:r w:rsidR="00753B5A">
        <w:rPr>
          <w:w w:val="110"/>
        </w:rPr>
        <w:t>where</w:t>
      </w:r>
      <w:r w:rsidR="00753B5A">
        <w:rPr>
          <w:spacing w:val="-3"/>
          <w:w w:val="110"/>
        </w:rPr>
        <w:t xml:space="preserve"> </w:t>
      </w:r>
      <w:r w:rsidR="00753B5A">
        <w:rPr>
          <w:i/>
          <w:w w:val="110"/>
        </w:rPr>
        <w:t>S</w:t>
      </w:r>
      <w:r w:rsidR="00753B5A">
        <w:rPr>
          <w:i/>
          <w:spacing w:val="-18"/>
          <w:w w:val="110"/>
        </w:rPr>
        <w:t xml:space="preserve"> </w:t>
      </w:r>
      <w:r w:rsidR="00753B5A">
        <w:rPr>
          <w:w w:val="120"/>
        </w:rPr>
        <w:t>+</w:t>
      </w:r>
      <w:r w:rsidR="00753B5A">
        <w:rPr>
          <w:spacing w:val="-31"/>
          <w:w w:val="120"/>
        </w:rPr>
        <w:t xml:space="preserve"> </w:t>
      </w:r>
      <w:r w:rsidR="00753B5A">
        <w:rPr>
          <w:i/>
          <w:w w:val="110"/>
        </w:rPr>
        <w:t>I</w:t>
      </w:r>
      <w:r w:rsidR="00753B5A">
        <w:rPr>
          <w:i/>
          <w:spacing w:val="-14"/>
          <w:w w:val="110"/>
        </w:rPr>
        <w:t xml:space="preserve"> </w:t>
      </w:r>
      <w:r w:rsidR="00753B5A">
        <w:rPr>
          <w:w w:val="120"/>
        </w:rPr>
        <w:t>+</w:t>
      </w:r>
      <w:r w:rsidR="00753B5A">
        <w:rPr>
          <w:spacing w:val="-32"/>
          <w:w w:val="120"/>
        </w:rPr>
        <w:t xml:space="preserve"> </w:t>
      </w:r>
      <w:r w:rsidR="00753B5A">
        <w:rPr>
          <w:i/>
          <w:w w:val="110"/>
        </w:rPr>
        <w:t>R</w:t>
      </w:r>
      <w:r w:rsidR="00753B5A">
        <w:rPr>
          <w:i/>
          <w:spacing w:val="-3"/>
          <w:w w:val="110"/>
        </w:rPr>
        <w:t xml:space="preserve"> </w:t>
      </w:r>
      <w:r w:rsidR="00753B5A">
        <w:rPr>
          <w:w w:val="120"/>
        </w:rPr>
        <w:t>=</w:t>
      </w:r>
      <w:r w:rsidR="00753B5A">
        <w:rPr>
          <w:spacing w:val="-10"/>
          <w:w w:val="120"/>
        </w:rPr>
        <w:t xml:space="preserve"> </w:t>
      </w:r>
      <w:r w:rsidR="00753B5A">
        <w:rPr>
          <w:i/>
          <w:w w:val="110"/>
        </w:rPr>
        <w:t>N</w:t>
      </w:r>
      <w:r w:rsidR="00753B5A">
        <w:rPr>
          <w:i/>
          <w:spacing w:val="15"/>
          <w:w w:val="110"/>
        </w:rPr>
        <w:t xml:space="preserve"> </w:t>
      </w:r>
      <w:r w:rsidR="00753B5A">
        <w:rPr>
          <w:w w:val="110"/>
        </w:rPr>
        <w:t>give</w:t>
      </w:r>
      <w:r w:rsidR="00753B5A">
        <w:rPr>
          <w:spacing w:val="-2"/>
          <w:w w:val="110"/>
        </w:rPr>
        <w:t xml:space="preserve"> </w:t>
      </w:r>
      <w:r w:rsidR="00753B5A">
        <w:rPr>
          <w:w w:val="110"/>
        </w:rPr>
        <w:t>the</w:t>
      </w:r>
      <w:r w:rsidR="00753B5A">
        <w:rPr>
          <w:spacing w:val="-2"/>
          <w:w w:val="110"/>
        </w:rPr>
        <w:t xml:space="preserve"> </w:t>
      </w:r>
      <w:r w:rsidR="00753B5A">
        <w:rPr>
          <w:w w:val="110"/>
        </w:rPr>
        <w:t>number</w:t>
      </w:r>
      <w:r w:rsidR="00753B5A">
        <w:rPr>
          <w:spacing w:val="-2"/>
          <w:w w:val="110"/>
        </w:rPr>
        <w:t xml:space="preserve"> </w:t>
      </w:r>
      <w:r w:rsidR="00753B5A">
        <w:rPr>
          <w:w w:val="110"/>
        </w:rPr>
        <w:t>of</w:t>
      </w:r>
      <w:r w:rsidR="00753B5A">
        <w:rPr>
          <w:spacing w:val="-2"/>
          <w:w w:val="110"/>
        </w:rPr>
        <w:t xml:space="preserve"> </w:t>
      </w:r>
      <w:r w:rsidR="00753B5A">
        <w:rPr>
          <w:w w:val="110"/>
        </w:rPr>
        <w:t>susceptible,</w:t>
      </w:r>
      <w:r w:rsidR="00753B5A">
        <w:rPr>
          <w:spacing w:val="-1"/>
          <w:w w:val="110"/>
        </w:rPr>
        <w:t xml:space="preserve"> </w:t>
      </w:r>
      <w:r w:rsidR="00753B5A">
        <w:rPr>
          <w:w w:val="110"/>
        </w:rPr>
        <w:t>infected,</w:t>
      </w:r>
      <w:r w:rsidR="00753B5A">
        <w:rPr>
          <w:spacing w:val="-1"/>
          <w:w w:val="110"/>
        </w:rPr>
        <w:t xml:space="preserve"> </w:t>
      </w:r>
      <w:r w:rsidR="00753B5A">
        <w:rPr>
          <w:w w:val="110"/>
        </w:rPr>
        <w:t>and</w:t>
      </w:r>
      <w:r w:rsidR="00753B5A">
        <w:rPr>
          <w:spacing w:val="-2"/>
          <w:w w:val="110"/>
        </w:rPr>
        <w:t xml:space="preserve"> </w:t>
      </w:r>
      <w:r w:rsidR="00753B5A">
        <w:rPr>
          <w:w w:val="110"/>
        </w:rPr>
        <w:t>recovered</w:t>
      </w:r>
      <w:r w:rsidR="00753B5A">
        <w:rPr>
          <w:spacing w:val="-2"/>
          <w:w w:val="110"/>
        </w:rPr>
        <w:t xml:space="preserve"> </w:t>
      </w:r>
      <w:r w:rsidR="00753B5A">
        <w:rPr>
          <w:w w:val="110"/>
        </w:rPr>
        <w:t>individuals,</w:t>
      </w:r>
      <w:r w:rsidR="00753B5A">
        <w:rPr>
          <w:spacing w:val="-1"/>
          <w:w w:val="110"/>
        </w:rPr>
        <w:t xml:space="preserve"> </w:t>
      </w:r>
      <w:r w:rsidR="00753B5A">
        <w:rPr>
          <w:w w:val="110"/>
        </w:rPr>
        <w:t>respectively.</w:t>
      </w:r>
      <w:r w:rsidR="00753B5A">
        <w:rPr>
          <w:spacing w:val="20"/>
          <w:w w:val="110"/>
        </w:rPr>
        <w:t xml:space="preserve"> </w:t>
      </w:r>
      <w:r w:rsidR="00753B5A">
        <w:rPr>
          <w:w w:val="110"/>
        </w:rPr>
        <w:t>The</w:t>
      </w:r>
      <w:r w:rsidR="00753B5A">
        <w:rPr>
          <w:spacing w:val="-2"/>
          <w:w w:val="110"/>
        </w:rPr>
        <w:t xml:space="preserve"> </w:t>
      </w:r>
      <w:r w:rsidR="00753B5A">
        <w:rPr>
          <w:w w:val="110"/>
        </w:rPr>
        <w:t>parameter</w:t>
      </w:r>
      <w:r w:rsidR="00753B5A">
        <w:rPr>
          <w:spacing w:val="-3"/>
          <w:w w:val="110"/>
        </w:rPr>
        <w:t xml:space="preserve"> </w:t>
      </w:r>
      <w:r w:rsidR="00753B5A">
        <w:rPr>
          <w:i/>
          <w:w w:val="110"/>
        </w:rPr>
        <w:t>β</w:t>
      </w:r>
      <w:r w:rsidR="00753B5A">
        <w:rPr>
          <w:i/>
          <w:spacing w:val="6"/>
          <w:w w:val="110"/>
        </w:rPr>
        <w:t xml:space="preserve"> </w:t>
      </w:r>
      <w:r w:rsidR="00753B5A">
        <w:rPr>
          <w:w w:val="110"/>
        </w:rPr>
        <w:t xml:space="preserve">controls the transition rate from being susceptible to infected, and </w:t>
      </w:r>
      <w:r w:rsidR="00753B5A">
        <w:rPr>
          <w:i/>
          <w:w w:val="110"/>
        </w:rPr>
        <w:t xml:space="preserve">γ </w:t>
      </w:r>
      <w:r w:rsidR="00753B5A">
        <w:rPr>
          <w:w w:val="110"/>
        </w:rPr>
        <w:t xml:space="preserve">controls the transition rate from being infected to recovered (see </w:t>
      </w:r>
      <w:hyperlink w:anchor="_bookmark11" w:history="1">
        <w:r w:rsidR="00753B5A">
          <w:rPr>
            <w:color w:val="0000FF"/>
            <w:w w:val="110"/>
            <w:position w:val="2"/>
          </w:rPr>
          <w:t>Figure 6</w:t>
        </w:r>
      </w:hyperlink>
      <w:r w:rsidR="00753B5A">
        <w:rPr>
          <w:w w:val="110"/>
          <w:position w:val="2"/>
        </w:rPr>
        <w:t xml:space="preserve">). The number of individuals moving from </w:t>
      </w:r>
      <w:r w:rsidR="00753B5A">
        <w:rPr>
          <w:i/>
          <w:w w:val="110"/>
          <w:position w:val="2"/>
        </w:rPr>
        <w:t xml:space="preserve">S </w:t>
      </w:r>
      <w:r w:rsidR="00753B5A">
        <w:rPr>
          <w:w w:val="110"/>
          <w:position w:val="2"/>
        </w:rPr>
        <w:t xml:space="preserve">to </w:t>
      </w:r>
      <w:r w:rsidR="00753B5A">
        <w:rPr>
          <w:i/>
          <w:spacing w:val="7"/>
          <w:w w:val="110"/>
          <w:position w:val="2"/>
        </w:rPr>
        <w:t>I</w:t>
      </w:r>
      <w:r w:rsidR="00753B5A">
        <w:rPr>
          <w:spacing w:val="7"/>
          <w:w w:val="110"/>
          <w:position w:val="2"/>
        </w:rPr>
        <w:t xml:space="preserve">, </w:t>
      </w:r>
      <w:r w:rsidR="00753B5A">
        <w:rPr>
          <w:w w:val="110"/>
          <w:position w:val="2"/>
        </w:rPr>
        <w:t xml:space="preserve">given </w:t>
      </w:r>
      <w:r w:rsidR="00753B5A">
        <w:rPr>
          <w:spacing w:val="-3"/>
          <w:w w:val="110"/>
          <w:position w:val="2"/>
        </w:rPr>
        <w:t xml:space="preserve">by </w:t>
      </w:r>
      <w:proofErr w:type="gramStart"/>
      <w:r w:rsidR="00753B5A">
        <w:rPr>
          <w:i/>
          <w:w w:val="120"/>
          <w:position w:val="2"/>
        </w:rPr>
        <w:t>N</w:t>
      </w:r>
      <w:r w:rsidR="00753B5A">
        <w:rPr>
          <w:rFonts w:ascii="Arial" w:hAnsi="Arial"/>
          <w:i/>
          <w:w w:val="120"/>
          <w:sz w:val="12"/>
        </w:rPr>
        <w:t xml:space="preserve">SI </w:t>
      </w:r>
      <w:r w:rsidR="00753B5A">
        <w:rPr>
          <w:w w:val="110"/>
          <w:position w:val="2"/>
        </w:rPr>
        <w:t>,</w:t>
      </w:r>
      <w:proofErr w:type="gramEnd"/>
      <w:r w:rsidR="00753B5A">
        <w:rPr>
          <w:w w:val="110"/>
          <w:position w:val="2"/>
        </w:rPr>
        <w:t xml:space="preserve"> and the number of people moving from </w:t>
      </w:r>
      <w:r w:rsidR="00753B5A">
        <w:rPr>
          <w:i/>
          <w:w w:val="110"/>
          <w:position w:val="2"/>
        </w:rPr>
        <w:t xml:space="preserve">I </w:t>
      </w:r>
      <w:r w:rsidR="00753B5A">
        <w:rPr>
          <w:w w:val="110"/>
          <w:position w:val="2"/>
        </w:rPr>
        <w:t xml:space="preserve">to </w:t>
      </w:r>
      <w:r w:rsidR="00753B5A">
        <w:rPr>
          <w:i/>
          <w:w w:val="110"/>
          <w:position w:val="2"/>
        </w:rPr>
        <w:t>R</w:t>
      </w:r>
      <w:r w:rsidR="00753B5A">
        <w:rPr>
          <w:w w:val="110"/>
          <w:position w:val="2"/>
        </w:rPr>
        <w:t xml:space="preserve">, given </w:t>
      </w:r>
      <w:r w:rsidR="00753B5A">
        <w:rPr>
          <w:spacing w:val="-3"/>
          <w:w w:val="110"/>
          <w:position w:val="2"/>
        </w:rPr>
        <w:t xml:space="preserve">by </w:t>
      </w:r>
      <w:r w:rsidR="00753B5A">
        <w:rPr>
          <w:i/>
          <w:spacing w:val="4"/>
          <w:w w:val="120"/>
          <w:position w:val="2"/>
        </w:rPr>
        <w:t>N</w:t>
      </w:r>
      <w:r w:rsidR="00753B5A">
        <w:rPr>
          <w:rFonts w:ascii="Arial" w:hAnsi="Arial"/>
          <w:i/>
          <w:spacing w:val="4"/>
          <w:w w:val="120"/>
          <w:sz w:val="12"/>
        </w:rPr>
        <w:t>IR</w:t>
      </w:r>
      <w:r w:rsidR="00753B5A">
        <w:rPr>
          <w:spacing w:val="4"/>
          <w:w w:val="120"/>
          <w:position w:val="2"/>
        </w:rPr>
        <w:t xml:space="preserve">, </w:t>
      </w:r>
      <w:r w:rsidR="00753B5A">
        <w:rPr>
          <w:spacing w:val="-3"/>
          <w:w w:val="110"/>
          <w:position w:val="2"/>
        </w:rPr>
        <w:t xml:space="preserve">over </w:t>
      </w:r>
      <w:r w:rsidR="00753B5A">
        <w:rPr>
          <w:w w:val="110"/>
          <w:position w:val="2"/>
        </w:rPr>
        <w:t xml:space="preserve">a time </w:t>
      </w:r>
      <w:r w:rsidR="00753B5A">
        <w:rPr>
          <w:spacing w:val="-3"/>
          <w:w w:val="110"/>
          <w:position w:val="2"/>
        </w:rPr>
        <w:t xml:space="preserve">interval </w:t>
      </w:r>
      <w:r w:rsidR="00753B5A">
        <w:rPr>
          <w:i/>
          <w:w w:val="110"/>
          <w:position w:val="2"/>
        </w:rPr>
        <w:t xml:space="preserve">t </w:t>
      </w:r>
      <w:r w:rsidR="00753B5A">
        <w:rPr>
          <w:w w:val="110"/>
          <w:position w:val="2"/>
        </w:rPr>
        <w:t xml:space="preserve">are modeled as binomial random variables. The above listed stochastic system has no known </w:t>
      </w:r>
      <w:r w:rsidR="00753B5A">
        <w:rPr>
          <w:w w:val="110"/>
        </w:rPr>
        <w:t xml:space="preserve">analytic solution and thus requires numerical simulation methods for finding </w:t>
      </w:r>
      <w:del w:id="257" w:author="andreas.voss" w:date="2019-07-09T14:50:00Z">
        <w:r w:rsidR="00753B5A" w:rsidDel="000D0C83">
          <w:rPr>
            <w:w w:val="110"/>
          </w:rPr>
          <w:delText xml:space="preserve">optimal </w:delText>
        </w:r>
      </w:del>
      <w:r w:rsidR="00753B5A">
        <w:rPr>
          <w:w w:val="110"/>
        </w:rPr>
        <w:t xml:space="preserve">parameter </w:t>
      </w:r>
      <w:r w:rsidR="00753B5A">
        <w:rPr>
          <w:spacing w:val="-3"/>
          <w:w w:val="110"/>
        </w:rPr>
        <w:t>values</w:t>
      </w:r>
      <w:ins w:id="258" w:author="andreas.voss" w:date="2019-07-09T14:50:00Z">
        <w:r w:rsidR="000D0C83">
          <w:rPr>
            <w:spacing w:val="-3"/>
            <w:w w:val="110"/>
          </w:rPr>
          <w:t xml:space="preserve"> from data</w:t>
        </w:r>
      </w:ins>
      <w:r w:rsidR="00753B5A">
        <w:rPr>
          <w:spacing w:val="-3"/>
          <w:w w:val="110"/>
        </w:rPr>
        <w:t xml:space="preserve">. </w:t>
      </w:r>
      <w:r w:rsidR="00753B5A">
        <w:rPr>
          <w:w w:val="110"/>
        </w:rPr>
        <w:t xml:space="preserve">Cast as a parameter </w:t>
      </w:r>
      <w:r w:rsidR="00753B5A">
        <w:rPr>
          <w:w w:val="110"/>
          <w:position w:val="2"/>
        </w:rPr>
        <w:t xml:space="preserve">estimation task, the challenge is to recover </w:t>
      </w:r>
      <w:r w:rsidR="00753B5A">
        <w:rPr>
          <w:b/>
          <w:i/>
          <w:w w:val="110"/>
          <w:position w:val="2"/>
        </w:rPr>
        <w:t xml:space="preserve">θ </w:t>
      </w:r>
      <w:r w:rsidR="00753B5A">
        <w:rPr>
          <w:w w:val="120"/>
          <w:position w:val="2"/>
        </w:rPr>
        <w:t xml:space="preserve">= </w:t>
      </w:r>
      <w:r w:rsidR="00753B5A">
        <w:rPr>
          <w:rFonts w:ascii="DejaVu Sans" w:hAnsi="DejaVu Sans"/>
          <w:spacing w:val="2"/>
          <w:w w:val="110"/>
          <w:position w:val="2"/>
        </w:rPr>
        <w:t>{</w:t>
      </w:r>
      <w:r w:rsidR="00753B5A">
        <w:rPr>
          <w:i/>
          <w:spacing w:val="2"/>
          <w:w w:val="110"/>
          <w:position w:val="2"/>
        </w:rPr>
        <w:t xml:space="preserve">β, </w:t>
      </w:r>
      <w:r w:rsidR="00753B5A">
        <w:rPr>
          <w:i/>
          <w:spacing w:val="5"/>
          <w:w w:val="110"/>
          <w:position w:val="2"/>
        </w:rPr>
        <w:t>γ</w:t>
      </w:r>
      <w:r w:rsidR="00753B5A">
        <w:rPr>
          <w:rFonts w:ascii="DejaVu Sans" w:hAnsi="DejaVu Sans"/>
          <w:spacing w:val="5"/>
          <w:w w:val="110"/>
          <w:position w:val="2"/>
        </w:rPr>
        <w:t xml:space="preserve">} </w:t>
      </w:r>
      <w:r w:rsidR="00753B5A">
        <w:rPr>
          <w:w w:val="110"/>
          <w:position w:val="2"/>
        </w:rPr>
        <w:t xml:space="preserve">from three dimensional time-series data </w:t>
      </w:r>
      <w:r w:rsidR="00753B5A">
        <w:rPr>
          <w:b/>
          <w:i/>
          <w:w w:val="120"/>
          <w:position w:val="2"/>
        </w:rPr>
        <w:t xml:space="preserve">X </w:t>
      </w:r>
      <w:r w:rsidR="00753B5A">
        <w:rPr>
          <w:w w:val="120"/>
          <w:position w:val="2"/>
        </w:rPr>
        <w:t xml:space="preserve">= </w:t>
      </w:r>
      <w:r w:rsidR="00753B5A">
        <w:rPr>
          <w:w w:val="110"/>
          <w:position w:val="2"/>
        </w:rPr>
        <w:t>(</w:t>
      </w:r>
      <w:r w:rsidR="00753B5A">
        <w:rPr>
          <w:b/>
          <w:i/>
          <w:w w:val="110"/>
          <w:position w:val="2"/>
        </w:rPr>
        <w:t>x</w:t>
      </w:r>
      <w:r w:rsidR="00753B5A">
        <w:rPr>
          <w:w w:val="110"/>
          <w:sz w:val="12"/>
        </w:rPr>
        <w:t>1</w:t>
      </w:r>
      <w:r w:rsidR="00753B5A">
        <w:rPr>
          <w:i/>
          <w:w w:val="110"/>
          <w:position w:val="2"/>
        </w:rPr>
        <w:t xml:space="preserve">, </w:t>
      </w:r>
      <w:r w:rsidR="00753B5A">
        <w:rPr>
          <w:b/>
          <w:i/>
          <w:spacing w:val="3"/>
          <w:w w:val="110"/>
          <w:position w:val="2"/>
        </w:rPr>
        <w:t>x</w:t>
      </w:r>
      <w:r w:rsidR="00753B5A">
        <w:rPr>
          <w:spacing w:val="3"/>
          <w:w w:val="110"/>
          <w:sz w:val="12"/>
        </w:rPr>
        <w:t>2</w:t>
      </w:r>
      <w:r w:rsidR="00753B5A">
        <w:rPr>
          <w:i/>
          <w:spacing w:val="3"/>
          <w:w w:val="110"/>
          <w:position w:val="2"/>
        </w:rPr>
        <w:t xml:space="preserve">, </w:t>
      </w:r>
      <w:r w:rsidR="00753B5A">
        <w:rPr>
          <w:i/>
          <w:w w:val="110"/>
          <w:position w:val="2"/>
        </w:rPr>
        <w:t xml:space="preserve">..., </w:t>
      </w:r>
      <w:proofErr w:type="gramStart"/>
      <w:r w:rsidR="00753B5A">
        <w:rPr>
          <w:b/>
          <w:i/>
          <w:w w:val="110"/>
          <w:position w:val="2"/>
        </w:rPr>
        <w:t>x</w:t>
      </w:r>
      <w:r w:rsidR="00753B5A">
        <w:rPr>
          <w:rFonts w:ascii="Arial" w:hAnsi="Arial"/>
          <w:i/>
          <w:w w:val="110"/>
          <w:sz w:val="12"/>
        </w:rPr>
        <w:t xml:space="preserve">T </w:t>
      </w:r>
      <w:r w:rsidR="00753B5A">
        <w:rPr>
          <w:w w:val="110"/>
          <w:position w:val="2"/>
        </w:rPr>
        <w:t>)</w:t>
      </w:r>
      <w:proofErr w:type="gramEnd"/>
      <w:r w:rsidR="00753B5A">
        <w:rPr>
          <w:w w:val="110"/>
          <w:position w:val="2"/>
        </w:rPr>
        <w:t xml:space="preserve"> where</w:t>
      </w:r>
      <w:r w:rsidR="00753B5A">
        <w:rPr>
          <w:spacing w:val="22"/>
          <w:w w:val="110"/>
          <w:position w:val="2"/>
        </w:rPr>
        <w:t xml:space="preserve"> </w:t>
      </w:r>
      <w:r w:rsidR="00753B5A">
        <w:rPr>
          <w:w w:val="110"/>
          <w:position w:val="2"/>
        </w:rPr>
        <w:t>each</w:t>
      </w:r>
    </w:p>
    <w:p w14:paraId="4D9878A2" w14:textId="77777777" w:rsidR="00EC0BD2" w:rsidRDefault="00EC0BD2">
      <w:pPr>
        <w:spacing w:line="249" w:lineRule="auto"/>
        <w:jc w:val="both"/>
        <w:sectPr w:rsidR="00EC0BD2">
          <w:type w:val="continuous"/>
          <w:pgSz w:w="12240" w:h="15840"/>
          <w:pgMar w:top="880" w:right="0" w:bottom="280" w:left="560" w:header="720" w:footer="720" w:gutter="0"/>
          <w:cols w:num="2" w:space="720" w:equalWidth="0">
            <w:col w:w="368" w:space="40"/>
            <w:col w:w="11272"/>
          </w:cols>
        </w:sectPr>
      </w:pPr>
    </w:p>
    <w:p w14:paraId="6D58C068" w14:textId="77777777" w:rsidR="00EC0BD2" w:rsidRDefault="0043734F">
      <w:pPr>
        <w:spacing w:before="81" w:line="103" w:lineRule="exact"/>
        <w:ind w:left="209"/>
        <w:rPr>
          <w:rFonts w:ascii="Arial"/>
          <w:sz w:val="9"/>
        </w:rPr>
      </w:pPr>
      <w:r>
        <w:rPr>
          <w:noProof/>
          <w:lang w:val="de-DE" w:eastAsia="de-DE"/>
        </w:rPr>
        <w:lastRenderedPageBreak/>
        <mc:AlternateContent>
          <mc:Choice Requires="wps">
            <w:drawing>
              <wp:anchor distT="0" distB="0" distL="114300" distR="114300" simplePos="0" relativeHeight="251692032" behindDoc="1" locked="0" layoutInCell="1" allowOverlap="1" wp14:anchorId="0201A03B" wp14:editId="136C9662">
                <wp:simplePos x="0" y="0"/>
                <wp:positionH relativeFrom="page">
                  <wp:posOffset>3637280</wp:posOffset>
                </wp:positionH>
                <wp:positionV relativeFrom="paragraph">
                  <wp:posOffset>295275</wp:posOffset>
                </wp:positionV>
                <wp:extent cx="196850" cy="198120"/>
                <wp:effectExtent l="0" t="635" r="4445" b="1270"/>
                <wp:wrapNone/>
                <wp:docPr id="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85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FD695" w14:textId="77777777" w:rsidR="00785F08" w:rsidRDefault="00785F08">
                            <w:pPr>
                              <w:pStyle w:val="Textkrper"/>
                              <w:spacing w:line="182" w:lineRule="exact"/>
                              <w:rPr>
                                <w:rFonts w:ascii="DejaVu Sans" w:hAnsi="DejaVu Sans"/>
                              </w:rPr>
                            </w:pPr>
                            <w:r>
                              <w:rPr>
                                <w:rFonts w:ascii="DejaVu Sans" w:hAnsi="DejaVu Sans"/>
                              </w:rPr>
                              <w:t>∼</w:t>
                            </w:r>
                            <w:r>
                              <w:rPr>
                                <w:rFonts w:ascii="DejaVu Sans" w:hAnsi="DejaVu Sans"/>
                                <w:spacing w:val="-30"/>
                              </w:rPr>
                              <w:t xml:space="preserve"> </w:t>
                            </w:r>
                            <w:r>
                              <w:rPr>
                                <w:rFonts w:ascii="DejaVu Sans" w:hAnsi="DejaVu Sans"/>
                              </w:rPr>
                              <w:t>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1A03B" id="Text Box 10" o:spid="_x0000_s1107" type="#_x0000_t202" style="position:absolute;left:0;text-align:left;margin-left:286.4pt;margin-top:23.25pt;width:15.5pt;height:15.6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" filled="f" stroked="f">
                <v:textbox inset="0,0,0,0">
                  <w:txbxContent>
                    <w:p w14:paraId="4B1FD695" w14:textId="77777777" w:rsidR="00785F08" w:rsidRDefault="00785F08">
                      <w:pPr>
                        <w:pStyle w:val="Textkrper"/>
                        <w:spacing w:line="182" w:lineRule="exact"/>
                        <w:rPr>
                          <w:rFonts w:ascii="DejaVu Sans" w:hAnsi="DejaVu Sans"/>
                        </w:rPr>
                      </w:pPr>
                      <w:r>
                        <w:rPr>
                          <w:rFonts w:ascii="DejaVu Sans" w:hAnsi="DejaVu Sans"/>
                        </w:rPr>
                        <w:t>∼</w:t>
                      </w:r>
                      <w:r>
                        <w:rPr>
                          <w:rFonts w:ascii="DejaVu Sans" w:hAnsi="DejaVu Sans"/>
                          <w:spacing w:val="-30"/>
                        </w:rPr>
                        <w:t xml:space="preserve"> </w:t>
                      </w:r>
                      <w:r>
                        <w:rPr>
                          <w:rFonts w:ascii="DejaVu Sans" w:hAnsi="DejaVu Sans"/>
                        </w:rPr>
                        <w:t>U</w:t>
                      </w:r>
                    </w:p>
                  </w:txbxContent>
                </v:textbox>
                <w10:wrap anchorx="page"/>
              </v:shape>
            </w:pict>
          </mc:Fallback>
        </mc:AlternateContent>
      </w:r>
      <w:r w:rsidR="00753B5A">
        <w:rPr>
          <w:rFonts w:ascii="Arial"/>
          <w:w w:val="105"/>
          <w:sz w:val="9"/>
        </w:rPr>
        <w:t>238</w:t>
      </w:r>
    </w:p>
    <w:p w14:paraId="00DA42A8" w14:textId="77777777" w:rsidR="00EC0BD2" w:rsidRDefault="00753B5A">
      <w:pPr>
        <w:pStyle w:val="Textkrper"/>
        <w:spacing w:line="183" w:lineRule="exact"/>
        <w:ind w:left="159"/>
      </w:pPr>
      <w:r>
        <w:br w:type="column"/>
      </w:r>
      <w:r>
        <w:rPr>
          <w:b/>
          <w:i/>
          <w:w w:val="120"/>
          <w:position w:val="2"/>
        </w:rPr>
        <w:lastRenderedPageBreak/>
        <w:t>x</w:t>
      </w:r>
      <w:r>
        <w:rPr>
          <w:rFonts w:ascii="Arial" w:hAnsi="Arial"/>
          <w:i/>
          <w:w w:val="120"/>
          <w:sz w:val="12"/>
        </w:rPr>
        <w:t xml:space="preserve">t </w:t>
      </w:r>
      <w:r>
        <w:rPr>
          <w:rFonts w:ascii="DejaVu Sans" w:hAnsi="DejaVu Sans"/>
          <w:w w:val="105"/>
          <w:position w:val="2"/>
        </w:rPr>
        <w:t xml:space="preserve">∈ </w:t>
      </w:r>
      <w:r>
        <w:rPr>
          <w:rFonts w:ascii="Arial" w:hAnsi="Arial"/>
          <w:w w:val="110"/>
          <w:position w:val="2"/>
        </w:rPr>
        <w:t xml:space="preserve">N </w:t>
      </w:r>
      <w:r>
        <w:rPr>
          <w:w w:val="110"/>
          <w:position w:val="2"/>
        </w:rPr>
        <w:t>is a triple containing the number of susceptible (</w:t>
      </w:r>
      <w:r>
        <w:rPr>
          <w:i/>
          <w:w w:val="110"/>
          <w:position w:val="2"/>
        </w:rPr>
        <w:t>S</w:t>
      </w:r>
      <w:r>
        <w:rPr>
          <w:w w:val="110"/>
          <w:position w:val="2"/>
        </w:rPr>
        <w:t>), number of infected (</w:t>
      </w:r>
      <w:r>
        <w:rPr>
          <w:i/>
          <w:w w:val="110"/>
          <w:position w:val="2"/>
        </w:rPr>
        <w:t>I</w:t>
      </w:r>
      <w:r>
        <w:rPr>
          <w:w w:val="110"/>
          <w:position w:val="2"/>
        </w:rPr>
        <w:t>), and recovered (</w:t>
      </w:r>
      <w:r>
        <w:rPr>
          <w:i/>
          <w:w w:val="110"/>
          <w:position w:val="2"/>
        </w:rPr>
        <w:t>R</w:t>
      </w:r>
      <w:r>
        <w:rPr>
          <w:w w:val="110"/>
          <w:position w:val="2"/>
        </w:rPr>
        <w:t xml:space="preserve">) individuals at time </w:t>
      </w:r>
      <w:r>
        <w:rPr>
          <w:i/>
          <w:w w:val="110"/>
          <w:position w:val="2"/>
        </w:rPr>
        <w:t>t</w:t>
      </w:r>
      <w:r>
        <w:rPr>
          <w:w w:val="110"/>
          <w:position w:val="2"/>
        </w:rPr>
        <w:t>.</w:t>
      </w:r>
    </w:p>
    <w:p w14:paraId="503BD7A9" w14:textId="77777777" w:rsidR="00EC0BD2" w:rsidRDefault="00EC0BD2">
      <w:pPr>
        <w:spacing w:line="183" w:lineRule="exact"/>
        <w:sectPr w:rsidR="00EC0BD2">
          <w:type w:val="continuous"/>
          <w:pgSz w:w="12240" w:h="15840"/>
          <w:pgMar w:top="880" w:right="0" w:bottom="280" w:left="560" w:header="720" w:footer="720" w:gutter="0"/>
          <w:cols w:num="2" w:space="720" w:equalWidth="0">
            <w:col w:w="368" w:space="40"/>
            <w:col w:w="11272"/>
          </w:cols>
        </w:sectPr>
      </w:pPr>
    </w:p>
    <w:p w14:paraId="22CD43D1" w14:textId="77777777" w:rsidR="00EC0BD2" w:rsidRDefault="00EC0BD2">
      <w:pPr>
        <w:pStyle w:val="Textkrper"/>
        <w:spacing w:before="2"/>
        <w:rPr>
          <w:sz w:val="10"/>
        </w:rPr>
      </w:pPr>
    </w:p>
    <w:p w14:paraId="37AF6A90" w14:textId="77777777" w:rsidR="00EC0BD2" w:rsidRDefault="00753B5A">
      <w:pPr>
        <w:ind w:left="209"/>
        <w:rPr>
          <w:rFonts w:ascii="Arial"/>
          <w:sz w:val="9"/>
        </w:rPr>
      </w:pPr>
      <w:r>
        <w:rPr>
          <w:rFonts w:ascii="Arial"/>
          <w:w w:val="105"/>
          <w:sz w:val="9"/>
        </w:rPr>
        <w:t>239</w:t>
      </w:r>
    </w:p>
    <w:p w14:paraId="5F97F4A5" w14:textId="77777777" w:rsidR="00EC0BD2" w:rsidRDefault="00EC0BD2">
      <w:pPr>
        <w:pStyle w:val="Textkrper"/>
        <w:rPr>
          <w:rFonts w:ascii="Arial"/>
          <w:sz w:val="10"/>
        </w:rPr>
      </w:pPr>
    </w:p>
    <w:p w14:paraId="63915214" w14:textId="77777777" w:rsidR="00EC0BD2" w:rsidRDefault="00753B5A">
      <w:pPr>
        <w:ind w:left="209"/>
        <w:rPr>
          <w:rFonts w:ascii="Arial"/>
          <w:sz w:val="9"/>
        </w:rPr>
      </w:pPr>
      <w:r>
        <w:rPr>
          <w:rFonts w:ascii="Arial"/>
          <w:w w:val="105"/>
          <w:sz w:val="9"/>
        </w:rPr>
        <w:t>240</w:t>
      </w:r>
    </w:p>
    <w:p w14:paraId="5906B7EF" w14:textId="77777777" w:rsidR="00EC0BD2" w:rsidRDefault="00EC0BD2">
      <w:pPr>
        <w:pStyle w:val="Textkrper"/>
        <w:rPr>
          <w:rFonts w:ascii="Arial"/>
          <w:sz w:val="10"/>
        </w:rPr>
      </w:pPr>
    </w:p>
    <w:p w14:paraId="71CB3086" w14:textId="77777777" w:rsidR="00EC0BD2" w:rsidRDefault="00753B5A">
      <w:pPr>
        <w:ind w:left="209"/>
        <w:rPr>
          <w:rFonts w:ascii="Arial"/>
          <w:sz w:val="9"/>
        </w:rPr>
      </w:pPr>
      <w:r>
        <w:rPr>
          <w:rFonts w:ascii="Arial"/>
          <w:w w:val="105"/>
          <w:sz w:val="9"/>
        </w:rPr>
        <w:t>241</w:t>
      </w:r>
    </w:p>
    <w:p w14:paraId="1B1189AE" w14:textId="77777777" w:rsidR="00EC0BD2" w:rsidRDefault="00EC0BD2">
      <w:pPr>
        <w:pStyle w:val="Textkrper"/>
        <w:spacing w:before="11"/>
        <w:rPr>
          <w:rFonts w:ascii="Arial"/>
          <w:sz w:val="9"/>
        </w:rPr>
      </w:pPr>
    </w:p>
    <w:p w14:paraId="0ADB9B93" w14:textId="77777777" w:rsidR="00EC0BD2" w:rsidRDefault="00753B5A">
      <w:pPr>
        <w:ind w:left="209"/>
        <w:rPr>
          <w:rFonts w:ascii="Arial"/>
          <w:sz w:val="9"/>
        </w:rPr>
      </w:pPr>
      <w:r>
        <w:rPr>
          <w:rFonts w:ascii="Arial"/>
          <w:w w:val="105"/>
          <w:sz w:val="9"/>
        </w:rPr>
        <w:t>242</w:t>
      </w:r>
    </w:p>
    <w:p w14:paraId="25EC1532" w14:textId="77777777" w:rsidR="00EC0BD2" w:rsidRDefault="00EC0BD2">
      <w:pPr>
        <w:pStyle w:val="Textkrper"/>
        <w:rPr>
          <w:rFonts w:ascii="Arial"/>
          <w:sz w:val="10"/>
        </w:rPr>
      </w:pPr>
    </w:p>
    <w:p w14:paraId="6CF5DAE1" w14:textId="77777777" w:rsidR="00EC0BD2" w:rsidRDefault="00753B5A">
      <w:pPr>
        <w:ind w:left="209"/>
        <w:rPr>
          <w:rFonts w:ascii="Arial"/>
          <w:sz w:val="9"/>
        </w:rPr>
      </w:pPr>
      <w:r>
        <w:rPr>
          <w:rFonts w:ascii="Arial"/>
          <w:w w:val="105"/>
          <w:sz w:val="9"/>
        </w:rPr>
        <w:t>243</w:t>
      </w:r>
    </w:p>
    <w:p w14:paraId="2EDAE107" w14:textId="7D34C47A" w:rsidR="00EC0BD2" w:rsidRDefault="00753B5A">
      <w:pPr>
        <w:pStyle w:val="Textkrper"/>
        <w:spacing w:before="34" w:line="252" w:lineRule="auto"/>
        <w:ind w:left="159" w:right="1031" w:firstLine="239"/>
        <w:jc w:val="both"/>
      </w:pPr>
      <w:r>
        <w:br w:type="column"/>
      </w:r>
      <w:r>
        <w:rPr>
          <w:w w:val="110"/>
        </w:rPr>
        <w:lastRenderedPageBreak/>
        <w:t xml:space="preserve">During training of the networks, </w:t>
      </w:r>
      <w:r>
        <w:rPr>
          <w:spacing w:val="-3"/>
          <w:w w:val="110"/>
        </w:rPr>
        <w:t xml:space="preserve">we </w:t>
      </w:r>
      <w:r>
        <w:rPr>
          <w:w w:val="110"/>
        </w:rPr>
        <w:t xml:space="preserve">simulate time-series from the stochastic SIR model with </w:t>
      </w:r>
      <w:r>
        <w:rPr>
          <w:spacing w:val="-3"/>
          <w:w w:val="110"/>
        </w:rPr>
        <w:t xml:space="preserve">varying </w:t>
      </w:r>
      <w:r>
        <w:rPr>
          <w:w w:val="110"/>
        </w:rPr>
        <w:t>lengths. The number</w:t>
      </w:r>
      <w:del w:id="259" w:author="andreas.voss" w:date="2019-07-09T14:51:00Z">
        <w:r w:rsidDel="000D0C83">
          <w:rPr>
            <w:w w:val="110"/>
          </w:rPr>
          <w:delText xml:space="preserve"> </w:delText>
        </w:r>
      </w:del>
      <w:r>
        <w:rPr>
          <w:w w:val="110"/>
        </w:rPr>
        <w:t xml:space="preserve"> of time points </w:t>
      </w:r>
      <w:r>
        <w:rPr>
          <w:i/>
          <w:w w:val="110"/>
        </w:rPr>
        <w:t xml:space="preserve">T </w:t>
      </w:r>
      <w:del w:id="260" w:author="andreas.voss" w:date="2019-07-09T14:51:00Z">
        <w:r w:rsidDel="000D0C83">
          <w:rPr>
            <w:i/>
            <w:w w:val="110"/>
          </w:rPr>
          <w:delText xml:space="preserve"> </w:delText>
        </w:r>
      </w:del>
      <w:r>
        <w:rPr>
          <w:w w:val="110"/>
        </w:rPr>
        <w:t xml:space="preserve">is drawn from a uniform distribution </w:t>
      </w:r>
      <w:r>
        <w:rPr>
          <w:i/>
          <w:w w:val="110"/>
        </w:rPr>
        <w:t xml:space="preserve">T  </w:t>
      </w:r>
      <w:r>
        <w:rPr>
          <w:w w:val="110"/>
        </w:rPr>
        <w:t>(200</w:t>
      </w:r>
      <w:r>
        <w:rPr>
          <w:i/>
          <w:w w:val="110"/>
        </w:rPr>
        <w:t xml:space="preserve">, </w:t>
      </w:r>
      <w:r>
        <w:rPr>
          <w:w w:val="110"/>
        </w:rPr>
        <w:t xml:space="preserve">500) at each training iteration (see the </w:t>
      </w:r>
      <w:r>
        <w:rPr>
          <w:rFonts w:ascii="Georgia"/>
          <w:b/>
          <w:w w:val="110"/>
        </w:rPr>
        <w:t xml:space="preserve">SI </w:t>
      </w:r>
      <w:r>
        <w:rPr>
          <w:w w:val="110"/>
        </w:rPr>
        <w:t xml:space="preserve">for more details  about the simulation). </w:t>
      </w:r>
      <w:r>
        <w:rPr>
          <w:spacing w:val="-3"/>
          <w:w w:val="110"/>
        </w:rPr>
        <w:t xml:space="preserve">Usually, </w:t>
      </w:r>
      <w:r>
        <w:rPr>
          <w:w w:val="110"/>
        </w:rPr>
        <w:t xml:space="preserve">at </w:t>
      </w:r>
      <w:r>
        <w:rPr>
          <w:spacing w:val="-3"/>
          <w:w w:val="110"/>
        </w:rPr>
        <w:t xml:space="preserve">lower </w:t>
      </w:r>
      <w:r>
        <w:rPr>
          <w:i/>
          <w:w w:val="110"/>
        </w:rPr>
        <w:t xml:space="preserve">T </w:t>
      </w:r>
      <w:r>
        <w:rPr>
          <w:w w:val="110"/>
        </w:rPr>
        <w:t xml:space="preserve">s, the system has not converged to an equilibrium (i.e., not all individuals </w:t>
      </w:r>
      <w:r>
        <w:rPr>
          <w:spacing w:val="-3"/>
          <w:w w:val="110"/>
        </w:rPr>
        <w:t xml:space="preserve">have </w:t>
      </w:r>
      <w:r>
        <w:rPr>
          <w:w w:val="110"/>
        </w:rPr>
        <w:t xml:space="preserve">transitioned from being </w:t>
      </w:r>
      <w:r>
        <w:rPr>
          <w:i/>
          <w:w w:val="110"/>
        </w:rPr>
        <w:t xml:space="preserve">I </w:t>
      </w:r>
      <w:r>
        <w:rPr>
          <w:w w:val="110"/>
        </w:rPr>
        <w:t xml:space="preserve">to </w:t>
      </w:r>
      <w:r>
        <w:rPr>
          <w:i/>
          <w:w w:val="110"/>
        </w:rPr>
        <w:t>R</w:t>
      </w:r>
      <w:r>
        <w:rPr>
          <w:w w:val="110"/>
        </w:rPr>
        <w:t xml:space="preserve">). Thus, it is especially interesting to see if our method can recover the parameters, even if the process dynamics are still unfolding </w:t>
      </w:r>
      <w:r>
        <w:rPr>
          <w:spacing w:val="-3"/>
          <w:w w:val="110"/>
        </w:rPr>
        <w:t>over</w:t>
      </w:r>
      <w:r>
        <w:rPr>
          <w:spacing w:val="20"/>
          <w:w w:val="110"/>
        </w:rPr>
        <w:t xml:space="preserve"> </w:t>
      </w:r>
      <w:r>
        <w:rPr>
          <w:w w:val="110"/>
        </w:rPr>
        <w:t>time.</w:t>
      </w:r>
    </w:p>
    <w:p w14:paraId="1DF7839D" w14:textId="77777777" w:rsidR="00EC0BD2" w:rsidRDefault="00EC0BD2">
      <w:pPr>
        <w:spacing w:line="252" w:lineRule="auto"/>
        <w:jc w:val="both"/>
        <w:sectPr w:rsidR="00EC0BD2">
          <w:type w:val="continuous"/>
          <w:pgSz w:w="12240" w:h="15840"/>
          <w:pgMar w:top="880" w:right="0" w:bottom="280" w:left="560" w:header="720" w:footer="720" w:gutter="0"/>
          <w:cols w:num="2" w:space="720" w:equalWidth="0">
            <w:col w:w="368" w:space="40"/>
            <w:col w:w="11272"/>
          </w:cols>
        </w:sectPr>
      </w:pPr>
    </w:p>
    <w:p w14:paraId="3B80EF1C" w14:textId="77777777" w:rsidR="00EC0BD2" w:rsidRDefault="00EC0BD2">
      <w:pPr>
        <w:pStyle w:val="Textkrper"/>
        <w:rPr>
          <w:sz w:val="20"/>
        </w:rPr>
      </w:pPr>
    </w:p>
    <w:p w14:paraId="5C61CD2D" w14:textId="77777777" w:rsidR="00EC0BD2" w:rsidRDefault="00EC0BD2">
      <w:pPr>
        <w:pStyle w:val="Textkrper"/>
        <w:spacing w:before="3"/>
        <w:rPr>
          <w:sz w:val="27"/>
        </w:rPr>
      </w:pPr>
    </w:p>
    <w:p w14:paraId="2F09268B" w14:textId="77777777" w:rsidR="00EC0BD2" w:rsidRDefault="00753B5A">
      <w:pPr>
        <w:pStyle w:val="Textkrper"/>
        <w:ind w:left="645"/>
        <w:rPr>
          <w:sz w:val="20"/>
        </w:rPr>
      </w:pPr>
      <w:r>
        <w:rPr>
          <w:noProof/>
          <w:sz w:val="20"/>
          <w:lang w:val="de-DE" w:eastAsia="de-DE"/>
        </w:rPr>
        <w:drawing>
          <wp:inline distT="0" distB="0" distL="0" distR="0" wp14:anchorId="47D1E1C1" wp14:editId="59CE83C6">
            <wp:extent cx="2775775" cy="1360455"/>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1" cstate="print"/>
                    <a:stretch>
                      <a:fillRect/>
                    </a:stretch>
                  </pic:blipFill>
                  <pic:spPr>
                    <a:xfrm>
                      <a:off x="0" y="0"/>
                      <a:ext cx="2775775" cy="1360455"/>
                    </a:xfrm>
                    <a:prstGeom prst="rect">
                      <a:avLst/>
                    </a:prstGeom>
                  </pic:spPr>
                </pic:pic>
              </a:graphicData>
            </a:graphic>
          </wp:inline>
        </w:drawing>
      </w:r>
    </w:p>
    <w:p w14:paraId="0D186B41" w14:textId="77777777" w:rsidR="00EC0BD2" w:rsidRDefault="0043734F">
      <w:pPr>
        <w:pStyle w:val="Listenabsatz"/>
        <w:numPr>
          <w:ilvl w:val="0"/>
          <w:numId w:val="1"/>
        </w:numPr>
        <w:tabs>
          <w:tab w:val="left" w:pos="1679"/>
        </w:tabs>
        <w:spacing w:before="124"/>
        <w:ind w:hanging="198"/>
        <w:jc w:val="left"/>
        <w:rPr>
          <w:rFonts w:ascii="Arial Black" w:hAnsi="Arial Black"/>
          <w:sz w:val="14"/>
        </w:rPr>
      </w:pPr>
      <w:r>
        <w:rPr>
          <w:noProof/>
          <w:lang w:val="de-DE" w:eastAsia="de-DE"/>
        </w:rPr>
        <mc:AlternateContent>
          <mc:Choice Requires="wps">
            <w:drawing>
              <wp:anchor distT="0" distB="0" distL="114300" distR="114300" simplePos="0" relativeHeight="251685888" behindDoc="1" locked="0" layoutInCell="1" allowOverlap="1" wp14:anchorId="62A23AE3" wp14:editId="04BA0F41">
                <wp:simplePos x="0" y="0"/>
                <wp:positionH relativeFrom="page">
                  <wp:posOffset>1683385</wp:posOffset>
                </wp:positionH>
                <wp:positionV relativeFrom="paragraph">
                  <wp:posOffset>-205740</wp:posOffset>
                </wp:positionV>
                <wp:extent cx="1974850" cy="1974850"/>
                <wp:effectExtent l="0" t="0" r="0" b="1270"/>
                <wp:wrapNone/>
                <wp:docPr id="2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197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5A464" w14:textId="77777777" w:rsidR="00785F08" w:rsidRDefault="00785F08">
                            <w:pPr>
                              <w:spacing w:before="1239" w:line="1871" w:lineRule="exact"/>
                              <w:rPr>
                                <w:b/>
                                <w:sz w:val="170"/>
                              </w:rPr>
                            </w:pPr>
                            <w:r>
                              <w:rPr>
                                <w:b/>
                                <w:color w:val="E5E5E5"/>
                                <w:sz w:val="170"/>
                              </w:rPr>
                              <w:t>DR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A23AE3" id="Text Box 9" o:spid="_x0000_s1108" type="#_x0000_t202" style="position:absolute;left:0;text-align:left;margin-left:132.55pt;margin-top:-16.2pt;width:155.5pt;height:155.5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" filled="f" stroked="f">
                <v:textbox inset="0,0,0,0">
                  <w:txbxContent>
                    <w:p w14:paraId="5895A464" w14:textId="77777777" w:rsidR="00785F08" w:rsidRDefault="00785F08">
                      <w:pPr>
                        <w:spacing w:before="1239" w:line="1871" w:lineRule="exact"/>
                        <w:rPr>
                          <w:b/>
                          <w:sz w:val="170"/>
                        </w:rPr>
                      </w:pPr>
                      <w:r>
                        <w:rPr>
                          <w:b/>
                          <w:color w:val="E5E5E5"/>
                          <w:sz w:val="170"/>
                        </w:rPr>
                        <w:t>DR</w:t>
                      </w:r>
                    </w:p>
                  </w:txbxContent>
                </v:textbox>
                <w10:wrap anchorx="page"/>
              </v:shape>
            </w:pict>
          </mc:Fallback>
        </mc:AlternateContent>
      </w:r>
      <w:r>
        <w:rPr>
          <w:noProof/>
          <w:lang w:val="de-DE" w:eastAsia="de-DE"/>
        </w:rPr>
        <mc:AlternateContent>
          <mc:Choice Requires="wps">
            <w:drawing>
              <wp:anchor distT="0" distB="0" distL="114300" distR="114300" simplePos="0" relativeHeight="251686912" behindDoc="1" locked="0" layoutInCell="1" allowOverlap="1" wp14:anchorId="70E7DC98" wp14:editId="0A06A4F7">
                <wp:simplePos x="0" y="0"/>
                <wp:positionH relativeFrom="page">
                  <wp:posOffset>2719705</wp:posOffset>
                </wp:positionH>
                <wp:positionV relativeFrom="paragraph">
                  <wp:posOffset>-1064895</wp:posOffset>
                </wp:positionV>
                <wp:extent cx="1797685" cy="1797685"/>
                <wp:effectExtent l="0" t="3175" r="0" b="0"/>
                <wp:wrapNone/>
                <wp:docPr id="2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1797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8CA85" w14:textId="77777777" w:rsidR="00785F08" w:rsidRDefault="00785F08">
                            <w:pPr>
                              <w:spacing w:before="960" w:line="1871" w:lineRule="exact"/>
                              <w:rPr>
                                <w:b/>
                                <w:sz w:val="170"/>
                              </w:rPr>
                            </w:pPr>
                            <w:r>
                              <w:rPr>
                                <w:b/>
                                <w:color w:val="E5E5E5"/>
                                <w:sz w:val="170"/>
                              </w:rPr>
                              <w:t>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7DC98" id="Text Box 8" o:spid="_x0000_s1109" type="#_x0000_t202" style="position:absolute;left:0;text-align:left;margin-left:214.15pt;margin-top:-83.85pt;width:141.55pt;height:141.5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" filled="f" stroked="f">
                <v:textbox inset="0,0,0,0">
                  <w:txbxContent>
                    <w:p w14:paraId="7BD8CA85" w14:textId="77777777" w:rsidR="00785F08" w:rsidRDefault="00785F08">
                      <w:pPr>
                        <w:spacing w:before="960" w:line="1871" w:lineRule="exact"/>
                        <w:rPr>
                          <w:b/>
                          <w:sz w:val="170"/>
                        </w:rPr>
                      </w:pPr>
                      <w:r>
                        <w:rPr>
                          <w:b/>
                          <w:color w:val="E5E5E5"/>
                          <w:sz w:val="170"/>
                        </w:rPr>
                        <w:t>FT</w:t>
                      </w:r>
                    </w:p>
                  </w:txbxContent>
                </v:textbox>
                <w10:wrap anchorx="page"/>
              </v:shape>
            </w:pict>
          </mc:Fallback>
        </mc:AlternateContent>
      </w:r>
      <w:r>
        <w:rPr>
          <w:noProof/>
          <w:lang w:val="de-DE" w:eastAsia="de-DE"/>
        </w:rPr>
        <mc:AlternateContent>
          <mc:Choice Requires="wps">
            <w:drawing>
              <wp:anchor distT="0" distB="0" distL="114300" distR="114300" simplePos="0" relativeHeight="251687936" behindDoc="1" locked="0" layoutInCell="1" allowOverlap="1" wp14:anchorId="3BF34104" wp14:editId="7E121383">
                <wp:simplePos x="0" y="0"/>
                <wp:positionH relativeFrom="page">
                  <wp:posOffset>2222500</wp:posOffset>
                </wp:positionH>
                <wp:positionV relativeFrom="paragraph">
                  <wp:posOffset>-182880</wp:posOffset>
                </wp:positionV>
                <wp:extent cx="1412875" cy="1412875"/>
                <wp:effectExtent l="3175" t="0" r="3175" b="0"/>
                <wp:wrapNone/>
                <wp:docPr id="2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2875" cy="1412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9A05B" w14:textId="77777777" w:rsidR="00785F08" w:rsidRDefault="00785F08">
                            <w:pPr>
                              <w:spacing w:before="354" w:line="1871" w:lineRule="exact"/>
                              <w:rPr>
                                <w:b/>
                                <w:sz w:val="170"/>
                              </w:rPr>
                            </w:pPr>
                            <w:r>
                              <w:rPr>
                                <w:b/>
                                <w:color w:val="E5E5E5"/>
                                <w:w w:val="90"/>
                                <w:sz w:val="170"/>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F34104" id="Text Box 7" o:spid="_x0000_s1110" type="#_x0000_t202" style="position:absolute;left:0;text-align:left;margin-left:175pt;margin-top:-14.4pt;width:111.25pt;height:111.25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" filled="f" stroked="f">
                <v:textbox inset="0,0,0,0">
                  <w:txbxContent>
                    <w:p w14:paraId="5859A05B" w14:textId="77777777" w:rsidR="00785F08" w:rsidRDefault="00785F08">
                      <w:pPr>
                        <w:spacing w:before="354" w:line="1871" w:lineRule="exact"/>
                        <w:rPr>
                          <w:b/>
                          <w:sz w:val="170"/>
                        </w:rPr>
                      </w:pPr>
                      <w:r>
                        <w:rPr>
                          <w:b/>
                          <w:color w:val="E5E5E5"/>
                          <w:w w:val="90"/>
                          <w:sz w:val="170"/>
                        </w:rPr>
                        <w:t>A</w:t>
                      </w:r>
                    </w:p>
                  </w:txbxContent>
                </v:textbox>
                <w10:wrap anchorx="page"/>
              </v:shape>
            </w:pict>
          </mc:Fallback>
        </mc:AlternateContent>
      </w:r>
      <w:bookmarkStart w:id="261" w:name="_bookmark11"/>
      <w:bookmarkEnd w:id="261"/>
      <w:r w:rsidR="00753B5A">
        <w:rPr>
          <w:w w:val="110"/>
          <w:sz w:val="13"/>
        </w:rPr>
        <w:t>Example</w:t>
      </w:r>
      <w:r w:rsidR="00753B5A">
        <w:rPr>
          <w:spacing w:val="-10"/>
          <w:w w:val="110"/>
          <w:sz w:val="13"/>
        </w:rPr>
        <w:t xml:space="preserve"> </w:t>
      </w:r>
      <w:r w:rsidR="00753B5A">
        <w:rPr>
          <w:w w:val="110"/>
          <w:sz w:val="13"/>
        </w:rPr>
        <w:t>SIR</w:t>
      </w:r>
      <w:r w:rsidR="00753B5A">
        <w:rPr>
          <w:spacing w:val="-9"/>
          <w:w w:val="110"/>
          <w:sz w:val="13"/>
        </w:rPr>
        <w:t xml:space="preserve"> </w:t>
      </w:r>
      <w:proofErr w:type="spellStart"/>
      <w:r w:rsidR="00753B5A">
        <w:rPr>
          <w:w w:val="110"/>
          <w:sz w:val="13"/>
        </w:rPr>
        <w:t>timeseries</w:t>
      </w:r>
      <w:proofErr w:type="spellEnd"/>
      <w:r w:rsidR="00753B5A">
        <w:rPr>
          <w:spacing w:val="-9"/>
          <w:w w:val="110"/>
          <w:sz w:val="13"/>
        </w:rPr>
        <w:t xml:space="preserve"> </w:t>
      </w:r>
      <w:r w:rsidR="00753B5A">
        <w:rPr>
          <w:w w:val="110"/>
          <w:sz w:val="13"/>
        </w:rPr>
        <w:t>with</w:t>
      </w:r>
      <w:r w:rsidR="00753B5A">
        <w:rPr>
          <w:spacing w:val="-9"/>
          <w:w w:val="110"/>
          <w:sz w:val="13"/>
        </w:rPr>
        <w:t xml:space="preserve"> </w:t>
      </w:r>
      <w:r w:rsidR="00753B5A">
        <w:rPr>
          <w:i/>
          <w:w w:val="110"/>
          <w:sz w:val="14"/>
        </w:rPr>
        <w:t>β</w:t>
      </w:r>
      <w:r w:rsidR="00753B5A">
        <w:rPr>
          <w:i/>
          <w:spacing w:val="1"/>
          <w:w w:val="110"/>
          <w:sz w:val="14"/>
        </w:rPr>
        <w:t xml:space="preserve"> </w:t>
      </w:r>
      <w:r w:rsidR="00753B5A">
        <w:rPr>
          <w:rFonts w:ascii="Arial Black" w:hAnsi="Arial Black"/>
          <w:w w:val="110"/>
          <w:sz w:val="14"/>
        </w:rPr>
        <w:t>=</w:t>
      </w:r>
      <w:r w:rsidR="00753B5A">
        <w:rPr>
          <w:rFonts w:ascii="Arial Black" w:hAnsi="Arial Black"/>
          <w:spacing w:val="-14"/>
          <w:w w:val="110"/>
          <w:sz w:val="14"/>
        </w:rPr>
        <w:t xml:space="preserve"> </w:t>
      </w:r>
      <w:r w:rsidR="00753B5A">
        <w:rPr>
          <w:rFonts w:ascii="Arial Black" w:hAnsi="Arial Black"/>
          <w:w w:val="110"/>
          <w:sz w:val="14"/>
        </w:rPr>
        <w:t>0</w:t>
      </w:r>
      <w:r w:rsidR="00753B5A">
        <w:rPr>
          <w:i/>
          <w:w w:val="110"/>
          <w:sz w:val="14"/>
        </w:rPr>
        <w:t>.</w:t>
      </w:r>
      <w:r w:rsidR="00753B5A">
        <w:rPr>
          <w:rFonts w:ascii="Arial Black" w:hAnsi="Arial Black"/>
          <w:w w:val="110"/>
          <w:sz w:val="14"/>
        </w:rPr>
        <w:t>5</w:t>
      </w:r>
      <w:r w:rsidR="00753B5A">
        <w:rPr>
          <w:rFonts w:ascii="Arial Black" w:hAnsi="Arial Black"/>
          <w:spacing w:val="-20"/>
          <w:w w:val="110"/>
          <w:sz w:val="14"/>
        </w:rPr>
        <w:t xml:space="preserve"> </w:t>
      </w:r>
      <w:r w:rsidR="00753B5A">
        <w:rPr>
          <w:w w:val="110"/>
          <w:sz w:val="13"/>
        </w:rPr>
        <w:t>and</w:t>
      </w:r>
      <w:r w:rsidR="00753B5A">
        <w:rPr>
          <w:spacing w:val="-9"/>
          <w:w w:val="110"/>
          <w:sz w:val="13"/>
        </w:rPr>
        <w:t xml:space="preserve"> </w:t>
      </w:r>
      <w:r w:rsidR="00753B5A">
        <w:rPr>
          <w:i/>
          <w:w w:val="110"/>
          <w:sz w:val="14"/>
        </w:rPr>
        <w:t>γ</w:t>
      </w:r>
      <w:r w:rsidR="00753B5A">
        <w:rPr>
          <w:i/>
          <w:spacing w:val="3"/>
          <w:w w:val="110"/>
          <w:sz w:val="14"/>
        </w:rPr>
        <w:t xml:space="preserve"> </w:t>
      </w:r>
      <w:r w:rsidR="00753B5A">
        <w:rPr>
          <w:rFonts w:ascii="Arial Black" w:hAnsi="Arial Black"/>
          <w:w w:val="110"/>
          <w:sz w:val="14"/>
        </w:rPr>
        <w:t>=</w:t>
      </w:r>
      <w:r w:rsidR="00753B5A">
        <w:rPr>
          <w:rFonts w:ascii="Arial Black" w:hAnsi="Arial Black"/>
          <w:spacing w:val="-14"/>
          <w:w w:val="110"/>
          <w:sz w:val="14"/>
        </w:rPr>
        <w:t xml:space="preserve"> </w:t>
      </w:r>
      <w:r w:rsidR="00753B5A">
        <w:rPr>
          <w:rFonts w:ascii="Arial Black" w:hAnsi="Arial Black"/>
          <w:w w:val="110"/>
          <w:sz w:val="14"/>
        </w:rPr>
        <w:t>0</w:t>
      </w:r>
      <w:r w:rsidR="00753B5A">
        <w:rPr>
          <w:i/>
          <w:w w:val="110"/>
          <w:sz w:val="14"/>
        </w:rPr>
        <w:t>.</w:t>
      </w:r>
      <w:r w:rsidR="00753B5A">
        <w:rPr>
          <w:rFonts w:ascii="Arial Black" w:hAnsi="Arial Black"/>
          <w:w w:val="110"/>
          <w:sz w:val="14"/>
        </w:rPr>
        <w:t>2</w:t>
      </w:r>
    </w:p>
    <w:p w14:paraId="7CD75E66" w14:textId="77777777" w:rsidR="00EC0BD2" w:rsidRDefault="00EC0BD2">
      <w:pPr>
        <w:pStyle w:val="Textkrper"/>
        <w:spacing w:before="1"/>
        <w:rPr>
          <w:rFonts w:ascii="Arial Black"/>
          <w:sz w:val="20"/>
        </w:rPr>
      </w:pPr>
    </w:p>
    <w:p w14:paraId="6D4D5B53" w14:textId="77777777" w:rsidR="00EC0BD2" w:rsidRDefault="00753B5A">
      <w:pPr>
        <w:pStyle w:val="Textkrper"/>
        <w:ind w:left="742" w:right="-138"/>
        <w:rPr>
          <w:rFonts w:ascii="Arial Black"/>
          <w:sz w:val="20"/>
        </w:rPr>
      </w:pPr>
      <w:r>
        <w:rPr>
          <w:rFonts w:ascii="Arial Black"/>
          <w:noProof/>
          <w:sz w:val="20"/>
          <w:lang w:val="de-DE" w:eastAsia="de-DE"/>
        </w:rPr>
        <w:drawing>
          <wp:inline distT="0" distB="0" distL="0" distR="0" wp14:anchorId="1683795C" wp14:editId="4CD38022">
            <wp:extent cx="3048381" cy="1447514"/>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2" cstate="print"/>
                    <a:stretch>
                      <a:fillRect/>
                    </a:stretch>
                  </pic:blipFill>
                  <pic:spPr>
                    <a:xfrm>
                      <a:off x="0" y="0"/>
                      <a:ext cx="3048381" cy="1447514"/>
                    </a:xfrm>
                    <a:prstGeom prst="rect">
                      <a:avLst/>
                    </a:prstGeom>
                  </pic:spPr>
                </pic:pic>
              </a:graphicData>
            </a:graphic>
          </wp:inline>
        </w:drawing>
      </w:r>
    </w:p>
    <w:p w14:paraId="4BB56B20" w14:textId="77777777" w:rsidR="00EC0BD2" w:rsidRDefault="00753B5A">
      <w:pPr>
        <w:spacing w:before="159"/>
        <w:ind w:left="2080"/>
        <w:rPr>
          <w:rFonts w:ascii="Arial"/>
          <w:sz w:val="13"/>
        </w:rPr>
      </w:pPr>
      <w:r>
        <w:rPr>
          <w:rFonts w:ascii="Arial"/>
          <w:b/>
          <w:w w:val="105"/>
          <w:sz w:val="13"/>
        </w:rPr>
        <w:t xml:space="preserve">(c) </w:t>
      </w:r>
      <w:r>
        <w:rPr>
          <w:rFonts w:ascii="Arial"/>
          <w:w w:val="105"/>
          <w:sz w:val="13"/>
        </w:rPr>
        <w:t>Parameter recovery (</w:t>
      </w:r>
      <w:r>
        <w:rPr>
          <w:rFonts w:ascii="Arial"/>
          <w:i/>
          <w:w w:val="105"/>
          <w:sz w:val="14"/>
        </w:rPr>
        <w:t xml:space="preserve">T </w:t>
      </w:r>
      <w:r>
        <w:rPr>
          <w:rFonts w:ascii="Arial Black"/>
          <w:w w:val="105"/>
          <w:sz w:val="14"/>
        </w:rPr>
        <w:t>= 500</w:t>
      </w:r>
      <w:r>
        <w:rPr>
          <w:rFonts w:ascii="Arial"/>
          <w:w w:val="105"/>
          <w:sz w:val="13"/>
        </w:rPr>
        <w:t>)</w:t>
      </w:r>
    </w:p>
    <w:p w14:paraId="09DB7ABA" w14:textId="77777777" w:rsidR="00EC0BD2" w:rsidRDefault="00753B5A">
      <w:pPr>
        <w:pStyle w:val="Textkrper"/>
        <w:rPr>
          <w:rFonts w:ascii="Arial"/>
          <w:sz w:val="20"/>
        </w:rPr>
      </w:pPr>
      <w:r>
        <w:br w:type="column"/>
      </w:r>
    </w:p>
    <w:p w14:paraId="43FFEBB7" w14:textId="77777777" w:rsidR="00EC0BD2" w:rsidRDefault="00EC0BD2">
      <w:pPr>
        <w:pStyle w:val="Textkrper"/>
        <w:rPr>
          <w:rFonts w:ascii="Arial"/>
          <w:sz w:val="20"/>
        </w:rPr>
      </w:pPr>
    </w:p>
    <w:p w14:paraId="4C02A385" w14:textId="77777777" w:rsidR="00EC0BD2" w:rsidRDefault="00753B5A">
      <w:pPr>
        <w:pStyle w:val="Textkrper"/>
        <w:spacing w:before="4"/>
        <w:rPr>
          <w:rFonts w:ascii="Arial"/>
          <w:sz w:val="29"/>
        </w:rPr>
      </w:pPr>
      <w:r>
        <w:rPr>
          <w:noProof/>
          <w:lang w:val="de-DE" w:eastAsia="de-DE"/>
        </w:rPr>
        <w:drawing>
          <wp:anchor distT="0" distB="0" distL="0" distR="0" simplePos="0" relativeHeight="251611136" behindDoc="0" locked="0" layoutInCell="1" allowOverlap="1" wp14:anchorId="68E77DA7" wp14:editId="13CC5FB0">
            <wp:simplePos x="0" y="0"/>
            <wp:positionH relativeFrom="page">
              <wp:posOffset>4178711</wp:posOffset>
            </wp:positionH>
            <wp:positionV relativeFrom="paragraph">
              <wp:posOffset>239541</wp:posOffset>
            </wp:positionV>
            <wp:extent cx="2574035" cy="826008"/>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3" cstate="print"/>
                    <a:stretch>
                      <a:fillRect/>
                    </a:stretch>
                  </pic:blipFill>
                  <pic:spPr>
                    <a:xfrm>
                      <a:off x="0" y="0"/>
                      <a:ext cx="2574035" cy="826008"/>
                    </a:xfrm>
                    <a:prstGeom prst="rect">
                      <a:avLst/>
                    </a:prstGeom>
                  </pic:spPr>
                </pic:pic>
              </a:graphicData>
            </a:graphic>
          </wp:anchor>
        </w:drawing>
      </w:r>
    </w:p>
    <w:p w14:paraId="1C480F91" w14:textId="77777777" w:rsidR="00EC0BD2" w:rsidRDefault="00EC0BD2">
      <w:pPr>
        <w:pStyle w:val="Textkrper"/>
        <w:spacing w:before="10"/>
        <w:rPr>
          <w:rFonts w:ascii="Arial"/>
          <w:sz w:val="15"/>
        </w:rPr>
      </w:pPr>
    </w:p>
    <w:p w14:paraId="1389F6E2" w14:textId="77777777" w:rsidR="00EC0BD2" w:rsidRDefault="00753B5A">
      <w:pPr>
        <w:pStyle w:val="Listenabsatz"/>
        <w:numPr>
          <w:ilvl w:val="0"/>
          <w:numId w:val="1"/>
        </w:numPr>
        <w:tabs>
          <w:tab w:val="left" w:pos="1507"/>
        </w:tabs>
        <w:ind w:left="1506" w:hanging="206"/>
        <w:jc w:val="left"/>
        <w:rPr>
          <w:sz w:val="13"/>
        </w:rPr>
      </w:pPr>
      <w:r>
        <w:rPr>
          <w:sz w:val="13"/>
        </w:rPr>
        <w:t>State-transition diagram of the SIR</w:t>
      </w:r>
      <w:r>
        <w:rPr>
          <w:spacing w:val="2"/>
          <w:sz w:val="13"/>
        </w:rPr>
        <w:t xml:space="preserve"> </w:t>
      </w:r>
      <w:r>
        <w:rPr>
          <w:sz w:val="13"/>
        </w:rPr>
        <w:t>model</w:t>
      </w:r>
    </w:p>
    <w:p w14:paraId="2ED10156" w14:textId="77777777" w:rsidR="00EC0BD2" w:rsidRDefault="00EC0BD2">
      <w:pPr>
        <w:pStyle w:val="Textkrper"/>
        <w:rPr>
          <w:rFonts w:ascii="Arial"/>
          <w:sz w:val="20"/>
        </w:rPr>
      </w:pPr>
    </w:p>
    <w:p w14:paraId="232D13CA" w14:textId="77777777" w:rsidR="00EC0BD2" w:rsidRDefault="00753B5A">
      <w:pPr>
        <w:pStyle w:val="Textkrper"/>
        <w:spacing w:before="4"/>
        <w:rPr>
          <w:rFonts w:ascii="Arial"/>
          <w:sz w:val="26"/>
        </w:rPr>
      </w:pPr>
      <w:r>
        <w:rPr>
          <w:noProof/>
          <w:lang w:val="de-DE" w:eastAsia="de-DE"/>
        </w:rPr>
        <w:drawing>
          <wp:anchor distT="0" distB="0" distL="0" distR="0" simplePos="0" relativeHeight="251612160" behindDoc="0" locked="0" layoutInCell="1" allowOverlap="1" wp14:anchorId="227FAB9F" wp14:editId="16E7AD95">
            <wp:simplePos x="0" y="0"/>
            <wp:positionH relativeFrom="page">
              <wp:posOffset>3968860</wp:posOffset>
            </wp:positionH>
            <wp:positionV relativeFrom="paragraph">
              <wp:posOffset>218647</wp:posOffset>
            </wp:positionV>
            <wp:extent cx="1305591" cy="616934"/>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4" cstate="print"/>
                    <a:stretch>
                      <a:fillRect/>
                    </a:stretch>
                  </pic:blipFill>
                  <pic:spPr>
                    <a:xfrm>
                      <a:off x="0" y="0"/>
                      <a:ext cx="1305591" cy="616934"/>
                    </a:xfrm>
                    <a:prstGeom prst="rect">
                      <a:avLst/>
                    </a:prstGeom>
                  </pic:spPr>
                </pic:pic>
              </a:graphicData>
            </a:graphic>
          </wp:anchor>
        </w:drawing>
      </w:r>
      <w:r>
        <w:rPr>
          <w:noProof/>
          <w:lang w:val="de-DE" w:eastAsia="de-DE"/>
        </w:rPr>
        <w:drawing>
          <wp:anchor distT="0" distB="0" distL="0" distR="0" simplePos="0" relativeHeight="251613184" behindDoc="0" locked="0" layoutInCell="1" allowOverlap="1" wp14:anchorId="50FAF728" wp14:editId="46E8A50E">
            <wp:simplePos x="0" y="0"/>
            <wp:positionH relativeFrom="page">
              <wp:posOffset>5540551</wp:posOffset>
            </wp:positionH>
            <wp:positionV relativeFrom="paragraph">
              <wp:posOffset>217512</wp:posOffset>
            </wp:positionV>
            <wp:extent cx="1308734" cy="619220"/>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5" cstate="print"/>
                    <a:stretch>
                      <a:fillRect/>
                    </a:stretch>
                  </pic:blipFill>
                  <pic:spPr>
                    <a:xfrm>
                      <a:off x="0" y="0"/>
                      <a:ext cx="1308734" cy="619220"/>
                    </a:xfrm>
                    <a:prstGeom prst="rect">
                      <a:avLst/>
                    </a:prstGeom>
                  </pic:spPr>
                </pic:pic>
              </a:graphicData>
            </a:graphic>
          </wp:anchor>
        </w:drawing>
      </w:r>
    </w:p>
    <w:p w14:paraId="135CF42B" w14:textId="77777777" w:rsidR="00EC0BD2" w:rsidRDefault="00EC0BD2">
      <w:pPr>
        <w:pStyle w:val="Textkrper"/>
        <w:spacing w:before="2"/>
        <w:rPr>
          <w:rFonts w:ascii="Arial"/>
          <w:sz w:val="22"/>
        </w:rPr>
      </w:pPr>
    </w:p>
    <w:p w14:paraId="700FC98B" w14:textId="77777777" w:rsidR="00EC0BD2" w:rsidRDefault="00753B5A">
      <w:pPr>
        <w:pStyle w:val="Listenabsatz"/>
        <w:numPr>
          <w:ilvl w:val="0"/>
          <w:numId w:val="8"/>
        </w:numPr>
        <w:tabs>
          <w:tab w:val="left" w:pos="765"/>
          <w:tab w:val="left" w:pos="2883"/>
        </w:tabs>
        <w:ind w:left="764" w:hanging="206"/>
        <w:jc w:val="left"/>
        <w:rPr>
          <w:i/>
          <w:sz w:val="14"/>
        </w:rPr>
      </w:pPr>
      <w:r>
        <w:rPr>
          <w:w w:val="105"/>
          <w:sz w:val="13"/>
        </w:rPr>
        <w:t>Performance over all</w:t>
      </w:r>
      <w:r>
        <w:rPr>
          <w:spacing w:val="-30"/>
          <w:w w:val="105"/>
          <w:sz w:val="13"/>
        </w:rPr>
        <w:t xml:space="preserve"> </w:t>
      </w:r>
      <w:r>
        <w:rPr>
          <w:i/>
          <w:w w:val="105"/>
          <w:sz w:val="14"/>
        </w:rPr>
        <w:t>T</w:t>
      </w:r>
      <w:r>
        <w:rPr>
          <w:i/>
          <w:spacing w:val="-24"/>
          <w:w w:val="105"/>
          <w:sz w:val="14"/>
        </w:rPr>
        <w:t xml:space="preserve"> </w:t>
      </w:r>
      <w:r>
        <w:rPr>
          <w:w w:val="105"/>
          <w:sz w:val="13"/>
        </w:rPr>
        <w:t>s</w:t>
      </w:r>
      <w:r>
        <w:rPr>
          <w:w w:val="105"/>
          <w:sz w:val="13"/>
        </w:rPr>
        <w:tab/>
      </w:r>
      <w:r>
        <w:rPr>
          <w:b/>
          <w:w w:val="105"/>
          <w:sz w:val="13"/>
        </w:rPr>
        <w:t>(e)</w:t>
      </w:r>
      <w:r>
        <w:rPr>
          <w:b/>
          <w:spacing w:val="-4"/>
          <w:w w:val="105"/>
          <w:sz w:val="13"/>
        </w:rPr>
        <w:t xml:space="preserve"> </w:t>
      </w:r>
      <w:r>
        <w:rPr>
          <w:w w:val="105"/>
          <w:sz w:val="13"/>
        </w:rPr>
        <w:t>Posterior</w:t>
      </w:r>
      <w:r>
        <w:rPr>
          <w:spacing w:val="-3"/>
          <w:w w:val="105"/>
          <w:sz w:val="13"/>
        </w:rPr>
        <w:t xml:space="preserve"> </w:t>
      </w:r>
      <w:r>
        <w:rPr>
          <w:w w:val="105"/>
          <w:sz w:val="13"/>
        </w:rPr>
        <w:t>variance</w:t>
      </w:r>
      <w:r>
        <w:rPr>
          <w:spacing w:val="-3"/>
          <w:w w:val="105"/>
          <w:sz w:val="13"/>
        </w:rPr>
        <w:t xml:space="preserve"> </w:t>
      </w:r>
      <w:r>
        <w:rPr>
          <w:w w:val="105"/>
          <w:sz w:val="13"/>
        </w:rPr>
        <w:t>over</w:t>
      </w:r>
      <w:r>
        <w:rPr>
          <w:spacing w:val="-3"/>
          <w:w w:val="105"/>
          <w:sz w:val="13"/>
        </w:rPr>
        <w:t xml:space="preserve"> </w:t>
      </w:r>
      <w:r>
        <w:rPr>
          <w:w w:val="105"/>
          <w:sz w:val="13"/>
        </w:rPr>
        <w:t>all</w:t>
      </w:r>
      <w:r>
        <w:rPr>
          <w:spacing w:val="-3"/>
          <w:w w:val="105"/>
          <w:sz w:val="13"/>
        </w:rPr>
        <w:t xml:space="preserve"> </w:t>
      </w:r>
      <w:r>
        <w:rPr>
          <w:i/>
          <w:w w:val="105"/>
          <w:sz w:val="14"/>
        </w:rPr>
        <w:t>T</w:t>
      </w:r>
      <w:r>
        <w:rPr>
          <w:i/>
          <w:spacing w:val="-21"/>
          <w:w w:val="105"/>
          <w:sz w:val="14"/>
        </w:rPr>
        <w:t xml:space="preserve"> </w:t>
      </w:r>
      <w:r>
        <w:rPr>
          <w:i/>
          <w:w w:val="105"/>
          <w:sz w:val="14"/>
        </w:rPr>
        <w:t>s</w:t>
      </w:r>
    </w:p>
    <w:p w14:paraId="28B3D4FB" w14:textId="77777777" w:rsidR="00EC0BD2" w:rsidRDefault="00EC0BD2">
      <w:pPr>
        <w:pStyle w:val="Textkrper"/>
        <w:spacing w:before="7"/>
        <w:rPr>
          <w:rFonts w:ascii="Arial"/>
          <w:i/>
          <w:sz w:val="6"/>
        </w:rPr>
      </w:pPr>
    </w:p>
    <w:p w14:paraId="15FE61D9" w14:textId="77777777" w:rsidR="00EC0BD2" w:rsidRDefault="00753B5A">
      <w:pPr>
        <w:pStyle w:val="berschrift1"/>
        <w:tabs>
          <w:tab w:val="left" w:pos="2712"/>
        </w:tabs>
        <w:ind w:left="203"/>
      </w:pPr>
      <w:r>
        <w:rPr>
          <w:noProof/>
          <w:lang w:val="de-DE" w:eastAsia="de-DE"/>
        </w:rPr>
        <w:drawing>
          <wp:inline distT="0" distB="0" distL="0" distR="0" wp14:anchorId="6610D6A9" wp14:editId="2F0803A9">
            <wp:extent cx="1300734" cy="666083"/>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6" cstate="print"/>
                    <a:stretch>
                      <a:fillRect/>
                    </a:stretch>
                  </pic:blipFill>
                  <pic:spPr>
                    <a:xfrm>
                      <a:off x="0" y="0"/>
                      <a:ext cx="1300734" cy="666083"/>
                    </a:xfrm>
                    <a:prstGeom prst="rect">
                      <a:avLst/>
                    </a:prstGeom>
                  </pic:spPr>
                </pic:pic>
              </a:graphicData>
            </a:graphic>
          </wp:inline>
        </w:drawing>
      </w:r>
      <w:r>
        <w:tab/>
      </w:r>
      <w:r>
        <w:rPr>
          <w:noProof/>
          <w:position w:val="3"/>
          <w:lang w:val="de-DE" w:eastAsia="de-DE"/>
        </w:rPr>
        <w:drawing>
          <wp:inline distT="0" distB="0" distL="0" distR="0" wp14:anchorId="6181444F" wp14:editId="37266357">
            <wp:extent cx="1296733" cy="619791"/>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7" cstate="print"/>
                    <a:stretch>
                      <a:fillRect/>
                    </a:stretch>
                  </pic:blipFill>
                  <pic:spPr>
                    <a:xfrm>
                      <a:off x="0" y="0"/>
                      <a:ext cx="1296733" cy="619791"/>
                    </a:xfrm>
                    <a:prstGeom prst="rect">
                      <a:avLst/>
                    </a:prstGeom>
                  </pic:spPr>
                </pic:pic>
              </a:graphicData>
            </a:graphic>
          </wp:inline>
        </w:drawing>
      </w:r>
    </w:p>
    <w:p w14:paraId="5AFC924E" w14:textId="77777777" w:rsidR="00EC0BD2" w:rsidRDefault="00EC0BD2">
      <w:pPr>
        <w:pStyle w:val="Textkrper"/>
        <w:spacing w:before="5"/>
        <w:rPr>
          <w:rFonts w:ascii="Arial"/>
          <w:i/>
          <w:sz w:val="21"/>
        </w:rPr>
      </w:pPr>
    </w:p>
    <w:p w14:paraId="26859753" w14:textId="77777777" w:rsidR="00EC0BD2" w:rsidRDefault="00753B5A">
      <w:pPr>
        <w:ind w:left="167"/>
        <w:rPr>
          <w:rFonts w:ascii="Arial"/>
          <w:sz w:val="13"/>
        </w:rPr>
      </w:pPr>
      <w:r>
        <w:rPr>
          <w:rFonts w:ascii="Arial"/>
          <w:b/>
          <w:w w:val="105"/>
          <w:sz w:val="13"/>
        </w:rPr>
        <w:t xml:space="preserve">(f) </w:t>
      </w:r>
      <w:r>
        <w:rPr>
          <w:rFonts w:ascii="Arial"/>
          <w:w w:val="105"/>
          <w:sz w:val="13"/>
        </w:rPr>
        <w:t>Example posterior samples (</w:t>
      </w:r>
      <w:r>
        <w:rPr>
          <w:rFonts w:ascii="Arial"/>
          <w:i/>
          <w:w w:val="105"/>
          <w:sz w:val="14"/>
        </w:rPr>
        <w:t xml:space="preserve">T </w:t>
      </w:r>
      <w:r>
        <w:rPr>
          <w:rFonts w:ascii="Arial Black"/>
          <w:w w:val="105"/>
          <w:sz w:val="14"/>
        </w:rPr>
        <w:t xml:space="preserve">= 500 </w:t>
      </w:r>
      <w:r>
        <w:rPr>
          <w:rFonts w:ascii="Arial"/>
          <w:b/>
          <w:w w:val="105"/>
          <w:position w:val="1"/>
          <w:sz w:val="13"/>
        </w:rPr>
        <w:t xml:space="preserve">(g) </w:t>
      </w:r>
      <w:r>
        <w:rPr>
          <w:rFonts w:ascii="Arial"/>
          <w:w w:val="105"/>
          <w:position w:val="1"/>
          <w:sz w:val="13"/>
        </w:rPr>
        <w:t>Simulation-based calibration (SBC)</w:t>
      </w:r>
    </w:p>
    <w:p w14:paraId="6E0B0E96" w14:textId="77777777" w:rsidR="00EC0BD2" w:rsidRDefault="00EC0BD2">
      <w:pPr>
        <w:rPr>
          <w:rFonts w:ascii="Arial"/>
          <w:sz w:val="13"/>
        </w:rPr>
        <w:sectPr w:rsidR="00EC0BD2">
          <w:type w:val="continuous"/>
          <w:pgSz w:w="12240" w:h="15840"/>
          <w:pgMar w:top="880" w:right="0" w:bottom="280" w:left="560" w:header="720" w:footer="720" w:gutter="0"/>
          <w:cols w:num="2" w:space="720" w:equalWidth="0">
            <w:col w:w="5446" w:space="40"/>
            <w:col w:w="6194"/>
          </w:cols>
        </w:sectPr>
      </w:pPr>
    </w:p>
    <w:p w14:paraId="393B7C9D" w14:textId="77777777" w:rsidR="00EC0BD2" w:rsidRDefault="00EC0BD2">
      <w:pPr>
        <w:pStyle w:val="Textkrper"/>
        <w:spacing w:before="7"/>
        <w:rPr>
          <w:rFonts w:ascii="Arial"/>
          <w:sz w:val="16"/>
        </w:rPr>
      </w:pPr>
    </w:p>
    <w:p w14:paraId="3A287112" w14:textId="55B8DA82" w:rsidR="00EC0BD2" w:rsidRDefault="00753B5A">
      <w:pPr>
        <w:spacing w:line="180" w:lineRule="exact"/>
        <w:ind w:left="566" w:right="1032"/>
        <w:jc w:val="both"/>
        <w:rPr>
          <w:rFonts w:ascii="Arial" w:hAnsi="Arial"/>
          <w:sz w:val="13"/>
        </w:rPr>
      </w:pPr>
      <w:r>
        <w:rPr>
          <w:rFonts w:ascii="Arial" w:hAnsi="Arial"/>
          <w:b/>
          <w:w w:val="105"/>
          <w:sz w:val="13"/>
        </w:rPr>
        <w:t>Fig.</w:t>
      </w:r>
      <w:r>
        <w:rPr>
          <w:rFonts w:ascii="Arial" w:hAnsi="Arial"/>
          <w:b/>
          <w:spacing w:val="-11"/>
          <w:w w:val="105"/>
          <w:sz w:val="13"/>
        </w:rPr>
        <w:t xml:space="preserve"> </w:t>
      </w:r>
      <w:r>
        <w:rPr>
          <w:rFonts w:ascii="Arial" w:hAnsi="Arial"/>
          <w:b/>
          <w:w w:val="105"/>
          <w:sz w:val="13"/>
        </w:rPr>
        <w:t>6.</w:t>
      </w:r>
      <w:r>
        <w:rPr>
          <w:rFonts w:ascii="Arial" w:hAnsi="Arial"/>
          <w:b/>
          <w:spacing w:val="-3"/>
          <w:w w:val="105"/>
          <w:sz w:val="13"/>
        </w:rPr>
        <w:t xml:space="preserve"> </w:t>
      </w:r>
      <w:r>
        <w:rPr>
          <w:rFonts w:ascii="Arial" w:hAnsi="Arial"/>
          <w:w w:val="105"/>
          <w:sz w:val="13"/>
        </w:rPr>
        <w:t>Results</w:t>
      </w:r>
      <w:r>
        <w:rPr>
          <w:rFonts w:ascii="Arial" w:hAnsi="Arial"/>
          <w:spacing w:val="-11"/>
          <w:w w:val="105"/>
          <w:sz w:val="13"/>
        </w:rPr>
        <w:t xml:space="preserve"> </w:t>
      </w:r>
      <w:r>
        <w:rPr>
          <w:rFonts w:ascii="Arial" w:hAnsi="Arial"/>
          <w:w w:val="105"/>
          <w:sz w:val="13"/>
        </w:rPr>
        <w:t>on</w:t>
      </w:r>
      <w:r>
        <w:rPr>
          <w:rFonts w:ascii="Arial" w:hAnsi="Arial"/>
          <w:spacing w:val="-10"/>
          <w:w w:val="105"/>
          <w:sz w:val="13"/>
        </w:rPr>
        <w:t xml:space="preserve"> </w:t>
      </w:r>
      <w:r>
        <w:rPr>
          <w:rFonts w:ascii="Arial" w:hAnsi="Arial"/>
          <w:w w:val="105"/>
          <w:sz w:val="13"/>
        </w:rPr>
        <w:t>the</w:t>
      </w:r>
      <w:r>
        <w:rPr>
          <w:rFonts w:ascii="Arial" w:hAnsi="Arial"/>
          <w:spacing w:val="-10"/>
          <w:w w:val="105"/>
          <w:sz w:val="13"/>
        </w:rPr>
        <w:t xml:space="preserve"> </w:t>
      </w:r>
      <w:r>
        <w:rPr>
          <w:rFonts w:ascii="Arial" w:hAnsi="Arial"/>
          <w:w w:val="105"/>
          <w:sz w:val="13"/>
        </w:rPr>
        <w:t>stochastic</w:t>
      </w:r>
      <w:r>
        <w:rPr>
          <w:rFonts w:ascii="Arial" w:hAnsi="Arial"/>
          <w:spacing w:val="-11"/>
          <w:w w:val="105"/>
          <w:sz w:val="13"/>
        </w:rPr>
        <w:t xml:space="preserve"> </w:t>
      </w:r>
      <w:r>
        <w:rPr>
          <w:rFonts w:ascii="Arial" w:hAnsi="Arial"/>
          <w:w w:val="105"/>
          <w:sz w:val="13"/>
        </w:rPr>
        <w:t>SIR</w:t>
      </w:r>
      <w:r>
        <w:rPr>
          <w:rFonts w:ascii="Arial" w:hAnsi="Arial"/>
          <w:spacing w:val="-10"/>
          <w:w w:val="105"/>
          <w:sz w:val="13"/>
        </w:rPr>
        <w:t xml:space="preserve"> </w:t>
      </w:r>
      <w:r>
        <w:rPr>
          <w:rFonts w:ascii="Arial" w:hAnsi="Arial"/>
          <w:w w:val="105"/>
          <w:sz w:val="13"/>
        </w:rPr>
        <w:t>model.</w:t>
      </w:r>
      <w:r>
        <w:rPr>
          <w:rFonts w:ascii="Arial" w:hAnsi="Arial"/>
          <w:spacing w:val="-3"/>
          <w:w w:val="105"/>
          <w:sz w:val="13"/>
        </w:rPr>
        <w:t xml:space="preserve"> </w:t>
      </w:r>
      <w:r>
        <w:rPr>
          <w:rFonts w:ascii="Arial" w:hAnsi="Arial"/>
          <w:b/>
          <w:w w:val="105"/>
          <w:sz w:val="13"/>
        </w:rPr>
        <w:t>(a)</w:t>
      </w:r>
      <w:r>
        <w:rPr>
          <w:rFonts w:ascii="Arial" w:hAnsi="Arial"/>
          <w:b/>
          <w:spacing w:val="-11"/>
          <w:w w:val="105"/>
          <w:sz w:val="13"/>
        </w:rPr>
        <w:t xml:space="preserve"> </w:t>
      </w:r>
      <w:r>
        <w:rPr>
          <w:rFonts w:ascii="Arial" w:hAnsi="Arial"/>
          <w:w w:val="105"/>
          <w:sz w:val="13"/>
        </w:rPr>
        <w:t>Example</w:t>
      </w:r>
      <w:r>
        <w:rPr>
          <w:rFonts w:ascii="Arial" w:hAnsi="Arial"/>
          <w:spacing w:val="-10"/>
          <w:w w:val="105"/>
          <w:sz w:val="13"/>
        </w:rPr>
        <w:t xml:space="preserve"> </w:t>
      </w:r>
      <w:r>
        <w:rPr>
          <w:rFonts w:ascii="Arial" w:hAnsi="Arial"/>
          <w:w w:val="105"/>
          <w:sz w:val="13"/>
        </w:rPr>
        <w:t>SIR</w:t>
      </w:r>
      <w:r>
        <w:rPr>
          <w:rFonts w:ascii="Arial" w:hAnsi="Arial"/>
          <w:spacing w:val="-10"/>
          <w:w w:val="105"/>
          <w:sz w:val="13"/>
        </w:rPr>
        <w:t xml:space="preserve"> </w:t>
      </w:r>
      <w:r>
        <w:rPr>
          <w:rFonts w:ascii="Arial" w:hAnsi="Arial"/>
          <w:w w:val="105"/>
          <w:sz w:val="13"/>
        </w:rPr>
        <w:t>time</w:t>
      </w:r>
      <w:ins w:id="262" w:author="andreas.voss" w:date="2019-07-09T14:52:00Z">
        <w:r w:rsidR="000D0C83">
          <w:rPr>
            <w:rFonts w:ascii="Arial" w:hAnsi="Arial"/>
            <w:w w:val="105"/>
            <w:sz w:val="13"/>
          </w:rPr>
          <w:t xml:space="preserve"> </w:t>
        </w:r>
      </w:ins>
      <w:r>
        <w:rPr>
          <w:rFonts w:ascii="Arial" w:hAnsi="Arial"/>
          <w:w w:val="105"/>
          <w:sz w:val="13"/>
        </w:rPr>
        <w:t>series</w:t>
      </w:r>
      <w:r>
        <w:rPr>
          <w:rFonts w:ascii="Arial" w:hAnsi="Arial"/>
          <w:spacing w:val="-11"/>
          <w:w w:val="105"/>
          <w:sz w:val="13"/>
        </w:rPr>
        <w:t xml:space="preserve"> </w:t>
      </w:r>
      <w:r>
        <w:rPr>
          <w:rFonts w:ascii="Arial" w:hAnsi="Arial"/>
          <w:w w:val="105"/>
          <w:sz w:val="13"/>
        </w:rPr>
        <w:t>generated</w:t>
      </w:r>
      <w:r>
        <w:rPr>
          <w:rFonts w:ascii="Arial" w:hAnsi="Arial"/>
          <w:spacing w:val="-10"/>
          <w:w w:val="105"/>
          <w:sz w:val="13"/>
        </w:rPr>
        <w:t xml:space="preserve"> </w:t>
      </w:r>
      <w:r>
        <w:rPr>
          <w:rFonts w:ascii="Arial" w:hAnsi="Arial"/>
          <w:w w:val="105"/>
          <w:sz w:val="13"/>
        </w:rPr>
        <w:t>with</w:t>
      </w:r>
      <w:r>
        <w:rPr>
          <w:rFonts w:ascii="Arial" w:hAnsi="Arial"/>
          <w:spacing w:val="-10"/>
          <w:w w:val="105"/>
          <w:sz w:val="13"/>
        </w:rPr>
        <w:t xml:space="preserve"> </w:t>
      </w:r>
      <w:r>
        <w:rPr>
          <w:rFonts w:ascii="Arial" w:hAnsi="Arial"/>
          <w:i/>
          <w:w w:val="105"/>
          <w:sz w:val="14"/>
        </w:rPr>
        <w:t>β</w:t>
      </w:r>
      <w:r>
        <w:rPr>
          <w:rFonts w:ascii="Arial" w:hAnsi="Arial"/>
          <w:i/>
          <w:spacing w:val="-1"/>
          <w:w w:val="105"/>
          <w:sz w:val="14"/>
        </w:rPr>
        <w:t xml:space="preserve"> </w:t>
      </w:r>
      <w:r>
        <w:rPr>
          <w:rFonts w:ascii="Arial Black" w:hAnsi="Arial Black"/>
          <w:w w:val="105"/>
          <w:sz w:val="14"/>
        </w:rPr>
        <w:t>=</w:t>
      </w:r>
      <w:r>
        <w:rPr>
          <w:rFonts w:ascii="Arial Black" w:hAnsi="Arial Black"/>
          <w:spacing w:val="-15"/>
          <w:w w:val="105"/>
          <w:sz w:val="14"/>
        </w:rPr>
        <w:t xml:space="preserve"> </w:t>
      </w:r>
      <w:r>
        <w:rPr>
          <w:rFonts w:ascii="Arial Black" w:hAnsi="Arial Black"/>
          <w:w w:val="105"/>
          <w:sz w:val="14"/>
        </w:rPr>
        <w:t>0</w:t>
      </w:r>
      <w:r>
        <w:rPr>
          <w:rFonts w:ascii="Arial" w:hAnsi="Arial"/>
          <w:i/>
          <w:w w:val="105"/>
          <w:sz w:val="14"/>
        </w:rPr>
        <w:t>.</w:t>
      </w:r>
      <w:r>
        <w:rPr>
          <w:rFonts w:ascii="Arial Black" w:hAnsi="Arial Black"/>
          <w:w w:val="105"/>
          <w:sz w:val="14"/>
        </w:rPr>
        <w:t>5</w:t>
      </w:r>
      <w:r>
        <w:rPr>
          <w:rFonts w:ascii="Arial Black" w:hAnsi="Arial Black"/>
          <w:spacing w:val="-21"/>
          <w:w w:val="105"/>
          <w:sz w:val="14"/>
        </w:rPr>
        <w:t xml:space="preserve"> </w:t>
      </w:r>
      <w:r>
        <w:rPr>
          <w:rFonts w:ascii="Arial" w:hAnsi="Arial"/>
          <w:w w:val="105"/>
          <w:sz w:val="13"/>
        </w:rPr>
        <w:t>and</w:t>
      </w:r>
      <w:r>
        <w:rPr>
          <w:rFonts w:ascii="Arial" w:hAnsi="Arial"/>
          <w:spacing w:val="-11"/>
          <w:w w:val="105"/>
          <w:sz w:val="13"/>
        </w:rPr>
        <w:t xml:space="preserve"> </w:t>
      </w:r>
      <w:r>
        <w:rPr>
          <w:rFonts w:ascii="Arial" w:hAnsi="Arial"/>
          <w:i/>
          <w:w w:val="105"/>
          <w:sz w:val="14"/>
        </w:rPr>
        <w:t>γ</w:t>
      </w:r>
      <w:r>
        <w:rPr>
          <w:rFonts w:ascii="Arial" w:hAnsi="Arial"/>
          <w:i/>
          <w:spacing w:val="1"/>
          <w:w w:val="105"/>
          <w:sz w:val="14"/>
        </w:rPr>
        <w:t xml:space="preserve"> </w:t>
      </w:r>
      <w:r>
        <w:rPr>
          <w:rFonts w:ascii="Arial Black" w:hAnsi="Arial Black"/>
          <w:w w:val="105"/>
          <w:sz w:val="14"/>
        </w:rPr>
        <w:t>=</w:t>
      </w:r>
      <w:r>
        <w:rPr>
          <w:rFonts w:ascii="Arial Black" w:hAnsi="Arial Black"/>
          <w:spacing w:val="-15"/>
          <w:w w:val="105"/>
          <w:sz w:val="14"/>
        </w:rPr>
        <w:t xml:space="preserve"> </w:t>
      </w:r>
      <w:r>
        <w:rPr>
          <w:rFonts w:ascii="Arial Black" w:hAnsi="Arial Black"/>
          <w:w w:val="105"/>
          <w:sz w:val="14"/>
        </w:rPr>
        <w:t>0</w:t>
      </w:r>
      <w:r>
        <w:rPr>
          <w:rFonts w:ascii="Arial" w:hAnsi="Arial"/>
          <w:i/>
          <w:w w:val="105"/>
          <w:sz w:val="14"/>
        </w:rPr>
        <w:t>.</w:t>
      </w:r>
      <w:r>
        <w:rPr>
          <w:rFonts w:ascii="Arial Black" w:hAnsi="Arial Black"/>
          <w:w w:val="105"/>
          <w:sz w:val="14"/>
        </w:rPr>
        <w:t>2</w:t>
      </w:r>
      <w:r>
        <w:rPr>
          <w:rFonts w:ascii="Arial" w:hAnsi="Arial"/>
          <w:w w:val="105"/>
          <w:sz w:val="13"/>
        </w:rPr>
        <w:t>;</w:t>
      </w:r>
      <w:r>
        <w:rPr>
          <w:rFonts w:ascii="Arial" w:hAnsi="Arial"/>
          <w:spacing w:val="-10"/>
          <w:w w:val="105"/>
          <w:sz w:val="13"/>
        </w:rPr>
        <w:t xml:space="preserve"> </w:t>
      </w:r>
      <w:r>
        <w:rPr>
          <w:rFonts w:ascii="Arial" w:hAnsi="Arial"/>
          <w:b/>
          <w:w w:val="105"/>
          <w:sz w:val="13"/>
        </w:rPr>
        <w:t>(b)</w:t>
      </w:r>
      <w:r>
        <w:rPr>
          <w:rFonts w:ascii="Arial" w:hAnsi="Arial"/>
          <w:b/>
          <w:spacing w:val="-11"/>
          <w:w w:val="105"/>
          <w:sz w:val="13"/>
        </w:rPr>
        <w:t xml:space="preserve"> </w:t>
      </w:r>
      <w:r>
        <w:rPr>
          <w:rFonts w:ascii="Arial" w:hAnsi="Arial"/>
          <w:w w:val="105"/>
          <w:sz w:val="13"/>
        </w:rPr>
        <w:t>State</w:t>
      </w:r>
      <w:r>
        <w:rPr>
          <w:rFonts w:ascii="Arial" w:hAnsi="Arial"/>
          <w:spacing w:val="-10"/>
          <w:w w:val="105"/>
          <w:sz w:val="13"/>
        </w:rPr>
        <w:t xml:space="preserve"> </w:t>
      </w:r>
      <w:r>
        <w:rPr>
          <w:rFonts w:ascii="Arial" w:hAnsi="Arial"/>
          <w:w w:val="105"/>
          <w:sz w:val="13"/>
        </w:rPr>
        <w:t>transition</w:t>
      </w:r>
      <w:r>
        <w:rPr>
          <w:rFonts w:ascii="Arial" w:hAnsi="Arial"/>
          <w:spacing w:val="-10"/>
          <w:w w:val="105"/>
          <w:sz w:val="13"/>
        </w:rPr>
        <w:t xml:space="preserve"> </w:t>
      </w:r>
      <w:r>
        <w:rPr>
          <w:rFonts w:ascii="Arial" w:hAnsi="Arial"/>
          <w:w w:val="105"/>
          <w:sz w:val="13"/>
        </w:rPr>
        <w:t>diagram</w:t>
      </w:r>
      <w:r>
        <w:rPr>
          <w:rFonts w:ascii="Arial" w:hAnsi="Arial"/>
          <w:spacing w:val="-11"/>
          <w:w w:val="105"/>
          <w:sz w:val="13"/>
        </w:rPr>
        <w:t xml:space="preserve"> </w:t>
      </w:r>
      <w:r>
        <w:rPr>
          <w:rFonts w:ascii="Arial" w:hAnsi="Arial"/>
          <w:w w:val="105"/>
          <w:sz w:val="13"/>
        </w:rPr>
        <w:t>of</w:t>
      </w:r>
      <w:r>
        <w:rPr>
          <w:rFonts w:ascii="Arial" w:hAnsi="Arial"/>
          <w:spacing w:val="-10"/>
          <w:w w:val="105"/>
          <w:sz w:val="13"/>
        </w:rPr>
        <w:t xml:space="preserve"> </w:t>
      </w:r>
      <w:r>
        <w:rPr>
          <w:rFonts w:ascii="Arial" w:hAnsi="Arial"/>
          <w:w w:val="105"/>
          <w:sz w:val="13"/>
        </w:rPr>
        <w:t>the</w:t>
      </w:r>
      <w:r>
        <w:rPr>
          <w:rFonts w:ascii="Arial" w:hAnsi="Arial"/>
          <w:spacing w:val="-10"/>
          <w:w w:val="105"/>
          <w:sz w:val="13"/>
        </w:rPr>
        <w:t xml:space="preserve"> </w:t>
      </w:r>
      <w:r>
        <w:rPr>
          <w:rFonts w:ascii="Arial" w:hAnsi="Arial"/>
          <w:w w:val="105"/>
          <w:sz w:val="13"/>
        </w:rPr>
        <w:t>SIR</w:t>
      </w:r>
      <w:r>
        <w:rPr>
          <w:rFonts w:ascii="Arial" w:hAnsi="Arial"/>
          <w:spacing w:val="-11"/>
          <w:w w:val="105"/>
          <w:sz w:val="13"/>
        </w:rPr>
        <w:t xml:space="preserve"> </w:t>
      </w:r>
      <w:r>
        <w:rPr>
          <w:rFonts w:ascii="Arial" w:hAnsi="Arial"/>
          <w:w w:val="105"/>
          <w:sz w:val="13"/>
        </w:rPr>
        <w:t>model;</w:t>
      </w:r>
      <w:r>
        <w:rPr>
          <w:rFonts w:ascii="Arial" w:hAnsi="Arial"/>
          <w:spacing w:val="-10"/>
          <w:w w:val="105"/>
          <w:sz w:val="13"/>
        </w:rPr>
        <w:t xml:space="preserve"> </w:t>
      </w:r>
      <w:r>
        <w:rPr>
          <w:rFonts w:ascii="Arial" w:hAnsi="Arial"/>
          <w:b/>
          <w:w w:val="105"/>
          <w:sz w:val="13"/>
        </w:rPr>
        <w:t>(c)</w:t>
      </w:r>
      <w:r>
        <w:rPr>
          <w:rFonts w:ascii="Arial" w:hAnsi="Arial"/>
          <w:b/>
          <w:spacing w:val="-10"/>
          <w:w w:val="105"/>
          <w:sz w:val="13"/>
        </w:rPr>
        <w:t xml:space="preserve"> </w:t>
      </w:r>
      <w:r>
        <w:rPr>
          <w:rFonts w:ascii="Arial" w:hAnsi="Arial"/>
          <w:w w:val="105"/>
          <w:sz w:val="13"/>
        </w:rPr>
        <w:t>Parameter recovery</w:t>
      </w:r>
      <w:r>
        <w:rPr>
          <w:rFonts w:ascii="Arial" w:hAnsi="Arial"/>
          <w:spacing w:val="-7"/>
          <w:w w:val="105"/>
          <w:sz w:val="13"/>
        </w:rPr>
        <w:t xml:space="preserve"> </w:t>
      </w:r>
      <w:r>
        <w:rPr>
          <w:rFonts w:ascii="Arial" w:hAnsi="Arial"/>
          <w:w w:val="105"/>
          <w:sz w:val="13"/>
        </w:rPr>
        <w:t>depicting</w:t>
      </w:r>
      <w:r>
        <w:rPr>
          <w:rFonts w:ascii="Arial" w:hAnsi="Arial"/>
          <w:spacing w:val="-6"/>
          <w:w w:val="105"/>
          <w:sz w:val="13"/>
        </w:rPr>
        <w:t xml:space="preserve"> </w:t>
      </w:r>
      <w:r>
        <w:rPr>
          <w:rFonts w:ascii="Arial" w:hAnsi="Arial"/>
          <w:w w:val="105"/>
          <w:sz w:val="13"/>
        </w:rPr>
        <w:t>also</w:t>
      </w:r>
      <w:r>
        <w:rPr>
          <w:rFonts w:ascii="Arial" w:hAnsi="Arial"/>
          <w:spacing w:val="-7"/>
          <w:w w:val="105"/>
          <w:sz w:val="13"/>
        </w:rPr>
        <w:t xml:space="preserve"> </w:t>
      </w:r>
      <w:r>
        <w:rPr>
          <w:rFonts w:ascii="Arial" w:hAnsi="Arial"/>
          <w:w w:val="105"/>
          <w:sz w:val="13"/>
        </w:rPr>
        <w:t>NRMSE</w:t>
      </w:r>
      <w:r>
        <w:rPr>
          <w:rFonts w:ascii="Arial" w:hAnsi="Arial"/>
          <w:spacing w:val="-6"/>
          <w:w w:val="105"/>
          <w:sz w:val="13"/>
        </w:rPr>
        <w:t xml:space="preserve"> </w:t>
      </w:r>
      <w:r>
        <w:rPr>
          <w:rFonts w:ascii="Arial" w:hAnsi="Arial"/>
          <w:w w:val="105"/>
          <w:sz w:val="13"/>
        </w:rPr>
        <w:t>and</w:t>
      </w:r>
      <w:r>
        <w:rPr>
          <w:rFonts w:ascii="Arial" w:hAnsi="Arial"/>
          <w:spacing w:val="-7"/>
          <w:w w:val="105"/>
          <w:sz w:val="13"/>
        </w:rPr>
        <w:t xml:space="preserve"> </w:t>
      </w:r>
      <w:r>
        <w:rPr>
          <w:rFonts w:ascii="Arial" w:hAnsi="Arial"/>
          <w:i/>
          <w:w w:val="105"/>
          <w:sz w:val="14"/>
        </w:rPr>
        <w:t>R</w:t>
      </w:r>
      <w:r>
        <w:rPr>
          <w:rFonts w:ascii="Arial Black" w:hAnsi="Arial Black"/>
          <w:w w:val="105"/>
          <w:sz w:val="14"/>
          <w:vertAlign w:val="superscript"/>
        </w:rPr>
        <w:t>2</w:t>
      </w:r>
      <w:r>
        <w:rPr>
          <w:rFonts w:ascii="Arial Black" w:hAnsi="Arial Black"/>
          <w:spacing w:val="-9"/>
          <w:w w:val="105"/>
          <w:sz w:val="14"/>
        </w:rPr>
        <w:t xml:space="preserve"> </w:t>
      </w:r>
      <w:r>
        <w:rPr>
          <w:rFonts w:ascii="Arial" w:hAnsi="Arial"/>
          <w:w w:val="105"/>
          <w:sz w:val="13"/>
        </w:rPr>
        <w:t>metrics;</w:t>
      </w:r>
      <w:r>
        <w:rPr>
          <w:rFonts w:ascii="Arial" w:hAnsi="Arial"/>
          <w:spacing w:val="-6"/>
          <w:w w:val="105"/>
          <w:sz w:val="13"/>
        </w:rPr>
        <w:t xml:space="preserve"> </w:t>
      </w:r>
      <w:r>
        <w:rPr>
          <w:rFonts w:ascii="Arial" w:hAnsi="Arial"/>
          <w:b/>
          <w:w w:val="105"/>
          <w:sz w:val="13"/>
        </w:rPr>
        <w:t>(d)</w:t>
      </w:r>
      <w:r>
        <w:rPr>
          <w:rFonts w:ascii="Arial" w:hAnsi="Arial"/>
          <w:b/>
          <w:spacing w:val="-7"/>
          <w:w w:val="105"/>
          <w:sz w:val="13"/>
        </w:rPr>
        <w:t xml:space="preserve"> </w:t>
      </w:r>
      <w:r>
        <w:rPr>
          <w:rFonts w:ascii="Arial" w:hAnsi="Arial"/>
          <w:w w:val="105"/>
          <w:sz w:val="13"/>
        </w:rPr>
        <w:t>NRMSE</w:t>
      </w:r>
      <w:r>
        <w:rPr>
          <w:rFonts w:ascii="Arial" w:hAnsi="Arial"/>
          <w:spacing w:val="-6"/>
          <w:w w:val="105"/>
          <w:sz w:val="13"/>
        </w:rPr>
        <w:t xml:space="preserve"> </w:t>
      </w:r>
      <w:r>
        <w:rPr>
          <w:rFonts w:ascii="Arial" w:hAnsi="Arial"/>
          <w:w w:val="105"/>
          <w:sz w:val="13"/>
        </w:rPr>
        <w:t>and</w:t>
      </w:r>
      <w:r>
        <w:rPr>
          <w:rFonts w:ascii="Arial" w:hAnsi="Arial"/>
          <w:spacing w:val="-6"/>
          <w:w w:val="105"/>
          <w:sz w:val="13"/>
        </w:rPr>
        <w:t xml:space="preserve"> </w:t>
      </w:r>
      <w:r>
        <w:rPr>
          <w:rFonts w:ascii="Arial" w:hAnsi="Arial"/>
          <w:i/>
          <w:w w:val="105"/>
          <w:sz w:val="14"/>
        </w:rPr>
        <w:t>R</w:t>
      </w:r>
      <w:r>
        <w:rPr>
          <w:rFonts w:ascii="Arial Black" w:hAnsi="Arial Black"/>
          <w:w w:val="105"/>
          <w:sz w:val="14"/>
          <w:vertAlign w:val="superscript"/>
        </w:rPr>
        <w:t>2</w:t>
      </w:r>
      <w:r>
        <w:rPr>
          <w:rFonts w:ascii="Arial Black" w:hAnsi="Arial Black"/>
          <w:spacing w:val="-10"/>
          <w:w w:val="105"/>
          <w:sz w:val="14"/>
        </w:rPr>
        <w:t xml:space="preserve"> </w:t>
      </w:r>
      <w:r>
        <w:rPr>
          <w:rFonts w:ascii="Arial" w:hAnsi="Arial"/>
          <w:w w:val="105"/>
          <w:sz w:val="13"/>
        </w:rPr>
        <w:t>performance</w:t>
      </w:r>
      <w:r>
        <w:rPr>
          <w:rFonts w:ascii="Arial" w:hAnsi="Arial"/>
          <w:spacing w:val="-6"/>
          <w:w w:val="105"/>
          <w:sz w:val="13"/>
        </w:rPr>
        <w:t xml:space="preserve"> </w:t>
      </w:r>
      <w:r>
        <w:rPr>
          <w:rFonts w:ascii="Arial" w:hAnsi="Arial"/>
          <w:w w:val="105"/>
          <w:sz w:val="13"/>
        </w:rPr>
        <w:t>over</w:t>
      </w:r>
      <w:r>
        <w:rPr>
          <w:rFonts w:ascii="Arial" w:hAnsi="Arial"/>
          <w:spacing w:val="-6"/>
          <w:w w:val="105"/>
          <w:sz w:val="13"/>
        </w:rPr>
        <w:t xml:space="preserve"> </w:t>
      </w:r>
      <w:r>
        <w:rPr>
          <w:rFonts w:ascii="Arial" w:hAnsi="Arial"/>
          <w:w w:val="105"/>
          <w:sz w:val="13"/>
        </w:rPr>
        <w:t>all</w:t>
      </w:r>
      <w:r>
        <w:rPr>
          <w:rFonts w:ascii="Arial" w:hAnsi="Arial"/>
          <w:spacing w:val="-7"/>
          <w:w w:val="105"/>
          <w:sz w:val="13"/>
        </w:rPr>
        <w:t xml:space="preserve"> </w:t>
      </w:r>
      <w:r>
        <w:rPr>
          <w:rFonts w:ascii="Arial" w:hAnsi="Arial"/>
          <w:i/>
          <w:w w:val="105"/>
          <w:sz w:val="14"/>
        </w:rPr>
        <w:t>T</w:t>
      </w:r>
      <w:r>
        <w:rPr>
          <w:rFonts w:ascii="Arial" w:hAnsi="Arial"/>
          <w:i/>
          <w:spacing w:val="-22"/>
          <w:w w:val="105"/>
          <w:sz w:val="14"/>
        </w:rPr>
        <w:t xml:space="preserve"> </w:t>
      </w:r>
      <w:r>
        <w:rPr>
          <w:rFonts w:ascii="Arial" w:hAnsi="Arial"/>
          <w:w w:val="105"/>
          <w:sz w:val="13"/>
        </w:rPr>
        <w:t>s</w:t>
      </w:r>
      <w:r>
        <w:rPr>
          <w:rFonts w:ascii="Arial" w:hAnsi="Arial"/>
          <w:spacing w:val="-7"/>
          <w:w w:val="105"/>
          <w:sz w:val="13"/>
        </w:rPr>
        <w:t xml:space="preserve"> </w:t>
      </w:r>
      <w:r>
        <w:rPr>
          <w:rFonts w:ascii="Arial" w:hAnsi="Arial"/>
          <w:w w:val="105"/>
          <w:sz w:val="13"/>
        </w:rPr>
        <w:t>seen</w:t>
      </w:r>
      <w:r>
        <w:rPr>
          <w:rFonts w:ascii="Arial" w:hAnsi="Arial"/>
          <w:spacing w:val="-6"/>
          <w:w w:val="105"/>
          <w:sz w:val="13"/>
        </w:rPr>
        <w:t xml:space="preserve"> </w:t>
      </w:r>
      <w:r>
        <w:rPr>
          <w:rFonts w:ascii="Arial" w:hAnsi="Arial"/>
          <w:w w:val="105"/>
          <w:sz w:val="13"/>
        </w:rPr>
        <w:t>by</w:t>
      </w:r>
      <w:r>
        <w:rPr>
          <w:rFonts w:ascii="Arial" w:hAnsi="Arial"/>
          <w:spacing w:val="-7"/>
          <w:w w:val="105"/>
          <w:sz w:val="13"/>
        </w:rPr>
        <w:t xml:space="preserve"> </w:t>
      </w:r>
      <w:r>
        <w:rPr>
          <w:rFonts w:ascii="Arial" w:hAnsi="Arial"/>
          <w:w w:val="105"/>
          <w:sz w:val="13"/>
        </w:rPr>
        <w:t>the</w:t>
      </w:r>
      <w:r>
        <w:rPr>
          <w:rFonts w:ascii="Arial" w:hAnsi="Arial"/>
          <w:spacing w:val="-6"/>
          <w:w w:val="105"/>
          <w:sz w:val="13"/>
        </w:rPr>
        <w:t xml:space="preserve"> </w:t>
      </w:r>
      <w:r>
        <w:rPr>
          <w:rFonts w:ascii="Arial" w:hAnsi="Arial"/>
          <w:w w:val="105"/>
          <w:sz w:val="13"/>
        </w:rPr>
        <w:t>networks</w:t>
      </w:r>
      <w:r>
        <w:rPr>
          <w:rFonts w:ascii="Arial" w:hAnsi="Arial"/>
          <w:spacing w:val="-6"/>
          <w:w w:val="105"/>
          <w:sz w:val="13"/>
        </w:rPr>
        <w:t xml:space="preserve"> </w:t>
      </w:r>
      <w:r>
        <w:rPr>
          <w:rFonts w:ascii="Arial" w:hAnsi="Arial"/>
          <w:w w:val="105"/>
          <w:sz w:val="13"/>
        </w:rPr>
        <w:t>during</w:t>
      </w:r>
      <w:r>
        <w:rPr>
          <w:rFonts w:ascii="Arial" w:hAnsi="Arial"/>
          <w:spacing w:val="-7"/>
          <w:w w:val="105"/>
          <w:sz w:val="13"/>
        </w:rPr>
        <w:t xml:space="preserve"> </w:t>
      </w:r>
      <w:r>
        <w:rPr>
          <w:rFonts w:ascii="Arial" w:hAnsi="Arial"/>
          <w:w w:val="105"/>
          <w:sz w:val="13"/>
        </w:rPr>
        <w:t>training.</w:t>
      </w:r>
      <w:r>
        <w:rPr>
          <w:rFonts w:ascii="Arial" w:hAnsi="Arial"/>
          <w:spacing w:val="2"/>
          <w:w w:val="105"/>
          <w:sz w:val="13"/>
        </w:rPr>
        <w:t xml:space="preserve"> </w:t>
      </w:r>
      <w:r>
        <w:rPr>
          <w:rFonts w:ascii="Arial" w:hAnsi="Arial"/>
          <w:w w:val="105"/>
          <w:sz w:val="13"/>
        </w:rPr>
        <w:t>We</w:t>
      </w:r>
      <w:r>
        <w:rPr>
          <w:rFonts w:ascii="Arial" w:hAnsi="Arial"/>
          <w:spacing w:val="-7"/>
          <w:w w:val="105"/>
          <w:sz w:val="13"/>
        </w:rPr>
        <w:t xml:space="preserve"> </w:t>
      </w:r>
      <w:r>
        <w:rPr>
          <w:rFonts w:ascii="Arial" w:hAnsi="Arial"/>
          <w:w w:val="105"/>
          <w:sz w:val="13"/>
        </w:rPr>
        <w:t>observe</w:t>
      </w:r>
      <w:r>
        <w:rPr>
          <w:rFonts w:ascii="Arial" w:hAnsi="Arial"/>
          <w:spacing w:val="-6"/>
          <w:w w:val="105"/>
          <w:sz w:val="13"/>
        </w:rPr>
        <w:t xml:space="preserve"> </w:t>
      </w:r>
      <w:r>
        <w:rPr>
          <w:rFonts w:ascii="Arial" w:hAnsi="Arial"/>
          <w:w w:val="105"/>
          <w:sz w:val="13"/>
        </w:rPr>
        <w:t>similar</w:t>
      </w:r>
      <w:r>
        <w:rPr>
          <w:rFonts w:ascii="Arial" w:hAnsi="Arial"/>
          <w:spacing w:val="-7"/>
          <w:w w:val="105"/>
          <w:sz w:val="13"/>
        </w:rPr>
        <w:t xml:space="preserve"> </w:t>
      </w:r>
      <w:r>
        <w:rPr>
          <w:rFonts w:ascii="Arial" w:hAnsi="Arial"/>
          <w:w w:val="105"/>
          <w:sz w:val="13"/>
        </w:rPr>
        <w:t>patterns</w:t>
      </w:r>
      <w:r>
        <w:rPr>
          <w:rFonts w:ascii="Arial" w:hAnsi="Arial"/>
          <w:spacing w:val="-6"/>
          <w:w w:val="105"/>
          <w:sz w:val="13"/>
        </w:rPr>
        <w:t xml:space="preserve"> </w:t>
      </w:r>
      <w:r>
        <w:rPr>
          <w:rFonts w:ascii="Arial" w:hAnsi="Arial"/>
          <w:w w:val="105"/>
          <w:sz w:val="13"/>
        </w:rPr>
        <w:t>as</w:t>
      </w:r>
      <w:r>
        <w:rPr>
          <w:rFonts w:ascii="Arial" w:hAnsi="Arial"/>
          <w:spacing w:val="-6"/>
          <w:w w:val="105"/>
          <w:sz w:val="13"/>
        </w:rPr>
        <w:t xml:space="preserve"> </w:t>
      </w:r>
      <w:r>
        <w:rPr>
          <w:rFonts w:ascii="Arial" w:hAnsi="Arial"/>
          <w:w w:val="105"/>
          <w:sz w:val="13"/>
        </w:rPr>
        <w:t>in</w:t>
      </w:r>
      <w:r>
        <w:rPr>
          <w:rFonts w:ascii="Arial" w:hAnsi="Arial"/>
          <w:spacing w:val="-7"/>
          <w:w w:val="105"/>
          <w:sz w:val="13"/>
        </w:rPr>
        <w:t xml:space="preserve"> </w:t>
      </w:r>
      <w:r>
        <w:rPr>
          <w:rFonts w:ascii="Arial" w:hAnsi="Arial"/>
          <w:w w:val="105"/>
          <w:sz w:val="13"/>
        </w:rPr>
        <w:t>the previous</w:t>
      </w:r>
      <w:r>
        <w:rPr>
          <w:rFonts w:ascii="Arial" w:hAnsi="Arial"/>
          <w:spacing w:val="-16"/>
          <w:w w:val="105"/>
          <w:sz w:val="13"/>
        </w:rPr>
        <w:t xml:space="preserve"> </w:t>
      </w:r>
      <w:r>
        <w:rPr>
          <w:rFonts w:ascii="Arial" w:hAnsi="Arial"/>
          <w:w w:val="105"/>
          <w:sz w:val="13"/>
        </w:rPr>
        <w:t>examples;</w:t>
      </w:r>
      <w:r>
        <w:rPr>
          <w:rFonts w:ascii="Arial" w:hAnsi="Arial"/>
          <w:spacing w:val="-15"/>
          <w:w w:val="105"/>
          <w:sz w:val="13"/>
        </w:rPr>
        <w:t xml:space="preserve"> </w:t>
      </w:r>
      <w:r>
        <w:rPr>
          <w:rFonts w:ascii="Arial" w:hAnsi="Arial"/>
          <w:b/>
          <w:w w:val="105"/>
          <w:sz w:val="13"/>
        </w:rPr>
        <w:t>(e)</w:t>
      </w:r>
      <w:r>
        <w:rPr>
          <w:rFonts w:ascii="Arial" w:hAnsi="Arial"/>
          <w:b/>
          <w:spacing w:val="-15"/>
          <w:w w:val="105"/>
          <w:sz w:val="13"/>
        </w:rPr>
        <w:t xml:space="preserve"> </w:t>
      </w:r>
      <w:r>
        <w:rPr>
          <w:rFonts w:ascii="Arial" w:hAnsi="Arial"/>
          <w:w w:val="105"/>
          <w:sz w:val="13"/>
        </w:rPr>
        <w:t>Posterior</w:t>
      </w:r>
      <w:r>
        <w:rPr>
          <w:rFonts w:ascii="Arial" w:hAnsi="Arial"/>
          <w:spacing w:val="-15"/>
          <w:w w:val="105"/>
          <w:sz w:val="13"/>
        </w:rPr>
        <w:t xml:space="preserve"> </w:t>
      </w:r>
      <w:r>
        <w:rPr>
          <w:rFonts w:ascii="Arial" w:hAnsi="Arial"/>
          <w:w w:val="105"/>
          <w:sz w:val="13"/>
        </w:rPr>
        <w:t>variances</w:t>
      </w:r>
      <w:r>
        <w:rPr>
          <w:rFonts w:ascii="Arial" w:hAnsi="Arial"/>
          <w:spacing w:val="-15"/>
          <w:w w:val="105"/>
          <w:sz w:val="13"/>
        </w:rPr>
        <w:t xml:space="preserve"> </w:t>
      </w:r>
      <w:r>
        <w:rPr>
          <w:rFonts w:ascii="Arial" w:hAnsi="Arial"/>
          <w:w w:val="105"/>
          <w:sz w:val="13"/>
        </w:rPr>
        <w:t>of</w:t>
      </w:r>
      <w:r>
        <w:rPr>
          <w:rFonts w:ascii="Arial" w:hAnsi="Arial"/>
          <w:spacing w:val="-16"/>
          <w:w w:val="105"/>
          <w:sz w:val="13"/>
        </w:rPr>
        <w:t xml:space="preserve"> </w:t>
      </w:r>
      <w:r>
        <w:rPr>
          <w:rFonts w:ascii="Arial" w:hAnsi="Arial"/>
          <w:w w:val="105"/>
          <w:sz w:val="13"/>
        </w:rPr>
        <w:t>the</w:t>
      </w:r>
      <w:r>
        <w:rPr>
          <w:rFonts w:ascii="Arial" w:hAnsi="Arial"/>
          <w:spacing w:val="-15"/>
          <w:w w:val="105"/>
          <w:sz w:val="13"/>
        </w:rPr>
        <w:t xml:space="preserve"> </w:t>
      </w:r>
      <w:r>
        <w:rPr>
          <w:rFonts w:ascii="Arial" w:hAnsi="Arial"/>
          <w:w w:val="105"/>
          <w:sz w:val="13"/>
        </w:rPr>
        <w:t>SIR</w:t>
      </w:r>
      <w:r>
        <w:rPr>
          <w:rFonts w:ascii="Arial" w:hAnsi="Arial"/>
          <w:spacing w:val="-15"/>
          <w:w w:val="105"/>
          <w:sz w:val="13"/>
        </w:rPr>
        <w:t xml:space="preserve"> </w:t>
      </w:r>
      <w:r>
        <w:rPr>
          <w:rFonts w:ascii="Arial" w:hAnsi="Arial"/>
          <w:w w:val="105"/>
          <w:sz w:val="13"/>
        </w:rPr>
        <w:t>parameters</w:t>
      </w:r>
      <w:r>
        <w:rPr>
          <w:rFonts w:ascii="Arial" w:hAnsi="Arial"/>
          <w:spacing w:val="-15"/>
          <w:w w:val="105"/>
          <w:sz w:val="13"/>
        </w:rPr>
        <w:t xml:space="preserve"> </w:t>
      </w:r>
      <w:r>
        <w:rPr>
          <w:rFonts w:ascii="Arial" w:hAnsi="Arial"/>
          <w:w w:val="105"/>
          <w:sz w:val="13"/>
        </w:rPr>
        <w:t>over</w:t>
      </w:r>
      <w:r>
        <w:rPr>
          <w:rFonts w:ascii="Arial" w:hAnsi="Arial"/>
          <w:spacing w:val="-15"/>
          <w:w w:val="105"/>
          <w:sz w:val="13"/>
        </w:rPr>
        <w:t xml:space="preserve"> </w:t>
      </w:r>
      <w:r>
        <w:rPr>
          <w:rFonts w:ascii="Arial" w:hAnsi="Arial"/>
          <w:w w:val="105"/>
          <w:sz w:val="13"/>
        </w:rPr>
        <w:t>all</w:t>
      </w:r>
      <w:r>
        <w:rPr>
          <w:rFonts w:ascii="Arial" w:hAnsi="Arial"/>
          <w:spacing w:val="-16"/>
          <w:w w:val="105"/>
          <w:sz w:val="13"/>
        </w:rPr>
        <w:t xml:space="preserve"> </w:t>
      </w:r>
      <w:r>
        <w:rPr>
          <w:rFonts w:ascii="Arial" w:hAnsi="Arial"/>
          <w:i/>
          <w:w w:val="105"/>
          <w:sz w:val="14"/>
        </w:rPr>
        <w:t>T</w:t>
      </w:r>
      <w:r>
        <w:rPr>
          <w:rFonts w:ascii="Arial" w:hAnsi="Arial"/>
          <w:i/>
          <w:spacing w:val="-27"/>
          <w:w w:val="105"/>
          <w:sz w:val="14"/>
        </w:rPr>
        <w:t xml:space="preserve"> </w:t>
      </w:r>
      <w:r>
        <w:rPr>
          <w:rFonts w:ascii="Arial" w:hAnsi="Arial"/>
          <w:w w:val="105"/>
          <w:sz w:val="13"/>
        </w:rPr>
        <w:t>s;</w:t>
      </w:r>
      <w:r>
        <w:rPr>
          <w:rFonts w:ascii="Arial" w:hAnsi="Arial"/>
          <w:spacing w:val="-15"/>
          <w:w w:val="105"/>
          <w:sz w:val="13"/>
        </w:rPr>
        <w:t xml:space="preserve"> </w:t>
      </w:r>
      <w:r>
        <w:rPr>
          <w:rFonts w:ascii="Arial" w:hAnsi="Arial"/>
          <w:b/>
          <w:w w:val="105"/>
          <w:sz w:val="13"/>
        </w:rPr>
        <w:t>(f)</w:t>
      </w:r>
      <w:r>
        <w:rPr>
          <w:rFonts w:ascii="Arial" w:hAnsi="Arial"/>
          <w:b/>
          <w:spacing w:val="-16"/>
          <w:w w:val="105"/>
          <w:sz w:val="13"/>
        </w:rPr>
        <w:t xml:space="preserve"> </w:t>
      </w:r>
      <w:r>
        <w:rPr>
          <w:rFonts w:ascii="Arial" w:hAnsi="Arial"/>
          <w:w w:val="105"/>
          <w:sz w:val="13"/>
        </w:rPr>
        <w:t>Example</w:t>
      </w:r>
      <w:r>
        <w:rPr>
          <w:rFonts w:ascii="Arial" w:hAnsi="Arial"/>
          <w:spacing w:val="-15"/>
          <w:w w:val="105"/>
          <w:sz w:val="13"/>
        </w:rPr>
        <w:t xml:space="preserve"> </w:t>
      </w:r>
      <w:r>
        <w:rPr>
          <w:rFonts w:ascii="Arial" w:hAnsi="Arial"/>
          <w:w w:val="105"/>
          <w:sz w:val="13"/>
        </w:rPr>
        <w:t>full</w:t>
      </w:r>
      <w:r>
        <w:rPr>
          <w:rFonts w:ascii="Arial" w:hAnsi="Arial"/>
          <w:spacing w:val="-15"/>
          <w:w w:val="105"/>
          <w:sz w:val="13"/>
        </w:rPr>
        <w:t xml:space="preserve"> </w:t>
      </w:r>
      <w:r>
        <w:rPr>
          <w:rFonts w:ascii="Arial" w:hAnsi="Arial"/>
          <w:w w:val="105"/>
          <w:sz w:val="13"/>
        </w:rPr>
        <w:t>posteriors</w:t>
      </w:r>
      <w:r>
        <w:rPr>
          <w:rFonts w:ascii="Arial" w:hAnsi="Arial"/>
          <w:spacing w:val="-15"/>
          <w:w w:val="105"/>
          <w:sz w:val="13"/>
        </w:rPr>
        <w:t xml:space="preserve"> </w:t>
      </w:r>
      <w:r>
        <w:rPr>
          <w:rFonts w:ascii="Arial" w:hAnsi="Arial"/>
          <w:w w:val="105"/>
          <w:sz w:val="13"/>
        </w:rPr>
        <w:t>of</w:t>
      </w:r>
      <w:r>
        <w:rPr>
          <w:rFonts w:ascii="Arial" w:hAnsi="Arial"/>
          <w:spacing w:val="-15"/>
          <w:w w:val="105"/>
          <w:sz w:val="13"/>
        </w:rPr>
        <w:t xml:space="preserve"> </w:t>
      </w:r>
      <w:r>
        <w:rPr>
          <w:rFonts w:ascii="Arial" w:hAnsi="Arial"/>
          <w:w w:val="105"/>
          <w:sz w:val="13"/>
        </w:rPr>
        <w:t>the</w:t>
      </w:r>
      <w:r>
        <w:rPr>
          <w:rFonts w:ascii="Arial" w:hAnsi="Arial"/>
          <w:spacing w:val="-16"/>
          <w:w w:val="105"/>
          <w:sz w:val="13"/>
        </w:rPr>
        <w:t xml:space="preserve"> </w:t>
      </w:r>
      <w:r>
        <w:rPr>
          <w:rFonts w:ascii="Arial" w:hAnsi="Arial"/>
          <w:w w:val="105"/>
          <w:sz w:val="13"/>
        </w:rPr>
        <w:t>parameters</w:t>
      </w:r>
      <w:r>
        <w:rPr>
          <w:rFonts w:ascii="Arial" w:hAnsi="Arial"/>
          <w:spacing w:val="-15"/>
          <w:w w:val="105"/>
          <w:sz w:val="13"/>
        </w:rPr>
        <w:t xml:space="preserve"> </w:t>
      </w:r>
      <w:r>
        <w:rPr>
          <w:rFonts w:ascii="Arial" w:hAnsi="Arial"/>
          <w:w w:val="105"/>
          <w:sz w:val="13"/>
        </w:rPr>
        <w:t>recovered</w:t>
      </w:r>
      <w:r>
        <w:rPr>
          <w:rFonts w:ascii="Arial" w:hAnsi="Arial"/>
          <w:spacing w:val="-15"/>
          <w:w w:val="105"/>
          <w:sz w:val="13"/>
        </w:rPr>
        <w:t xml:space="preserve"> </w:t>
      </w:r>
      <w:r>
        <w:rPr>
          <w:rFonts w:ascii="Arial" w:hAnsi="Arial"/>
          <w:w w:val="105"/>
          <w:sz w:val="13"/>
        </w:rPr>
        <w:t>from</w:t>
      </w:r>
      <w:r>
        <w:rPr>
          <w:rFonts w:ascii="Arial" w:hAnsi="Arial"/>
          <w:spacing w:val="-15"/>
          <w:w w:val="105"/>
          <w:sz w:val="13"/>
        </w:rPr>
        <w:t xml:space="preserve"> </w:t>
      </w:r>
      <w:r>
        <w:rPr>
          <w:rFonts w:ascii="Arial" w:hAnsi="Arial"/>
          <w:w w:val="105"/>
          <w:sz w:val="13"/>
        </w:rPr>
        <w:t>three</w:t>
      </w:r>
      <w:r>
        <w:rPr>
          <w:rFonts w:ascii="Arial" w:hAnsi="Arial"/>
          <w:spacing w:val="-15"/>
          <w:w w:val="105"/>
          <w:sz w:val="13"/>
        </w:rPr>
        <w:t xml:space="preserve"> </w:t>
      </w:r>
      <w:r>
        <w:rPr>
          <w:rFonts w:ascii="Arial" w:hAnsi="Arial"/>
          <w:w w:val="105"/>
          <w:sz w:val="13"/>
        </w:rPr>
        <w:t>test</w:t>
      </w:r>
      <w:r>
        <w:rPr>
          <w:rFonts w:ascii="Arial" w:hAnsi="Arial"/>
          <w:spacing w:val="-15"/>
          <w:w w:val="105"/>
          <w:sz w:val="13"/>
        </w:rPr>
        <w:t xml:space="preserve"> </w:t>
      </w:r>
      <w:r>
        <w:rPr>
          <w:rFonts w:ascii="Arial" w:hAnsi="Arial"/>
          <w:w w:val="105"/>
          <w:sz w:val="13"/>
        </w:rPr>
        <w:t>datasets;</w:t>
      </w:r>
      <w:r>
        <w:rPr>
          <w:rFonts w:ascii="Arial" w:hAnsi="Arial"/>
          <w:spacing w:val="-16"/>
          <w:w w:val="105"/>
          <w:sz w:val="13"/>
        </w:rPr>
        <w:t xml:space="preserve"> </w:t>
      </w:r>
      <w:r>
        <w:rPr>
          <w:rFonts w:ascii="Arial" w:hAnsi="Arial"/>
          <w:b/>
          <w:w w:val="105"/>
          <w:sz w:val="13"/>
        </w:rPr>
        <w:t>(g)</w:t>
      </w:r>
      <w:r>
        <w:rPr>
          <w:rFonts w:ascii="Arial" w:hAnsi="Arial"/>
          <w:b/>
          <w:spacing w:val="-15"/>
          <w:w w:val="105"/>
          <w:sz w:val="13"/>
        </w:rPr>
        <w:t xml:space="preserve"> </w:t>
      </w:r>
      <w:r>
        <w:rPr>
          <w:rFonts w:ascii="Arial" w:hAnsi="Arial"/>
          <w:w w:val="105"/>
          <w:sz w:val="13"/>
        </w:rPr>
        <w:t>Plots</w:t>
      </w:r>
      <w:r>
        <w:rPr>
          <w:rFonts w:ascii="Arial" w:hAnsi="Arial"/>
          <w:spacing w:val="-15"/>
          <w:w w:val="105"/>
          <w:sz w:val="13"/>
        </w:rPr>
        <w:t xml:space="preserve"> </w:t>
      </w:r>
      <w:r>
        <w:rPr>
          <w:rFonts w:ascii="Arial" w:hAnsi="Arial"/>
          <w:w w:val="105"/>
          <w:sz w:val="13"/>
        </w:rPr>
        <w:t>of</w:t>
      </w:r>
      <w:r>
        <w:rPr>
          <w:rFonts w:ascii="Arial" w:hAnsi="Arial"/>
          <w:spacing w:val="-15"/>
          <w:w w:val="105"/>
          <w:sz w:val="13"/>
        </w:rPr>
        <w:t xml:space="preserve"> </w:t>
      </w:r>
      <w:r>
        <w:rPr>
          <w:rFonts w:ascii="Arial" w:hAnsi="Arial"/>
          <w:w w:val="105"/>
          <w:sz w:val="13"/>
        </w:rPr>
        <w:t>the rank</w:t>
      </w:r>
      <w:r>
        <w:rPr>
          <w:rFonts w:ascii="Arial" w:hAnsi="Arial"/>
          <w:spacing w:val="-3"/>
          <w:w w:val="105"/>
          <w:sz w:val="13"/>
        </w:rPr>
        <w:t xml:space="preserve"> </w:t>
      </w:r>
      <w:r>
        <w:rPr>
          <w:rFonts w:ascii="Arial" w:hAnsi="Arial"/>
          <w:w w:val="105"/>
          <w:sz w:val="13"/>
        </w:rPr>
        <w:t>statistic,</w:t>
      </w:r>
      <w:r>
        <w:rPr>
          <w:rFonts w:ascii="Arial" w:hAnsi="Arial"/>
          <w:spacing w:val="-3"/>
          <w:w w:val="105"/>
          <w:sz w:val="13"/>
        </w:rPr>
        <w:t xml:space="preserve"> </w:t>
      </w:r>
      <w:r>
        <w:rPr>
          <w:rFonts w:ascii="Arial" w:hAnsi="Arial"/>
          <w:w w:val="105"/>
          <w:sz w:val="13"/>
        </w:rPr>
        <w:t>according</w:t>
      </w:r>
      <w:r>
        <w:rPr>
          <w:rFonts w:ascii="Arial" w:hAnsi="Arial"/>
          <w:spacing w:val="-3"/>
          <w:w w:val="105"/>
          <w:sz w:val="13"/>
        </w:rPr>
        <w:t xml:space="preserve"> </w:t>
      </w:r>
      <w:r>
        <w:rPr>
          <w:rFonts w:ascii="Arial" w:hAnsi="Arial"/>
          <w:w w:val="105"/>
          <w:sz w:val="13"/>
        </w:rPr>
        <w:t>to</w:t>
      </w:r>
      <w:r>
        <w:rPr>
          <w:rFonts w:ascii="Arial" w:hAnsi="Arial"/>
          <w:spacing w:val="-2"/>
          <w:w w:val="105"/>
          <w:sz w:val="13"/>
        </w:rPr>
        <w:t xml:space="preserve"> </w:t>
      </w:r>
      <w:r>
        <w:rPr>
          <w:rFonts w:ascii="Arial" w:hAnsi="Arial"/>
          <w:w w:val="105"/>
          <w:sz w:val="13"/>
        </w:rPr>
        <w:t>which</w:t>
      </w:r>
      <w:r>
        <w:rPr>
          <w:rFonts w:ascii="Arial" w:hAnsi="Arial"/>
          <w:spacing w:val="-3"/>
          <w:w w:val="105"/>
          <w:sz w:val="13"/>
        </w:rPr>
        <w:t xml:space="preserve"> </w:t>
      </w:r>
      <w:r>
        <w:rPr>
          <w:rFonts w:ascii="Arial" w:hAnsi="Arial"/>
          <w:w w:val="105"/>
          <w:sz w:val="13"/>
        </w:rPr>
        <w:t>the</w:t>
      </w:r>
      <w:r>
        <w:rPr>
          <w:rFonts w:ascii="Arial" w:hAnsi="Arial"/>
          <w:spacing w:val="-3"/>
          <w:w w:val="105"/>
          <w:sz w:val="13"/>
        </w:rPr>
        <w:t xml:space="preserve"> </w:t>
      </w:r>
      <w:r>
        <w:rPr>
          <w:rFonts w:ascii="Arial" w:hAnsi="Arial"/>
          <w:w w:val="105"/>
          <w:sz w:val="13"/>
        </w:rPr>
        <w:t>posterior</w:t>
      </w:r>
      <w:r>
        <w:rPr>
          <w:rFonts w:ascii="Arial" w:hAnsi="Arial"/>
          <w:spacing w:val="-3"/>
          <w:w w:val="105"/>
          <w:sz w:val="13"/>
        </w:rPr>
        <w:t xml:space="preserve"> </w:t>
      </w:r>
      <w:r>
        <w:rPr>
          <w:rFonts w:ascii="Arial" w:hAnsi="Arial"/>
          <w:w w:val="105"/>
          <w:sz w:val="13"/>
        </w:rPr>
        <w:t>of</w:t>
      </w:r>
      <w:r>
        <w:rPr>
          <w:rFonts w:ascii="Arial" w:hAnsi="Arial"/>
          <w:spacing w:val="-2"/>
          <w:w w:val="105"/>
          <w:sz w:val="13"/>
        </w:rPr>
        <w:t xml:space="preserve"> </w:t>
      </w:r>
      <w:r>
        <w:rPr>
          <w:rFonts w:ascii="Arial" w:hAnsi="Arial"/>
          <w:i/>
          <w:w w:val="105"/>
          <w:sz w:val="14"/>
        </w:rPr>
        <w:t>β</w:t>
      </w:r>
      <w:r>
        <w:rPr>
          <w:rFonts w:ascii="Arial" w:hAnsi="Arial"/>
          <w:i/>
          <w:spacing w:val="1"/>
          <w:w w:val="105"/>
          <w:sz w:val="14"/>
        </w:rPr>
        <w:t xml:space="preserve"> </w:t>
      </w:r>
      <w:r>
        <w:rPr>
          <w:rFonts w:ascii="Arial" w:hAnsi="Arial"/>
          <w:w w:val="105"/>
          <w:sz w:val="13"/>
        </w:rPr>
        <w:t>slightly</w:t>
      </w:r>
      <w:r>
        <w:rPr>
          <w:rFonts w:ascii="Arial" w:hAnsi="Arial"/>
          <w:spacing w:val="-2"/>
          <w:w w:val="105"/>
          <w:sz w:val="13"/>
        </w:rPr>
        <w:t xml:space="preserve"> </w:t>
      </w:r>
      <w:r>
        <w:rPr>
          <w:rFonts w:ascii="Arial" w:hAnsi="Arial"/>
          <w:w w:val="105"/>
          <w:sz w:val="13"/>
        </w:rPr>
        <w:t>overestimates</w:t>
      </w:r>
      <w:r>
        <w:rPr>
          <w:rFonts w:ascii="Arial" w:hAnsi="Arial"/>
          <w:spacing w:val="-3"/>
          <w:w w:val="105"/>
          <w:sz w:val="13"/>
        </w:rPr>
        <w:t xml:space="preserve"> </w:t>
      </w:r>
      <w:r>
        <w:rPr>
          <w:rFonts w:ascii="Arial" w:hAnsi="Arial"/>
          <w:w w:val="105"/>
          <w:sz w:val="13"/>
        </w:rPr>
        <w:t>the</w:t>
      </w:r>
      <w:r>
        <w:rPr>
          <w:rFonts w:ascii="Arial" w:hAnsi="Arial"/>
          <w:spacing w:val="-3"/>
          <w:w w:val="105"/>
          <w:sz w:val="13"/>
        </w:rPr>
        <w:t xml:space="preserve"> </w:t>
      </w:r>
      <w:r>
        <w:rPr>
          <w:rFonts w:ascii="Arial" w:hAnsi="Arial"/>
          <w:w w:val="105"/>
          <w:sz w:val="13"/>
        </w:rPr>
        <w:t>true</w:t>
      </w:r>
      <w:r>
        <w:rPr>
          <w:rFonts w:ascii="Arial" w:hAnsi="Arial"/>
          <w:spacing w:val="-2"/>
          <w:w w:val="105"/>
          <w:sz w:val="13"/>
        </w:rPr>
        <w:t xml:space="preserve"> </w:t>
      </w:r>
      <w:r>
        <w:rPr>
          <w:rFonts w:ascii="Arial" w:hAnsi="Arial"/>
          <w:w w:val="105"/>
          <w:sz w:val="13"/>
        </w:rPr>
        <w:t>mean.</w:t>
      </w:r>
    </w:p>
    <w:p w14:paraId="3C8697CE" w14:textId="77777777" w:rsidR="00EC0BD2" w:rsidRDefault="00EC0BD2">
      <w:pPr>
        <w:pStyle w:val="Textkrper"/>
        <w:spacing w:before="5"/>
        <w:rPr>
          <w:rFonts w:ascii="Arial"/>
          <w:sz w:val="15"/>
        </w:rPr>
      </w:pPr>
    </w:p>
    <w:p w14:paraId="127A92A1" w14:textId="77777777" w:rsidR="00EC0BD2" w:rsidRDefault="00EC0BD2">
      <w:pPr>
        <w:rPr>
          <w:rFonts w:ascii="Arial"/>
          <w:sz w:val="15"/>
        </w:rPr>
        <w:sectPr w:rsidR="00EC0BD2">
          <w:type w:val="continuous"/>
          <w:pgSz w:w="12240" w:h="15840"/>
          <w:pgMar w:top="880" w:right="0" w:bottom="280" w:left="560" w:header="720" w:footer="720" w:gutter="0"/>
          <w:cols w:space="720"/>
        </w:sectPr>
      </w:pPr>
    </w:p>
    <w:p w14:paraId="0357E756" w14:textId="77777777" w:rsidR="00EC0BD2" w:rsidRDefault="00EC0BD2">
      <w:pPr>
        <w:pStyle w:val="Textkrper"/>
        <w:rPr>
          <w:rFonts w:ascii="Arial"/>
          <w:sz w:val="12"/>
        </w:rPr>
      </w:pPr>
    </w:p>
    <w:p w14:paraId="5E526E3C" w14:textId="77777777" w:rsidR="00EC0BD2" w:rsidRDefault="00753B5A">
      <w:pPr>
        <w:spacing w:before="80"/>
        <w:ind w:left="209"/>
        <w:rPr>
          <w:rFonts w:ascii="Arial"/>
          <w:sz w:val="9"/>
        </w:rPr>
      </w:pPr>
      <w:r>
        <w:rPr>
          <w:rFonts w:ascii="Arial"/>
          <w:w w:val="105"/>
          <w:sz w:val="9"/>
        </w:rPr>
        <w:t>244</w:t>
      </w:r>
    </w:p>
    <w:p w14:paraId="1B5BE325" w14:textId="77777777" w:rsidR="00EC0BD2" w:rsidRDefault="00EC0BD2">
      <w:pPr>
        <w:pStyle w:val="Textkrper"/>
        <w:spacing w:before="11"/>
        <w:rPr>
          <w:rFonts w:ascii="Arial"/>
          <w:sz w:val="9"/>
        </w:rPr>
      </w:pPr>
    </w:p>
    <w:p w14:paraId="2F25B2C6" w14:textId="77777777" w:rsidR="00EC0BD2" w:rsidRDefault="00753B5A">
      <w:pPr>
        <w:ind w:left="209"/>
        <w:rPr>
          <w:rFonts w:ascii="Arial"/>
          <w:sz w:val="9"/>
        </w:rPr>
      </w:pPr>
      <w:r>
        <w:rPr>
          <w:rFonts w:ascii="Arial"/>
          <w:w w:val="105"/>
          <w:sz w:val="9"/>
        </w:rPr>
        <w:t>245</w:t>
      </w:r>
    </w:p>
    <w:p w14:paraId="54480F79" w14:textId="77777777" w:rsidR="00EC0BD2" w:rsidRDefault="00EC0BD2">
      <w:pPr>
        <w:pStyle w:val="Textkrper"/>
        <w:rPr>
          <w:rFonts w:ascii="Arial"/>
          <w:sz w:val="10"/>
        </w:rPr>
      </w:pPr>
    </w:p>
    <w:p w14:paraId="6B8681FA" w14:textId="77777777" w:rsidR="00EC0BD2" w:rsidRDefault="00753B5A">
      <w:pPr>
        <w:ind w:left="209"/>
        <w:rPr>
          <w:rFonts w:ascii="Arial"/>
          <w:sz w:val="9"/>
        </w:rPr>
      </w:pPr>
      <w:r>
        <w:rPr>
          <w:rFonts w:ascii="Arial"/>
          <w:w w:val="105"/>
          <w:sz w:val="9"/>
        </w:rPr>
        <w:t>246</w:t>
      </w:r>
    </w:p>
    <w:p w14:paraId="223538AD" w14:textId="77777777" w:rsidR="00EC0BD2" w:rsidRDefault="00EC0BD2">
      <w:pPr>
        <w:pStyle w:val="Textkrper"/>
        <w:spacing w:before="11"/>
        <w:rPr>
          <w:rFonts w:ascii="Arial"/>
          <w:sz w:val="9"/>
        </w:rPr>
      </w:pPr>
    </w:p>
    <w:p w14:paraId="6ECC0B34" w14:textId="77777777" w:rsidR="00EC0BD2" w:rsidRDefault="00753B5A">
      <w:pPr>
        <w:ind w:left="209"/>
        <w:rPr>
          <w:rFonts w:ascii="Arial"/>
          <w:sz w:val="9"/>
        </w:rPr>
      </w:pPr>
      <w:r>
        <w:rPr>
          <w:rFonts w:ascii="Arial"/>
          <w:w w:val="105"/>
          <w:sz w:val="9"/>
        </w:rPr>
        <w:t>247</w:t>
      </w:r>
    </w:p>
    <w:p w14:paraId="24D6B93C" w14:textId="77777777" w:rsidR="00EC0BD2" w:rsidRDefault="00EC0BD2">
      <w:pPr>
        <w:pStyle w:val="Textkrper"/>
        <w:rPr>
          <w:rFonts w:ascii="Arial"/>
          <w:sz w:val="10"/>
        </w:rPr>
      </w:pPr>
    </w:p>
    <w:p w14:paraId="5C8D09A3" w14:textId="77777777" w:rsidR="00EC0BD2" w:rsidRDefault="00753B5A">
      <w:pPr>
        <w:ind w:left="209"/>
        <w:rPr>
          <w:rFonts w:ascii="Arial"/>
          <w:sz w:val="9"/>
        </w:rPr>
      </w:pPr>
      <w:r>
        <w:rPr>
          <w:rFonts w:ascii="Arial"/>
          <w:w w:val="105"/>
          <w:sz w:val="9"/>
        </w:rPr>
        <w:lastRenderedPageBreak/>
        <w:t>248</w:t>
      </w:r>
    </w:p>
    <w:p w14:paraId="29B7A010" w14:textId="77777777" w:rsidR="00EC0BD2" w:rsidRDefault="00EC0BD2">
      <w:pPr>
        <w:pStyle w:val="Textkrper"/>
        <w:spacing w:before="11"/>
        <w:rPr>
          <w:rFonts w:ascii="Arial"/>
          <w:sz w:val="9"/>
        </w:rPr>
      </w:pPr>
    </w:p>
    <w:p w14:paraId="0484443B" w14:textId="77777777" w:rsidR="00EC0BD2" w:rsidRDefault="00753B5A">
      <w:pPr>
        <w:ind w:left="209"/>
        <w:rPr>
          <w:rFonts w:ascii="Arial"/>
          <w:sz w:val="9"/>
        </w:rPr>
      </w:pPr>
      <w:r>
        <w:rPr>
          <w:rFonts w:ascii="Arial"/>
          <w:w w:val="105"/>
          <w:sz w:val="9"/>
        </w:rPr>
        <w:t>249</w:t>
      </w:r>
    </w:p>
    <w:p w14:paraId="613A4AAC" w14:textId="77777777" w:rsidR="00EC0BD2" w:rsidRDefault="00EC0BD2">
      <w:pPr>
        <w:pStyle w:val="Textkrper"/>
        <w:spacing w:before="11"/>
        <w:rPr>
          <w:rFonts w:ascii="Arial"/>
          <w:sz w:val="9"/>
        </w:rPr>
      </w:pPr>
    </w:p>
    <w:p w14:paraId="144F8E04" w14:textId="77777777" w:rsidR="00EC0BD2" w:rsidRDefault="00753B5A">
      <w:pPr>
        <w:ind w:left="209"/>
        <w:rPr>
          <w:rFonts w:ascii="Arial"/>
          <w:sz w:val="9"/>
        </w:rPr>
      </w:pPr>
      <w:r>
        <w:rPr>
          <w:rFonts w:ascii="Arial"/>
          <w:w w:val="105"/>
          <w:sz w:val="9"/>
        </w:rPr>
        <w:t>250</w:t>
      </w:r>
    </w:p>
    <w:p w14:paraId="4B07E7A6" w14:textId="2E2ACF06" w:rsidR="00EC0BD2" w:rsidRDefault="00753B5A">
      <w:pPr>
        <w:pStyle w:val="Textkrper"/>
        <w:spacing w:before="134" w:line="252" w:lineRule="auto"/>
        <w:ind w:left="154" w:right="909" w:firstLine="243"/>
      </w:pPr>
      <w:r>
        <w:br w:type="column"/>
      </w:r>
      <w:ins w:id="263" w:author="andreas.voss" w:date="2019-07-09T14:52:00Z">
        <w:r w:rsidR="000D0C83" w:rsidDel="000D0C83">
          <w:rPr>
            <w:w w:val="115"/>
          </w:rPr>
          <w:lastRenderedPageBreak/>
          <w:t xml:space="preserve"> </w:t>
        </w:r>
      </w:ins>
      <w:moveFromRangeStart w:id="264" w:author="andreas.voss" w:date="2019-07-09T14:52:00Z" w:name="move13576378"/>
      <w:moveFrom w:id="265" w:author="andreas.voss" w:date="2019-07-09T14:52:00Z">
        <w:r w:rsidDel="000D0C83">
          <w:rPr>
            <w:w w:val="115"/>
          </w:rPr>
          <w:t>The</w:t>
        </w:r>
        <w:r w:rsidDel="000D0C83">
          <w:rPr>
            <w:spacing w:val="-19"/>
            <w:w w:val="115"/>
          </w:rPr>
          <w:t xml:space="preserve"> </w:t>
        </w:r>
        <w:r w:rsidDel="000D0C83">
          <w:rPr>
            <w:w w:val="115"/>
          </w:rPr>
          <w:t>results</w:t>
        </w:r>
        <w:r w:rsidDel="000D0C83">
          <w:rPr>
            <w:spacing w:val="-19"/>
            <w:w w:val="115"/>
          </w:rPr>
          <w:t xml:space="preserve"> </w:t>
        </w:r>
        <w:r w:rsidDel="000D0C83">
          <w:rPr>
            <w:w w:val="115"/>
          </w:rPr>
          <w:t>on</w:t>
        </w:r>
        <w:r w:rsidDel="000D0C83">
          <w:rPr>
            <w:spacing w:val="-18"/>
            <w:w w:val="115"/>
          </w:rPr>
          <w:t xml:space="preserve"> </w:t>
        </w:r>
        <w:r w:rsidDel="000D0C83">
          <w:rPr>
            <w:w w:val="115"/>
          </w:rPr>
          <w:t>the</w:t>
        </w:r>
        <w:r w:rsidDel="000D0C83">
          <w:rPr>
            <w:spacing w:val="-19"/>
            <w:w w:val="115"/>
          </w:rPr>
          <w:t xml:space="preserve"> </w:t>
        </w:r>
        <w:r w:rsidDel="000D0C83">
          <w:rPr>
            <w:w w:val="115"/>
          </w:rPr>
          <w:t>SIR</w:t>
        </w:r>
        <w:r w:rsidDel="000D0C83">
          <w:rPr>
            <w:spacing w:val="-18"/>
            <w:w w:val="115"/>
          </w:rPr>
          <w:t xml:space="preserve"> </w:t>
        </w:r>
        <w:r w:rsidDel="000D0C83">
          <w:rPr>
            <w:w w:val="115"/>
          </w:rPr>
          <w:t>model</w:t>
        </w:r>
        <w:r w:rsidDel="000D0C83">
          <w:rPr>
            <w:spacing w:val="-19"/>
            <w:w w:val="115"/>
          </w:rPr>
          <w:t xml:space="preserve"> </w:t>
        </w:r>
        <w:r w:rsidDel="000D0C83">
          <w:rPr>
            <w:w w:val="115"/>
          </w:rPr>
          <w:t>are</w:t>
        </w:r>
        <w:r w:rsidDel="000D0C83">
          <w:rPr>
            <w:spacing w:val="-18"/>
            <w:w w:val="115"/>
          </w:rPr>
          <w:t xml:space="preserve"> </w:t>
        </w:r>
        <w:r w:rsidDel="000D0C83">
          <w:rPr>
            <w:w w:val="115"/>
          </w:rPr>
          <w:t>depicted</w:t>
        </w:r>
        <w:r w:rsidDel="000D0C83">
          <w:rPr>
            <w:spacing w:val="-19"/>
            <w:w w:val="115"/>
          </w:rPr>
          <w:t xml:space="preserve"> </w:t>
        </w:r>
        <w:r w:rsidDel="000D0C83">
          <w:rPr>
            <w:w w:val="115"/>
          </w:rPr>
          <w:t>in</w:t>
        </w:r>
        <w:r w:rsidR="00785F08" w:rsidDel="000D0C83">
          <w:fldChar w:fldCharType="begin"/>
        </w:r>
        <w:r w:rsidR="00785F08" w:rsidDel="000D0C83">
          <w:instrText xml:space="preserve"> HYPERLINK \l "_bookmark11" </w:instrText>
        </w:r>
        <w:r w:rsidR="00785F08" w:rsidDel="000D0C83">
          <w:fldChar w:fldCharType="separate"/>
        </w:r>
        <w:r w:rsidDel="000D0C83">
          <w:rPr>
            <w:color w:val="0000FF"/>
            <w:w w:val="115"/>
          </w:rPr>
          <w:t>Figure</w:t>
        </w:r>
        <w:r w:rsidDel="000D0C83">
          <w:rPr>
            <w:color w:val="0000FF"/>
            <w:spacing w:val="-18"/>
            <w:w w:val="115"/>
          </w:rPr>
          <w:t xml:space="preserve"> </w:t>
        </w:r>
        <w:r w:rsidDel="000D0C83">
          <w:rPr>
            <w:color w:val="0000FF"/>
            <w:w w:val="115"/>
          </w:rPr>
          <w:t>6</w:t>
        </w:r>
        <w:r w:rsidDel="000D0C83">
          <w:rPr>
            <w:w w:val="115"/>
          </w:rPr>
          <w:t>.</w:t>
        </w:r>
        <w:r w:rsidR="00785F08" w:rsidDel="000D0C83">
          <w:rPr>
            <w:w w:val="115"/>
          </w:rPr>
          <w:fldChar w:fldCharType="end"/>
        </w:r>
        <w:r w:rsidDel="000D0C83">
          <w:rPr>
            <w:spacing w:val="-7"/>
            <w:w w:val="115"/>
          </w:rPr>
          <w:t xml:space="preserve"> </w:t>
        </w:r>
        <w:r w:rsidDel="000D0C83">
          <w:rPr>
            <w:w w:val="115"/>
          </w:rPr>
          <w:t>Similar</w:t>
        </w:r>
        <w:r w:rsidDel="000D0C83">
          <w:rPr>
            <w:spacing w:val="-19"/>
            <w:w w:val="115"/>
          </w:rPr>
          <w:t xml:space="preserve"> </w:t>
        </w:r>
        <w:r w:rsidDel="000D0C83">
          <w:rPr>
            <w:w w:val="115"/>
          </w:rPr>
          <w:t>to</w:t>
        </w:r>
        <w:r w:rsidDel="000D0C83">
          <w:rPr>
            <w:spacing w:val="-18"/>
            <w:w w:val="115"/>
          </w:rPr>
          <w:t xml:space="preserve"> </w:t>
        </w:r>
        <w:r w:rsidDel="000D0C83">
          <w:rPr>
            <w:w w:val="115"/>
          </w:rPr>
          <w:t>the</w:t>
        </w:r>
        <w:r w:rsidDel="000D0C83">
          <w:rPr>
            <w:spacing w:val="-19"/>
            <w:w w:val="115"/>
          </w:rPr>
          <w:t xml:space="preserve"> </w:t>
        </w:r>
        <w:r w:rsidDel="000D0C83">
          <w:rPr>
            <w:w w:val="115"/>
          </w:rPr>
          <w:t>previous</w:t>
        </w:r>
        <w:r w:rsidDel="000D0C83">
          <w:rPr>
            <w:spacing w:val="-19"/>
            <w:w w:val="115"/>
          </w:rPr>
          <w:t xml:space="preserve"> </w:t>
        </w:r>
        <w:r w:rsidDel="000D0C83">
          <w:rPr>
            <w:w w:val="115"/>
          </w:rPr>
          <w:lastRenderedPageBreak/>
          <w:t>e</w:t>
        </w:r>
      </w:moveFrom>
      <w:moveFromRangeEnd w:id="264"/>
      <w:moveToRangeStart w:id="266" w:author="andreas.voss" w:date="2019-07-09T14:52:00Z" w:name="move13576378"/>
      <w:moveTo w:id="267" w:author="andreas.voss" w:date="2019-07-09T14:52:00Z">
        <w:r w:rsidR="000D0C83">
          <w:rPr>
            <w:w w:val="115"/>
          </w:rPr>
          <w:t>The</w:t>
        </w:r>
        <w:r w:rsidR="000D0C83">
          <w:rPr>
            <w:spacing w:val="-19"/>
            <w:w w:val="115"/>
          </w:rPr>
          <w:t xml:space="preserve"> </w:t>
        </w:r>
        <w:r w:rsidR="000D0C83">
          <w:rPr>
            <w:w w:val="115"/>
          </w:rPr>
          <w:t>results</w:t>
        </w:r>
        <w:r w:rsidR="000D0C83">
          <w:rPr>
            <w:spacing w:val="-19"/>
            <w:w w:val="115"/>
          </w:rPr>
          <w:t xml:space="preserve"> </w:t>
        </w:r>
        <w:r w:rsidR="000D0C83">
          <w:rPr>
            <w:w w:val="115"/>
          </w:rPr>
          <w:t>on</w:t>
        </w:r>
        <w:r w:rsidR="000D0C83">
          <w:rPr>
            <w:spacing w:val="-18"/>
            <w:w w:val="115"/>
          </w:rPr>
          <w:t xml:space="preserve"> </w:t>
        </w:r>
        <w:r w:rsidR="000D0C83">
          <w:rPr>
            <w:w w:val="115"/>
          </w:rPr>
          <w:t>the</w:t>
        </w:r>
        <w:r w:rsidR="000D0C83">
          <w:rPr>
            <w:spacing w:val="-19"/>
            <w:w w:val="115"/>
          </w:rPr>
          <w:t xml:space="preserve"> </w:t>
        </w:r>
        <w:r w:rsidR="000D0C83">
          <w:rPr>
            <w:w w:val="115"/>
          </w:rPr>
          <w:t>SIR</w:t>
        </w:r>
        <w:r w:rsidR="000D0C83">
          <w:rPr>
            <w:spacing w:val="-18"/>
            <w:w w:val="115"/>
          </w:rPr>
          <w:t xml:space="preserve"> </w:t>
        </w:r>
        <w:r w:rsidR="000D0C83">
          <w:rPr>
            <w:w w:val="115"/>
          </w:rPr>
          <w:t>model</w:t>
        </w:r>
        <w:r w:rsidR="000D0C83">
          <w:rPr>
            <w:spacing w:val="-19"/>
            <w:w w:val="115"/>
          </w:rPr>
          <w:t xml:space="preserve"> </w:t>
        </w:r>
        <w:r w:rsidR="000D0C83">
          <w:rPr>
            <w:w w:val="115"/>
          </w:rPr>
          <w:t>are</w:t>
        </w:r>
        <w:r w:rsidR="000D0C83">
          <w:rPr>
            <w:spacing w:val="-18"/>
            <w:w w:val="115"/>
          </w:rPr>
          <w:t xml:space="preserve"> </w:t>
        </w:r>
        <w:r w:rsidR="000D0C83">
          <w:rPr>
            <w:w w:val="115"/>
          </w:rPr>
          <w:t>depicted</w:t>
        </w:r>
        <w:r w:rsidR="000D0C83">
          <w:rPr>
            <w:spacing w:val="-19"/>
            <w:w w:val="115"/>
          </w:rPr>
          <w:t xml:space="preserve"> </w:t>
        </w:r>
        <w:r w:rsidR="000D0C83">
          <w:rPr>
            <w:w w:val="115"/>
          </w:rPr>
          <w:t>in</w:t>
        </w:r>
      </w:moveTo>
      <w:ins w:id="268" w:author="andreas.voss" w:date="2019-07-09T14:52:00Z">
        <w:r w:rsidR="000D0C83">
          <w:rPr>
            <w:w w:val="115"/>
          </w:rPr>
          <w:t xml:space="preserve"> </w:t>
        </w:r>
      </w:ins>
      <w:moveTo w:id="269" w:author="andreas.voss" w:date="2019-07-09T14:52:00Z">
        <w:r w:rsidR="000D0C83">
          <w:fldChar w:fldCharType="begin"/>
        </w:r>
        <w:r w:rsidR="000D0C83">
          <w:instrText xml:space="preserve"> HYPERLINK \l "_bookmark11" </w:instrText>
        </w:r>
        <w:r w:rsidR="000D0C83">
          <w:fldChar w:fldCharType="separate"/>
        </w:r>
        <w:r w:rsidR="000D0C83">
          <w:rPr>
            <w:color w:val="0000FF"/>
            <w:w w:val="115"/>
          </w:rPr>
          <w:t>Figure</w:t>
        </w:r>
        <w:r w:rsidR="000D0C83">
          <w:rPr>
            <w:color w:val="0000FF"/>
            <w:spacing w:val="-18"/>
            <w:w w:val="115"/>
          </w:rPr>
          <w:t xml:space="preserve"> </w:t>
        </w:r>
        <w:r w:rsidR="000D0C83">
          <w:rPr>
            <w:color w:val="0000FF"/>
            <w:w w:val="115"/>
          </w:rPr>
          <w:t>6</w:t>
        </w:r>
        <w:r w:rsidR="000D0C83">
          <w:rPr>
            <w:w w:val="115"/>
          </w:rPr>
          <w:t>.</w:t>
        </w:r>
        <w:r w:rsidR="000D0C83">
          <w:rPr>
            <w:w w:val="115"/>
          </w:rPr>
          <w:fldChar w:fldCharType="end"/>
        </w:r>
        <w:r w:rsidR="000D0C83">
          <w:rPr>
            <w:spacing w:val="-7"/>
            <w:w w:val="115"/>
          </w:rPr>
          <w:t xml:space="preserve"> </w:t>
        </w:r>
        <w:r w:rsidR="000D0C83">
          <w:rPr>
            <w:w w:val="115"/>
          </w:rPr>
          <w:t>Similar</w:t>
        </w:r>
        <w:r w:rsidR="000D0C83">
          <w:rPr>
            <w:spacing w:val="-19"/>
            <w:w w:val="115"/>
          </w:rPr>
          <w:t xml:space="preserve"> </w:t>
        </w:r>
        <w:r w:rsidR="000D0C83">
          <w:rPr>
            <w:w w:val="115"/>
          </w:rPr>
          <w:t>to</w:t>
        </w:r>
        <w:r w:rsidR="000D0C83">
          <w:rPr>
            <w:spacing w:val="-18"/>
            <w:w w:val="115"/>
          </w:rPr>
          <w:t xml:space="preserve"> </w:t>
        </w:r>
        <w:r w:rsidR="000D0C83">
          <w:rPr>
            <w:w w:val="115"/>
          </w:rPr>
          <w:t>the</w:t>
        </w:r>
        <w:r w:rsidR="000D0C83">
          <w:rPr>
            <w:spacing w:val="-19"/>
            <w:w w:val="115"/>
          </w:rPr>
          <w:t xml:space="preserve"> </w:t>
        </w:r>
        <w:r w:rsidR="000D0C83">
          <w:rPr>
            <w:w w:val="115"/>
          </w:rPr>
          <w:t>previous</w:t>
        </w:r>
        <w:r w:rsidR="000D0C83">
          <w:rPr>
            <w:spacing w:val="-19"/>
            <w:w w:val="115"/>
          </w:rPr>
          <w:t xml:space="preserve"> </w:t>
        </w:r>
        <w:r w:rsidR="000D0C83">
          <w:rPr>
            <w:w w:val="115"/>
          </w:rPr>
          <w:t>e</w:t>
        </w:r>
      </w:moveTo>
      <w:moveToRangeEnd w:id="266"/>
      <w:r>
        <w:rPr>
          <w:w w:val="115"/>
        </w:rPr>
        <w:t>xamples,</w:t>
      </w:r>
      <w:r>
        <w:rPr>
          <w:spacing w:val="-18"/>
          <w:w w:val="115"/>
        </w:rPr>
        <w:t xml:space="preserve"> </w:t>
      </w:r>
      <w:r>
        <w:rPr>
          <w:spacing w:val="-3"/>
          <w:w w:val="115"/>
        </w:rPr>
        <w:t>we</w:t>
      </w:r>
      <w:r>
        <w:rPr>
          <w:spacing w:val="-19"/>
          <w:w w:val="115"/>
        </w:rPr>
        <w:t xml:space="preserve"> </w:t>
      </w:r>
      <w:r>
        <w:rPr>
          <w:w w:val="115"/>
        </w:rPr>
        <w:t>observe</w:t>
      </w:r>
      <w:r>
        <w:rPr>
          <w:spacing w:val="-18"/>
          <w:w w:val="115"/>
        </w:rPr>
        <w:t xml:space="preserve"> </w:t>
      </w:r>
      <w:r>
        <w:rPr>
          <w:w w:val="115"/>
        </w:rPr>
        <w:t>very</w:t>
      </w:r>
      <w:r>
        <w:rPr>
          <w:spacing w:val="-19"/>
          <w:w w:val="115"/>
        </w:rPr>
        <w:t xml:space="preserve"> </w:t>
      </w:r>
      <w:r>
        <w:rPr>
          <w:spacing w:val="2"/>
          <w:w w:val="115"/>
        </w:rPr>
        <w:t>good</w:t>
      </w:r>
      <w:r>
        <w:rPr>
          <w:spacing w:val="-18"/>
          <w:w w:val="115"/>
        </w:rPr>
        <w:t xml:space="preserve"> </w:t>
      </w:r>
      <w:r>
        <w:rPr>
          <w:w w:val="115"/>
        </w:rPr>
        <w:t>recovery</w:t>
      </w:r>
      <w:r>
        <w:rPr>
          <w:spacing w:val="-19"/>
          <w:w w:val="115"/>
        </w:rPr>
        <w:t xml:space="preserve"> </w:t>
      </w:r>
      <w:r>
        <w:rPr>
          <w:w w:val="115"/>
        </w:rPr>
        <w:t xml:space="preserve">of the true parameters, with NRMSE at </w:t>
      </w:r>
      <w:r>
        <w:rPr>
          <w:i/>
          <w:w w:val="115"/>
        </w:rPr>
        <w:t xml:space="preserve">T </w:t>
      </w:r>
      <w:r>
        <w:rPr>
          <w:w w:val="115"/>
        </w:rPr>
        <w:t>= 500 around 0</w:t>
      </w:r>
      <w:r>
        <w:rPr>
          <w:i/>
          <w:w w:val="115"/>
        </w:rPr>
        <w:t>.</w:t>
      </w:r>
      <w:r>
        <w:rPr>
          <w:w w:val="115"/>
        </w:rPr>
        <w:t xml:space="preserve">04, and </w:t>
      </w:r>
      <w:r>
        <w:rPr>
          <w:i/>
          <w:spacing w:val="3"/>
          <w:w w:val="115"/>
        </w:rPr>
        <w:t>R</w:t>
      </w:r>
      <w:r>
        <w:rPr>
          <w:spacing w:val="3"/>
          <w:w w:val="115"/>
          <w:vertAlign w:val="superscript"/>
        </w:rPr>
        <w:t>2</w:t>
      </w:r>
      <w:r>
        <w:rPr>
          <w:spacing w:val="3"/>
          <w:w w:val="115"/>
        </w:rPr>
        <w:t xml:space="preserve">s </w:t>
      </w:r>
      <w:r>
        <w:rPr>
          <w:w w:val="115"/>
        </w:rPr>
        <w:t>around 0</w:t>
      </w:r>
      <w:r>
        <w:rPr>
          <w:i/>
          <w:w w:val="115"/>
        </w:rPr>
        <w:t>.</w:t>
      </w:r>
      <w:r>
        <w:rPr>
          <w:w w:val="115"/>
        </w:rPr>
        <w:t xml:space="preserve">98. Further, </w:t>
      </w:r>
      <w:r>
        <w:rPr>
          <w:spacing w:val="-3"/>
          <w:w w:val="115"/>
        </w:rPr>
        <w:t xml:space="preserve">we </w:t>
      </w:r>
      <w:r>
        <w:rPr>
          <w:w w:val="115"/>
        </w:rPr>
        <w:t xml:space="preserve">observe decent performance even at smaller </w:t>
      </w:r>
      <w:r>
        <w:rPr>
          <w:i/>
          <w:w w:val="115"/>
        </w:rPr>
        <w:t xml:space="preserve">T </w:t>
      </w:r>
      <w:r>
        <w:rPr>
          <w:w w:val="115"/>
        </w:rPr>
        <w:t xml:space="preserve">s, with performance increasing as </w:t>
      </w:r>
      <w:r>
        <w:rPr>
          <w:i/>
          <w:w w:val="115"/>
        </w:rPr>
        <w:t xml:space="preserve">T </w:t>
      </w:r>
      <w:r>
        <w:rPr>
          <w:w w:val="115"/>
        </w:rPr>
        <w:t xml:space="preserve">increases. </w:t>
      </w:r>
      <w:r>
        <w:rPr>
          <w:spacing w:val="-3"/>
          <w:w w:val="115"/>
        </w:rPr>
        <w:t xml:space="preserve">Conversely, </w:t>
      </w:r>
      <w:r>
        <w:rPr>
          <w:w w:val="115"/>
        </w:rPr>
        <w:t xml:space="preserve">the estimated posterior </w:t>
      </w:r>
      <w:r>
        <w:rPr>
          <w:spacing w:val="-3"/>
          <w:w w:val="115"/>
        </w:rPr>
        <w:t xml:space="preserve">variance </w:t>
      </w:r>
      <w:r>
        <w:rPr>
          <w:w w:val="115"/>
        </w:rPr>
        <w:t xml:space="preserve">drops as </w:t>
      </w:r>
      <w:r>
        <w:rPr>
          <w:i/>
          <w:w w:val="115"/>
        </w:rPr>
        <w:t xml:space="preserve">T </w:t>
      </w:r>
      <w:r>
        <w:rPr>
          <w:w w:val="115"/>
        </w:rPr>
        <w:t>increases,</w:t>
      </w:r>
      <w:r>
        <w:rPr>
          <w:spacing w:val="-17"/>
          <w:w w:val="115"/>
        </w:rPr>
        <w:t xml:space="preserve"> </w:t>
      </w:r>
      <w:r>
        <w:rPr>
          <w:w w:val="115"/>
        </w:rPr>
        <w:t>capturing</w:t>
      </w:r>
      <w:r>
        <w:rPr>
          <w:spacing w:val="-17"/>
          <w:w w:val="115"/>
        </w:rPr>
        <w:t xml:space="preserve"> </w:t>
      </w:r>
      <w:r>
        <w:rPr>
          <w:w w:val="115"/>
        </w:rPr>
        <w:t>the</w:t>
      </w:r>
      <w:r>
        <w:rPr>
          <w:spacing w:val="-17"/>
          <w:w w:val="115"/>
        </w:rPr>
        <w:t xml:space="preserve"> </w:t>
      </w:r>
      <w:r>
        <w:rPr>
          <w:w w:val="115"/>
        </w:rPr>
        <w:t>fact</w:t>
      </w:r>
      <w:r>
        <w:rPr>
          <w:spacing w:val="-17"/>
          <w:w w:val="115"/>
        </w:rPr>
        <w:t xml:space="preserve"> </w:t>
      </w:r>
      <w:r>
        <w:rPr>
          <w:w w:val="115"/>
        </w:rPr>
        <w:t>that</w:t>
      </w:r>
      <w:r>
        <w:rPr>
          <w:spacing w:val="-17"/>
          <w:w w:val="115"/>
        </w:rPr>
        <w:t xml:space="preserve"> </w:t>
      </w:r>
      <w:r>
        <w:rPr>
          <w:w w:val="115"/>
        </w:rPr>
        <w:t>more</w:t>
      </w:r>
      <w:r>
        <w:rPr>
          <w:spacing w:val="-17"/>
          <w:w w:val="115"/>
        </w:rPr>
        <w:t xml:space="preserve"> </w:t>
      </w:r>
      <w:r>
        <w:rPr>
          <w:w w:val="115"/>
        </w:rPr>
        <w:t>information</w:t>
      </w:r>
      <w:r>
        <w:rPr>
          <w:spacing w:val="-17"/>
          <w:w w:val="115"/>
        </w:rPr>
        <w:t xml:space="preserve"> </w:t>
      </w:r>
      <w:r>
        <w:rPr>
          <w:w w:val="115"/>
        </w:rPr>
        <w:t>becomes</w:t>
      </w:r>
      <w:r>
        <w:rPr>
          <w:spacing w:val="-17"/>
          <w:w w:val="115"/>
        </w:rPr>
        <w:t xml:space="preserve"> </w:t>
      </w:r>
      <w:r>
        <w:rPr>
          <w:spacing w:val="-3"/>
          <w:w w:val="115"/>
        </w:rPr>
        <w:t>available</w:t>
      </w:r>
      <w:r>
        <w:rPr>
          <w:spacing w:val="-17"/>
          <w:w w:val="115"/>
        </w:rPr>
        <w:t xml:space="preserve"> </w:t>
      </w:r>
      <w:r>
        <w:rPr>
          <w:w w:val="115"/>
        </w:rPr>
        <w:t>to</w:t>
      </w:r>
      <w:r>
        <w:rPr>
          <w:spacing w:val="-17"/>
          <w:w w:val="115"/>
        </w:rPr>
        <w:t xml:space="preserve"> </w:t>
      </w:r>
      <w:r>
        <w:rPr>
          <w:w w:val="115"/>
        </w:rPr>
        <w:t>the</w:t>
      </w:r>
      <w:r>
        <w:rPr>
          <w:spacing w:val="-17"/>
          <w:w w:val="115"/>
        </w:rPr>
        <w:t xml:space="preserve"> </w:t>
      </w:r>
      <w:r>
        <w:rPr>
          <w:w w:val="115"/>
        </w:rPr>
        <w:t>networks.</w:t>
      </w:r>
      <w:r>
        <w:rPr>
          <w:spacing w:val="-6"/>
          <w:w w:val="115"/>
        </w:rPr>
        <w:t xml:space="preserve"> </w:t>
      </w:r>
      <w:r>
        <w:rPr>
          <w:spacing w:val="-3"/>
          <w:w w:val="115"/>
        </w:rPr>
        <w:t>Finally,</w:t>
      </w:r>
      <w:r>
        <w:rPr>
          <w:spacing w:val="-17"/>
          <w:w w:val="115"/>
        </w:rPr>
        <w:t xml:space="preserve"> </w:t>
      </w:r>
      <w:r>
        <w:rPr>
          <w:w w:val="115"/>
        </w:rPr>
        <w:t>the</w:t>
      </w:r>
      <w:r>
        <w:rPr>
          <w:spacing w:val="-17"/>
          <w:w w:val="115"/>
        </w:rPr>
        <w:t xml:space="preserve"> </w:t>
      </w:r>
      <w:r>
        <w:rPr>
          <w:w w:val="115"/>
        </w:rPr>
        <w:t>SCB</w:t>
      </w:r>
      <w:r>
        <w:rPr>
          <w:spacing w:val="-17"/>
          <w:w w:val="115"/>
        </w:rPr>
        <w:t xml:space="preserve"> </w:t>
      </w:r>
      <w:r>
        <w:rPr>
          <w:w w:val="115"/>
        </w:rPr>
        <w:t>plots</w:t>
      </w:r>
      <w:r>
        <w:rPr>
          <w:spacing w:val="-17"/>
          <w:w w:val="115"/>
        </w:rPr>
        <w:t xml:space="preserve"> </w:t>
      </w:r>
      <w:r>
        <w:rPr>
          <w:w w:val="115"/>
        </w:rPr>
        <w:t>indicate</w:t>
      </w:r>
      <w:r>
        <w:rPr>
          <w:spacing w:val="-17"/>
          <w:w w:val="115"/>
        </w:rPr>
        <w:t xml:space="preserve"> </w:t>
      </w:r>
      <w:r>
        <w:rPr>
          <w:w w:val="115"/>
        </w:rPr>
        <w:t>a</w:t>
      </w:r>
      <w:r>
        <w:rPr>
          <w:spacing w:val="-17"/>
          <w:w w:val="115"/>
        </w:rPr>
        <w:t xml:space="preserve"> </w:t>
      </w:r>
      <w:r>
        <w:rPr>
          <w:w w:val="115"/>
        </w:rPr>
        <w:t>slight underestimation</w:t>
      </w:r>
      <w:r>
        <w:rPr>
          <w:spacing w:val="-16"/>
          <w:w w:val="115"/>
        </w:rPr>
        <w:t xml:space="preserve"> </w:t>
      </w:r>
      <w:r>
        <w:rPr>
          <w:w w:val="115"/>
        </w:rPr>
        <w:t>of</w:t>
      </w:r>
      <w:r>
        <w:rPr>
          <w:spacing w:val="-16"/>
          <w:w w:val="115"/>
        </w:rPr>
        <w:t xml:space="preserve"> </w:t>
      </w:r>
      <w:r>
        <w:rPr>
          <w:w w:val="115"/>
        </w:rPr>
        <w:t>the</w:t>
      </w:r>
      <w:r>
        <w:rPr>
          <w:spacing w:val="-16"/>
          <w:w w:val="115"/>
        </w:rPr>
        <w:t xml:space="preserve"> </w:t>
      </w:r>
      <w:r>
        <w:rPr>
          <w:w w:val="115"/>
        </w:rPr>
        <w:t>true</w:t>
      </w:r>
      <w:r>
        <w:rPr>
          <w:spacing w:val="-16"/>
          <w:w w:val="115"/>
        </w:rPr>
        <w:t xml:space="preserve"> </w:t>
      </w:r>
      <w:r>
        <w:rPr>
          <w:w w:val="115"/>
        </w:rPr>
        <w:t>posterior</w:t>
      </w:r>
      <w:r>
        <w:rPr>
          <w:spacing w:val="-16"/>
          <w:w w:val="115"/>
        </w:rPr>
        <w:t xml:space="preserve"> </w:t>
      </w:r>
      <w:r>
        <w:rPr>
          <w:w w:val="115"/>
        </w:rPr>
        <w:t>means</w:t>
      </w:r>
      <w:r>
        <w:rPr>
          <w:spacing w:val="-16"/>
          <w:w w:val="115"/>
        </w:rPr>
        <w:t xml:space="preserve"> </w:t>
      </w:r>
      <w:r>
        <w:rPr>
          <w:spacing w:val="-3"/>
          <w:w w:val="115"/>
        </w:rPr>
        <w:t>by</w:t>
      </w:r>
      <w:r>
        <w:rPr>
          <w:spacing w:val="-16"/>
          <w:w w:val="115"/>
        </w:rPr>
        <w:t xml:space="preserve"> </w:t>
      </w:r>
      <w:r>
        <w:rPr>
          <w:w w:val="115"/>
        </w:rPr>
        <w:t>the</w:t>
      </w:r>
      <w:r>
        <w:rPr>
          <w:spacing w:val="-15"/>
          <w:w w:val="115"/>
        </w:rPr>
        <w:t xml:space="preserve"> </w:t>
      </w:r>
      <w:r>
        <w:rPr>
          <w:w w:val="115"/>
        </w:rPr>
        <w:t>estimated</w:t>
      </w:r>
      <w:r>
        <w:rPr>
          <w:spacing w:val="-16"/>
          <w:w w:val="115"/>
        </w:rPr>
        <w:t xml:space="preserve"> </w:t>
      </w:r>
      <w:r>
        <w:rPr>
          <w:w w:val="115"/>
        </w:rPr>
        <w:t>posterior</w:t>
      </w:r>
      <w:r>
        <w:rPr>
          <w:spacing w:val="-16"/>
          <w:w w:val="115"/>
        </w:rPr>
        <w:t xml:space="preserve"> </w:t>
      </w:r>
      <w:r>
        <w:rPr>
          <w:w w:val="115"/>
        </w:rPr>
        <w:t>means.</w:t>
      </w:r>
      <w:r>
        <w:rPr>
          <w:spacing w:val="-2"/>
          <w:w w:val="115"/>
        </w:rPr>
        <w:t xml:space="preserve"> </w:t>
      </w:r>
      <w:r>
        <w:rPr>
          <w:w w:val="115"/>
        </w:rPr>
        <w:t>This</w:t>
      </w:r>
      <w:r>
        <w:rPr>
          <w:spacing w:val="-16"/>
          <w:w w:val="115"/>
        </w:rPr>
        <w:t xml:space="preserve"> </w:t>
      </w:r>
      <w:r>
        <w:rPr>
          <w:w w:val="115"/>
        </w:rPr>
        <w:t>trend</w:t>
      </w:r>
      <w:r>
        <w:rPr>
          <w:spacing w:val="-15"/>
          <w:w w:val="115"/>
        </w:rPr>
        <w:t xml:space="preserve"> </w:t>
      </w:r>
      <w:r>
        <w:rPr>
          <w:w w:val="115"/>
        </w:rPr>
        <w:t>is</w:t>
      </w:r>
      <w:r>
        <w:rPr>
          <w:spacing w:val="-16"/>
          <w:w w:val="115"/>
        </w:rPr>
        <w:t xml:space="preserve"> </w:t>
      </w:r>
      <w:r>
        <w:rPr>
          <w:w w:val="115"/>
        </w:rPr>
        <w:t>visible</w:t>
      </w:r>
      <w:r>
        <w:rPr>
          <w:spacing w:val="-16"/>
          <w:w w:val="115"/>
        </w:rPr>
        <w:t xml:space="preserve"> </w:t>
      </w:r>
      <w:r>
        <w:rPr>
          <w:w w:val="115"/>
        </w:rPr>
        <w:t>when</w:t>
      </w:r>
      <w:r>
        <w:rPr>
          <w:spacing w:val="-17"/>
          <w:w w:val="115"/>
        </w:rPr>
        <w:t xml:space="preserve"> </w:t>
      </w:r>
      <w:r>
        <w:rPr>
          <w:i/>
          <w:w w:val="115"/>
        </w:rPr>
        <w:t>β</w:t>
      </w:r>
      <w:r>
        <w:rPr>
          <w:i/>
          <w:spacing w:val="-9"/>
          <w:w w:val="115"/>
        </w:rPr>
        <w:t xml:space="preserve"> </w:t>
      </w:r>
      <w:r>
        <w:rPr>
          <w:w w:val="115"/>
        </w:rPr>
        <w:t>and</w:t>
      </w:r>
      <w:r>
        <w:rPr>
          <w:spacing w:val="-17"/>
          <w:w w:val="115"/>
        </w:rPr>
        <w:t xml:space="preserve"> </w:t>
      </w:r>
      <w:r>
        <w:rPr>
          <w:i/>
          <w:w w:val="115"/>
        </w:rPr>
        <w:t>γ</w:t>
      </w:r>
      <w:r>
        <w:rPr>
          <w:i/>
          <w:spacing w:val="-10"/>
          <w:w w:val="115"/>
        </w:rPr>
        <w:t xml:space="preserve"> </w:t>
      </w:r>
      <w:r>
        <w:rPr>
          <w:w w:val="115"/>
        </w:rPr>
        <w:t>both</w:t>
      </w:r>
      <w:r>
        <w:rPr>
          <w:spacing w:val="-15"/>
          <w:w w:val="115"/>
        </w:rPr>
        <w:t xml:space="preserve"> </w:t>
      </w:r>
      <w:r>
        <w:rPr>
          <w:w w:val="115"/>
        </w:rPr>
        <w:t>assume very</w:t>
      </w:r>
      <w:r>
        <w:rPr>
          <w:spacing w:val="-21"/>
          <w:w w:val="115"/>
        </w:rPr>
        <w:t xml:space="preserve"> </w:t>
      </w:r>
      <w:r>
        <w:rPr>
          <w:w w:val="115"/>
        </w:rPr>
        <w:t>similar</w:t>
      </w:r>
      <w:r>
        <w:rPr>
          <w:spacing w:val="-21"/>
          <w:w w:val="115"/>
        </w:rPr>
        <w:t xml:space="preserve"> </w:t>
      </w:r>
      <w:r>
        <w:rPr>
          <w:spacing w:val="-3"/>
          <w:w w:val="115"/>
        </w:rPr>
        <w:t>values,</w:t>
      </w:r>
      <w:r>
        <w:rPr>
          <w:spacing w:val="-20"/>
          <w:w w:val="115"/>
        </w:rPr>
        <w:t xml:space="preserve"> </w:t>
      </w:r>
      <w:r>
        <w:rPr>
          <w:w w:val="115"/>
        </w:rPr>
        <w:t>and</w:t>
      </w:r>
      <w:r>
        <w:rPr>
          <w:spacing w:val="-20"/>
          <w:w w:val="115"/>
        </w:rPr>
        <w:t xml:space="preserve"> </w:t>
      </w:r>
      <w:r>
        <w:rPr>
          <w:w w:val="115"/>
        </w:rPr>
        <w:t>the</w:t>
      </w:r>
      <w:r>
        <w:rPr>
          <w:spacing w:val="-21"/>
          <w:w w:val="115"/>
        </w:rPr>
        <w:t xml:space="preserve"> </w:t>
      </w:r>
      <w:r>
        <w:rPr>
          <w:w w:val="115"/>
        </w:rPr>
        <w:t>generated</w:t>
      </w:r>
      <w:r>
        <w:rPr>
          <w:spacing w:val="-21"/>
          <w:w w:val="115"/>
        </w:rPr>
        <w:t xml:space="preserve"> </w:t>
      </w:r>
      <w:r>
        <w:rPr>
          <w:w w:val="115"/>
        </w:rPr>
        <w:t>time</w:t>
      </w:r>
      <w:ins w:id="270" w:author="andreas.voss" w:date="2019-07-09T14:53:00Z">
        <w:r w:rsidR="000D0C83">
          <w:rPr>
            <w:w w:val="115"/>
          </w:rPr>
          <w:t xml:space="preserve"> </w:t>
        </w:r>
      </w:ins>
      <w:r>
        <w:rPr>
          <w:w w:val="115"/>
        </w:rPr>
        <w:t>series</w:t>
      </w:r>
      <w:r>
        <w:rPr>
          <w:spacing w:val="-20"/>
          <w:w w:val="115"/>
        </w:rPr>
        <w:t xml:space="preserve"> </w:t>
      </w:r>
      <w:r>
        <w:rPr>
          <w:w w:val="115"/>
        </w:rPr>
        <w:t>are</w:t>
      </w:r>
      <w:r>
        <w:rPr>
          <w:spacing w:val="-21"/>
          <w:w w:val="115"/>
        </w:rPr>
        <w:t xml:space="preserve"> </w:t>
      </w:r>
      <w:r>
        <w:rPr>
          <w:w w:val="115"/>
        </w:rPr>
        <w:t>far</w:t>
      </w:r>
      <w:r>
        <w:rPr>
          <w:spacing w:val="-21"/>
          <w:w w:val="115"/>
        </w:rPr>
        <w:t xml:space="preserve"> </w:t>
      </w:r>
      <w:r>
        <w:rPr>
          <w:w w:val="115"/>
        </w:rPr>
        <w:t>from</w:t>
      </w:r>
      <w:r>
        <w:rPr>
          <w:spacing w:val="-20"/>
          <w:w w:val="115"/>
        </w:rPr>
        <w:t xml:space="preserve"> </w:t>
      </w:r>
      <w:r>
        <w:rPr>
          <w:w w:val="115"/>
        </w:rPr>
        <w:t>equilibrium</w:t>
      </w:r>
      <w:r>
        <w:rPr>
          <w:spacing w:val="-20"/>
          <w:w w:val="115"/>
        </w:rPr>
        <w:t xml:space="preserve"> </w:t>
      </w:r>
      <w:r>
        <w:rPr>
          <w:w w:val="115"/>
        </w:rPr>
        <w:t>at</w:t>
      </w:r>
      <w:r>
        <w:rPr>
          <w:spacing w:val="-21"/>
          <w:w w:val="115"/>
        </w:rPr>
        <w:t xml:space="preserve"> </w:t>
      </w:r>
      <w:r>
        <w:rPr>
          <w:w w:val="115"/>
        </w:rPr>
        <w:t>the</w:t>
      </w:r>
      <w:r>
        <w:rPr>
          <w:spacing w:val="-20"/>
          <w:w w:val="115"/>
        </w:rPr>
        <w:t xml:space="preserve"> </w:t>
      </w:r>
      <w:r>
        <w:rPr>
          <w:w w:val="115"/>
        </w:rPr>
        <w:t>final</w:t>
      </w:r>
      <w:r>
        <w:rPr>
          <w:spacing w:val="-21"/>
          <w:w w:val="115"/>
        </w:rPr>
        <w:t xml:space="preserve"> </w:t>
      </w:r>
      <w:r>
        <w:rPr>
          <w:w w:val="115"/>
        </w:rPr>
        <w:t>time</w:t>
      </w:r>
      <w:r>
        <w:rPr>
          <w:spacing w:val="-21"/>
          <w:w w:val="115"/>
        </w:rPr>
        <w:t xml:space="preserve"> </w:t>
      </w:r>
      <w:r>
        <w:rPr>
          <w:w w:val="115"/>
        </w:rPr>
        <w:t>point</w:t>
      </w:r>
      <w:r>
        <w:rPr>
          <w:spacing w:val="-21"/>
          <w:w w:val="115"/>
        </w:rPr>
        <w:t xml:space="preserve"> </w:t>
      </w:r>
      <w:proofErr w:type="gramStart"/>
      <w:r>
        <w:rPr>
          <w:i/>
          <w:w w:val="115"/>
        </w:rPr>
        <w:t>T</w:t>
      </w:r>
      <w:r>
        <w:rPr>
          <w:i/>
          <w:spacing w:val="-38"/>
          <w:w w:val="115"/>
        </w:rPr>
        <w:t xml:space="preserve"> </w:t>
      </w:r>
      <w:r>
        <w:rPr>
          <w:w w:val="115"/>
        </w:rPr>
        <w:t>.</w:t>
      </w:r>
      <w:proofErr w:type="gramEnd"/>
      <w:r>
        <w:rPr>
          <w:spacing w:val="-7"/>
          <w:w w:val="115"/>
        </w:rPr>
        <w:t xml:space="preserve"> </w:t>
      </w:r>
      <w:r>
        <w:rPr>
          <w:w w:val="115"/>
        </w:rPr>
        <w:t>Thus,</w:t>
      </w:r>
      <w:r>
        <w:rPr>
          <w:spacing w:val="-21"/>
          <w:w w:val="115"/>
        </w:rPr>
        <w:t xml:space="preserve"> </w:t>
      </w:r>
      <w:r>
        <w:rPr>
          <w:w w:val="115"/>
        </w:rPr>
        <w:t>such</w:t>
      </w:r>
      <w:r>
        <w:rPr>
          <w:spacing w:val="-20"/>
          <w:w w:val="115"/>
        </w:rPr>
        <w:t xml:space="preserve"> </w:t>
      </w:r>
      <w:r>
        <w:rPr>
          <w:w w:val="115"/>
        </w:rPr>
        <w:t>datasets</w:t>
      </w:r>
      <w:r>
        <w:rPr>
          <w:spacing w:val="-21"/>
          <w:w w:val="115"/>
        </w:rPr>
        <w:t xml:space="preserve"> </w:t>
      </w:r>
      <w:r>
        <w:rPr>
          <w:w w:val="115"/>
        </w:rPr>
        <w:t xml:space="preserve">contain </w:t>
      </w:r>
      <w:r>
        <w:rPr>
          <w:w w:val="115"/>
          <w:position w:val="2"/>
        </w:rPr>
        <w:t xml:space="preserve">very little information about the parameters given the considered time range of </w:t>
      </w:r>
      <w:r>
        <w:rPr>
          <w:i/>
          <w:w w:val="115"/>
          <w:position w:val="2"/>
        </w:rPr>
        <w:t>T</w:t>
      </w:r>
      <w:r>
        <w:rPr>
          <w:rFonts w:ascii="Arial" w:hAnsi="Arial"/>
          <w:i/>
          <w:w w:val="115"/>
          <w:sz w:val="12"/>
        </w:rPr>
        <w:t xml:space="preserve">max </w:t>
      </w:r>
      <w:r>
        <w:rPr>
          <w:w w:val="115"/>
          <w:position w:val="2"/>
        </w:rPr>
        <w:t>=</w:t>
      </w:r>
      <w:r>
        <w:rPr>
          <w:spacing w:val="38"/>
          <w:w w:val="115"/>
          <w:position w:val="2"/>
        </w:rPr>
        <w:t xml:space="preserve"> </w:t>
      </w:r>
      <w:r>
        <w:rPr>
          <w:w w:val="115"/>
          <w:position w:val="2"/>
        </w:rPr>
        <w:t>500.</w:t>
      </w:r>
    </w:p>
    <w:p w14:paraId="094EADFD" w14:textId="77777777" w:rsidR="00EC0BD2" w:rsidRDefault="00EC0BD2">
      <w:pPr>
        <w:spacing w:line="252" w:lineRule="auto"/>
        <w:sectPr w:rsidR="00EC0BD2">
          <w:type w:val="continuous"/>
          <w:pgSz w:w="12240" w:h="15840"/>
          <w:pgMar w:top="880" w:right="0" w:bottom="280" w:left="560" w:header="720" w:footer="720" w:gutter="0"/>
          <w:cols w:num="2" w:space="720" w:equalWidth="0">
            <w:col w:w="368" w:space="40"/>
            <w:col w:w="11272"/>
          </w:cols>
        </w:sectPr>
      </w:pPr>
    </w:p>
    <w:p w14:paraId="2A757EDB" w14:textId="77777777" w:rsidR="00EC0BD2" w:rsidRDefault="00753B5A">
      <w:pPr>
        <w:spacing w:before="91"/>
        <w:ind w:left="3447"/>
        <w:rPr>
          <w:rFonts w:ascii="Arial"/>
          <w:b/>
          <w:sz w:val="15"/>
        </w:rPr>
      </w:pPr>
      <w:bookmarkStart w:id="271" w:name="_bookmark12"/>
      <w:bookmarkEnd w:id="271"/>
      <w:r>
        <w:rPr>
          <w:rFonts w:ascii="Arial"/>
          <w:b/>
          <w:sz w:val="15"/>
        </w:rPr>
        <w:lastRenderedPageBreak/>
        <w:t>Table 1. Splat target parameters estimated by our method</w:t>
      </w:r>
    </w:p>
    <w:p w14:paraId="78905705" w14:textId="77777777" w:rsidR="00EC0BD2" w:rsidRDefault="00EC0BD2">
      <w:pPr>
        <w:pStyle w:val="Textkrper"/>
        <w:spacing w:before="1"/>
        <w:rPr>
          <w:rFonts w:ascii="Arial"/>
          <w:b/>
          <w:sz w:val="17"/>
        </w:rPr>
      </w:pPr>
    </w:p>
    <w:tbl>
      <w:tblPr>
        <w:tblStyle w:val="TableNormal"/>
        <w:tblW w:w="0" w:type="auto"/>
        <w:tblInd w:w="2216" w:type="dxa"/>
        <w:tblLayout w:type="fixed"/>
        <w:tblLook w:val="01E0" w:firstRow="1" w:lastRow="1" w:firstColumn="1" w:lastColumn="1" w:noHBand="0" w:noVBand="0"/>
      </w:tblPr>
      <w:tblGrid>
        <w:gridCol w:w="895"/>
        <w:gridCol w:w="1495"/>
        <w:gridCol w:w="4148"/>
      </w:tblGrid>
      <w:tr w:rsidR="00EC0BD2" w14:paraId="5B059EDD" w14:textId="77777777">
        <w:trPr>
          <w:trHeight w:val="253"/>
        </w:trPr>
        <w:tc>
          <w:tcPr>
            <w:tcW w:w="895" w:type="dxa"/>
            <w:tcBorders>
              <w:bottom w:val="single" w:sz="4" w:space="0" w:color="000000"/>
            </w:tcBorders>
          </w:tcPr>
          <w:p w14:paraId="54675540" w14:textId="77777777" w:rsidR="00EC0BD2" w:rsidRDefault="00753B5A">
            <w:pPr>
              <w:pStyle w:val="TableParagraph"/>
              <w:spacing w:before="33"/>
              <w:rPr>
                <w:sz w:val="14"/>
              </w:rPr>
            </w:pPr>
            <w:r>
              <w:rPr>
                <w:sz w:val="14"/>
              </w:rPr>
              <w:t>Parameter</w:t>
            </w:r>
          </w:p>
        </w:tc>
        <w:tc>
          <w:tcPr>
            <w:tcW w:w="1495" w:type="dxa"/>
            <w:tcBorders>
              <w:bottom w:val="single" w:sz="4" w:space="0" w:color="000000"/>
            </w:tcBorders>
          </w:tcPr>
          <w:p w14:paraId="1B3E4A99" w14:textId="77777777" w:rsidR="00EC0BD2" w:rsidRDefault="00753B5A">
            <w:pPr>
              <w:pStyle w:val="TableParagraph"/>
              <w:spacing w:before="33"/>
              <w:rPr>
                <w:sz w:val="14"/>
              </w:rPr>
            </w:pPr>
            <w:r>
              <w:rPr>
                <w:sz w:val="14"/>
              </w:rPr>
              <w:t>Name</w:t>
            </w:r>
          </w:p>
        </w:tc>
        <w:tc>
          <w:tcPr>
            <w:tcW w:w="4148" w:type="dxa"/>
            <w:tcBorders>
              <w:bottom w:val="single" w:sz="4" w:space="0" w:color="000000"/>
            </w:tcBorders>
          </w:tcPr>
          <w:p w14:paraId="3FC09AF6" w14:textId="77777777" w:rsidR="00EC0BD2" w:rsidRDefault="00753B5A">
            <w:pPr>
              <w:pStyle w:val="TableParagraph"/>
              <w:spacing w:before="33"/>
              <w:ind w:left="118"/>
              <w:rPr>
                <w:sz w:val="14"/>
              </w:rPr>
            </w:pPr>
            <w:r>
              <w:rPr>
                <w:sz w:val="14"/>
              </w:rPr>
              <w:t>Description</w:t>
            </w:r>
          </w:p>
        </w:tc>
      </w:tr>
      <w:tr w:rsidR="00EC0BD2" w14:paraId="5D73C40C" w14:textId="77777777">
        <w:trPr>
          <w:trHeight w:val="221"/>
        </w:trPr>
        <w:tc>
          <w:tcPr>
            <w:tcW w:w="895" w:type="dxa"/>
            <w:tcBorders>
              <w:top w:val="single" w:sz="4" w:space="0" w:color="000000"/>
            </w:tcBorders>
          </w:tcPr>
          <w:p w14:paraId="01AC79C7" w14:textId="77777777" w:rsidR="00EC0BD2" w:rsidRDefault="00753B5A">
            <w:pPr>
              <w:pStyle w:val="TableParagraph"/>
              <w:spacing w:before="18"/>
              <w:rPr>
                <w:rFonts w:ascii="Verdana" w:hAnsi="Verdana"/>
                <w:i/>
                <w:sz w:val="15"/>
              </w:rPr>
            </w:pPr>
            <w:r>
              <w:rPr>
                <w:rFonts w:ascii="Verdana" w:hAnsi="Verdana"/>
                <w:i/>
                <w:w w:val="109"/>
                <w:sz w:val="15"/>
              </w:rPr>
              <w:t>α</w:t>
            </w:r>
          </w:p>
        </w:tc>
        <w:tc>
          <w:tcPr>
            <w:tcW w:w="1495" w:type="dxa"/>
            <w:tcBorders>
              <w:top w:val="single" w:sz="4" w:space="0" w:color="000000"/>
            </w:tcBorders>
          </w:tcPr>
          <w:p w14:paraId="50C87393" w14:textId="77777777" w:rsidR="00EC0BD2" w:rsidRDefault="00753B5A">
            <w:pPr>
              <w:pStyle w:val="TableParagraph"/>
              <w:spacing w:before="38"/>
              <w:rPr>
                <w:sz w:val="14"/>
              </w:rPr>
            </w:pPr>
            <w:r>
              <w:rPr>
                <w:sz w:val="14"/>
              </w:rPr>
              <w:t>Mean shape</w:t>
            </w:r>
          </w:p>
        </w:tc>
        <w:tc>
          <w:tcPr>
            <w:tcW w:w="4148" w:type="dxa"/>
            <w:tcBorders>
              <w:top w:val="single" w:sz="4" w:space="0" w:color="000000"/>
            </w:tcBorders>
          </w:tcPr>
          <w:p w14:paraId="3506B5A8" w14:textId="77777777" w:rsidR="00EC0BD2" w:rsidRDefault="00753B5A">
            <w:pPr>
              <w:pStyle w:val="TableParagraph"/>
              <w:spacing w:before="38"/>
              <w:ind w:left="118"/>
              <w:rPr>
                <w:sz w:val="14"/>
              </w:rPr>
            </w:pPr>
            <w:r>
              <w:rPr>
                <w:sz w:val="14"/>
              </w:rPr>
              <w:t>Shape of the mean gene expression gamma distribution</w:t>
            </w:r>
          </w:p>
        </w:tc>
      </w:tr>
      <w:tr w:rsidR="00EC0BD2" w14:paraId="029A4CF1" w14:textId="77777777">
        <w:trPr>
          <w:trHeight w:val="199"/>
        </w:trPr>
        <w:tc>
          <w:tcPr>
            <w:tcW w:w="895" w:type="dxa"/>
          </w:tcPr>
          <w:p w14:paraId="3D34EE48" w14:textId="77777777" w:rsidR="00EC0BD2" w:rsidRDefault="00753B5A">
            <w:pPr>
              <w:pStyle w:val="TableParagraph"/>
              <w:spacing w:before="0" w:line="179" w:lineRule="exact"/>
              <w:rPr>
                <w:rFonts w:ascii="Verdana" w:hAnsi="Verdana"/>
                <w:i/>
                <w:sz w:val="15"/>
              </w:rPr>
            </w:pPr>
            <w:r>
              <w:rPr>
                <w:rFonts w:ascii="Verdana" w:hAnsi="Verdana"/>
                <w:i/>
                <w:w w:val="95"/>
                <w:sz w:val="15"/>
              </w:rPr>
              <w:t>β</w:t>
            </w:r>
          </w:p>
        </w:tc>
        <w:tc>
          <w:tcPr>
            <w:tcW w:w="1495" w:type="dxa"/>
          </w:tcPr>
          <w:p w14:paraId="32A6058A" w14:textId="77777777" w:rsidR="00EC0BD2" w:rsidRDefault="00753B5A">
            <w:pPr>
              <w:pStyle w:val="TableParagraph"/>
              <w:rPr>
                <w:sz w:val="14"/>
              </w:rPr>
            </w:pPr>
            <w:r>
              <w:rPr>
                <w:sz w:val="14"/>
              </w:rPr>
              <w:t>Mean rate</w:t>
            </w:r>
          </w:p>
        </w:tc>
        <w:tc>
          <w:tcPr>
            <w:tcW w:w="4148" w:type="dxa"/>
          </w:tcPr>
          <w:p w14:paraId="262F609E" w14:textId="77777777" w:rsidR="00EC0BD2" w:rsidRDefault="00753B5A">
            <w:pPr>
              <w:pStyle w:val="TableParagraph"/>
              <w:ind w:left="118"/>
              <w:rPr>
                <w:sz w:val="14"/>
              </w:rPr>
            </w:pPr>
            <w:r>
              <w:rPr>
                <w:sz w:val="14"/>
              </w:rPr>
              <w:t>Rate of the mean gene expression gamma distribution</w:t>
            </w:r>
          </w:p>
        </w:tc>
      </w:tr>
      <w:tr w:rsidR="00EC0BD2" w14:paraId="0AFA3027" w14:textId="77777777">
        <w:trPr>
          <w:trHeight w:val="199"/>
        </w:trPr>
        <w:tc>
          <w:tcPr>
            <w:tcW w:w="895" w:type="dxa"/>
          </w:tcPr>
          <w:p w14:paraId="74866E39" w14:textId="77777777" w:rsidR="00EC0BD2" w:rsidRDefault="00753B5A">
            <w:pPr>
              <w:pStyle w:val="TableParagraph"/>
              <w:spacing w:before="0" w:line="176" w:lineRule="exact"/>
              <w:rPr>
                <w:i/>
                <w:sz w:val="10"/>
              </w:rPr>
            </w:pPr>
            <w:r>
              <w:rPr>
                <w:rFonts w:ascii="Verdana" w:hAnsi="Verdana"/>
                <w:i/>
                <w:w w:val="140"/>
                <w:position w:val="-4"/>
                <w:sz w:val="15"/>
              </w:rPr>
              <w:t>µ</w:t>
            </w:r>
            <w:r>
              <w:rPr>
                <w:i/>
                <w:w w:val="140"/>
                <w:sz w:val="10"/>
              </w:rPr>
              <w:t>L</w:t>
            </w:r>
          </w:p>
        </w:tc>
        <w:tc>
          <w:tcPr>
            <w:tcW w:w="1495" w:type="dxa"/>
          </w:tcPr>
          <w:p w14:paraId="643F7525" w14:textId="77777777" w:rsidR="00EC0BD2" w:rsidRDefault="00753B5A">
            <w:pPr>
              <w:pStyle w:val="TableParagraph"/>
              <w:rPr>
                <w:sz w:val="14"/>
              </w:rPr>
            </w:pPr>
            <w:r>
              <w:rPr>
                <w:sz w:val="14"/>
              </w:rPr>
              <w:t>Library size location</w:t>
            </w:r>
          </w:p>
        </w:tc>
        <w:tc>
          <w:tcPr>
            <w:tcW w:w="4148" w:type="dxa"/>
          </w:tcPr>
          <w:p w14:paraId="717E07B2" w14:textId="77777777" w:rsidR="00EC0BD2" w:rsidRDefault="00753B5A">
            <w:pPr>
              <w:pStyle w:val="TableParagraph"/>
              <w:ind w:left="118"/>
              <w:rPr>
                <w:sz w:val="14"/>
              </w:rPr>
            </w:pPr>
            <w:r>
              <w:rPr>
                <w:sz w:val="14"/>
              </w:rPr>
              <w:t>Location of the library size log-normal distribution</w:t>
            </w:r>
          </w:p>
        </w:tc>
      </w:tr>
      <w:tr w:rsidR="00EC0BD2" w14:paraId="531F95EF" w14:textId="77777777">
        <w:trPr>
          <w:trHeight w:val="199"/>
        </w:trPr>
        <w:tc>
          <w:tcPr>
            <w:tcW w:w="895" w:type="dxa"/>
          </w:tcPr>
          <w:p w14:paraId="3B15FEA4" w14:textId="77777777" w:rsidR="00EC0BD2" w:rsidRDefault="00753B5A">
            <w:pPr>
              <w:pStyle w:val="TableParagraph"/>
              <w:spacing w:before="0" w:line="176" w:lineRule="exact"/>
              <w:rPr>
                <w:i/>
                <w:sz w:val="10"/>
              </w:rPr>
            </w:pPr>
            <w:r>
              <w:rPr>
                <w:rFonts w:ascii="Verdana" w:hAnsi="Verdana"/>
                <w:i/>
                <w:w w:val="140"/>
                <w:position w:val="-4"/>
                <w:sz w:val="15"/>
              </w:rPr>
              <w:t>σ</w:t>
            </w:r>
            <w:r>
              <w:rPr>
                <w:i/>
                <w:w w:val="140"/>
                <w:sz w:val="10"/>
              </w:rPr>
              <w:t>L</w:t>
            </w:r>
          </w:p>
        </w:tc>
        <w:tc>
          <w:tcPr>
            <w:tcW w:w="1495" w:type="dxa"/>
          </w:tcPr>
          <w:p w14:paraId="55D6B570" w14:textId="77777777" w:rsidR="00EC0BD2" w:rsidRDefault="00753B5A">
            <w:pPr>
              <w:pStyle w:val="TableParagraph"/>
              <w:rPr>
                <w:sz w:val="14"/>
              </w:rPr>
            </w:pPr>
            <w:r>
              <w:rPr>
                <w:sz w:val="14"/>
              </w:rPr>
              <w:t>Library size scale</w:t>
            </w:r>
          </w:p>
        </w:tc>
        <w:tc>
          <w:tcPr>
            <w:tcW w:w="4148" w:type="dxa"/>
          </w:tcPr>
          <w:p w14:paraId="28FB7E0E" w14:textId="77777777" w:rsidR="00EC0BD2" w:rsidRDefault="00753B5A">
            <w:pPr>
              <w:pStyle w:val="TableParagraph"/>
              <w:ind w:left="118"/>
              <w:rPr>
                <w:sz w:val="14"/>
              </w:rPr>
            </w:pPr>
            <w:r>
              <w:rPr>
                <w:sz w:val="14"/>
              </w:rPr>
              <w:t>Scale of the library size log-normal distribution</w:t>
            </w:r>
          </w:p>
        </w:tc>
      </w:tr>
      <w:tr w:rsidR="00EC0BD2" w14:paraId="755E81AE" w14:textId="77777777">
        <w:trPr>
          <w:trHeight w:val="199"/>
        </w:trPr>
        <w:tc>
          <w:tcPr>
            <w:tcW w:w="895" w:type="dxa"/>
          </w:tcPr>
          <w:p w14:paraId="7DC7CA29" w14:textId="77777777" w:rsidR="00EC0BD2" w:rsidRDefault="00753B5A">
            <w:pPr>
              <w:pStyle w:val="TableParagraph"/>
              <w:spacing w:before="0" w:line="176" w:lineRule="exact"/>
              <w:rPr>
                <w:i/>
                <w:sz w:val="10"/>
              </w:rPr>
            </w:pPr>
            <w:r>
              <w:rPr>
                <w:rFonts w:ascii="Verdana" w:hAnsi="Verdana"/>
                <w:i/>
                <w:w w:val="120"/>
                <w:position w:val="-4"/>
                <w:sz w:val="15"/>
              </w:rPr>
              <w:t>π</w:t>
            </w:r>
            <w:r>
              <w:rPr>
                <w:i/>
                <w:w w:val="120"/>
                <w:sz w:val="10"/>
              </w:rPr>
              <w:t>O</w:t>
            </w:r>
          </w:p>
        </w:tc>
        <w:tc>
          <w:tcPr>
            <w:tcW w:w="1495" w:type="dxa"/>
          </w:tcPr>
          <w:p w14:paraId="74A38D03" w14:textId="77777777" w:rsidR="00EC0BD2" w:rsidRDefault="00753B5A">
            <w:pPr>
              <w:pStyle w:val="TableParagraph"/>
              <w:rPr>
                <w:sz w:val="14"/>
              </w:rPr>
            </w:pPr>
            <w:r>
              <w:rPr>
                <w:sz w:val="14"/>
              </w:rPr>
              <w:t>Outlier probability</w:t>
            </w:r>
          </w:p>
        </w:tc>
        <w:tc>
          <w:tcPr>
            <w:tcW w:w="4148" w:type="dxa"/>
          </w:tcPr>
          <w:p w14:paraId="4165B1B0" w14:textId="77777777" w:rsidR="00EC0BD2" w:rsidRDefault="00753B5A">
            <w:pPr>
              <w:pStyle w:val="TableParagraph"/>
              <w:ind w:left="118"/>
              <w:rPr>
                <w:sz w:val="14"/>
              </w:rPr>
            </w:pPr>
            <w:r>
              <w:rPr>
                <w:sz w:val="14"/>
              </w:rPr>
              <w:t>Probability that a gene is an expression outlier</w:t>
            </w:r>
          </w:p>
        </w:tc>
      </w:tr>
      <w:tr w:rsidR="00EC0BD2" w14:paraId="78EE0700" w14:textId="77777777">
        <w:trPr>
          <w:trHeight w:val="199"/>
        </w:trPr>
        <w:tc>
          <w:tcPr>
            <w:tcW w:w="895" w:type="dxa"/>
          </w:tcPr>
          <w:p w14:paraId="45A1DAC2" w14:textId="77777777" w:rsidR="00EC0BD2" w:rsidRDefault="00753B5A">
            <w:pPr>
              <w:pStyle w:val="TableParagraph"/>
              <w:spacing w:before="0" w:line="176" w:lineRule="exact"/>
              <w:rPr>
                <w:i/>
                <w:sz w:val="10"/>
              </w:rPr>
            </w:pPr>
            <w:r>
              <w:rPr>
                <w:rFonts w:ascii="Verdana" w:hAnsi="Verdana"/>
                <w:i/>
                <w:w w:val="120"/>
                <w:position w:val="-4"/>
                <w:sz w:val="15"/>
              </w:rPr>
              <w:t>µ</w:t>
            </w:r>
            <w:r>
              <w:rPr>
                <w:i/>
                <w:w w:val="120"/>
                <w:sz w:val="10"/>
              </w:rPr>
              <w:t>O</w:t>
            </w:r>
          </w:p>
        </w:tc>
        <w:tc>
          <w:tcPr>
            <w:tcW w:w="1495" w:type="dxa"/>
          </w:tcPr>
          <w:p w14:paraId="6D5229B4" w14:textId="77777777" w:rsidR="00EC0BD2" w:rsidRDefault="00753B5A">
            <w:pPr>
              <w:pStyle w:val="TableParagraph"/>
              <w:rPr>
                <w:sz w:val="14"/>
              </w:rPr>
            </w:pPr>
            <w:r>
              <w:rPr>
                <w:sz w:val="14"/>
              </w:rPr>
              <w:t>Outlier location</w:t>
            </w:r>
          </w:p>
        </w:tc>
        <w:tc>
          <w:tcPr>
            <w:tcW w:w="4148" w:type="dxa"/>
          </w:tcPr>
          <w:p w14:paraId="0416C772" w14:textId="77777777" w:rsidR="00EC0BD2" w:rsidRDefault="00753B5A">
            <w:pPr>
              <w:pStyle w:val="TableParagraph"/>
              <w:ind w:left="118"/>
              <w:rPr>
                <w:sz w:val="14"/>
              </w:rPr>
            </w:pPr>
            <w:r>
              <w:rPr>
                <w:sz w:val="14"/>
              </w:rPr>
              <w:t>Location of the expression outlier factor log-normal distribution</w:t>
            </w:r>
          </w:p>
        </w:tc>
      </w:tr>
      <w:tr w:rsidR="00EC0BD2" w14:paraId="5BAF6827" w14:textId="77777777">
        <w:trPr>
          <w:trHeight w:val="199"/>
        </w:trPr>
        <w:tc>
          <w:tcPr>
            <w:tcW w:w="895" w:type="dxa"/>
          </w:tcPr>
          <w:p w14:paraId="5E8F79BE" w14:textId="77777777" w:rsidR="00EC0BD2" w:rsidRDefault="00753B5A">
            <w:pPr>
              <w:pStyle w:val="TableParagraph"/>
              <w:spacing w:before="0" w:line="176" w:lineRule="exact"/>
              <w:rPr>
                <w:i/>
                <w:sz w:val="10"/>
              </w:rPr>
            </w:pPr>
            <w:r>
              <w:rPr>
                <w:rFonts w:ascii="Verdana" w:hAnsi="Verdana"/>
                <w:i/>
                <w:w w:val="120"/>
                <w:position w:val="-4"/>
                <w:sz w:val="15"/>
              </w:rPr>
              <w:t>σ</w:t>
            </w:r>
            <w:r>
              <w:rPr>
                <w:i/>
                <w:w w:val="120"/>
                <w:sz w:val="10"/>
              </w:rPr>
              <w:t>O</w:t>
            </w:r>
          </w:p>
        </w:tc>
        <w:tc>
          <w:tcPr>
            <w:tcW w:w="1495" w:type="dxa"/>
          </w:tcPr>
          <w:p w14:paraId="413E59D8" w14:textId="77777777" w:rsidR="00EC0BD2" w:rsidRDefault="00753B5A">
            <w:pPr>
              <w:pStyle w:val="TableParagraph"/>
              <w:rPr>
                <w:sz w:val="14"/>
              </w:rPr>
            </w:pPr>
            <w:r>
              <w:rPr>
                <w:sz w:val="14"/>
              </w:rPr>
              <w:t>Outlier scale</w:t>
            </w:r>
          </w:p>
        </w:tc>
        <w:tc>
          <w:tcPr>
            <w:tcW w:w="4148" w:type="dxa"/>
          </w:tcPr>
          <w:p w14:paraId="10099BEC" w14:textId="77777777" w:rsidR="00EC0BD2" w:rsidRDefault="00753B5A">
            <w:pPr>
              <w:pStyle w:val="TableParagraph"/>
              <w:ind w:left="118"/>
              <w:rPr>
                <w:sz w:val="14"/>
              </w:rPr>
            </w:pPr>
            <w:r>
              <w:rPr>
                <w:sz w:val="14"/>
              </w:rPr>
              <w:t>Scale of the expression outlier factor log-normal distribution</w:t>
            </w:r>
          </w:p>
        </w:tc>
      </w:tr>
      <w:tr w:rsidR="00EC0BD2" w14:paraId="7A93A1C4" w14:textId="77777777">
        <w:trPr>
          <w:trHeight w:val="236"/>
        </w:trPr>
        <w:tc>
          <w:tcPr>
            <w:tcW w:w="895" w:type="dxa"/>
            <w:tcBorders>
              <w:bottom w:val="single" w:sz="4" w:space="0" w:color="000000"/>
            </w:tcBorders>
          </w:tcPr>
          <w:p w14:paraId="733B7B94" w14:textId="77777777" w:rsidR="00EC0BD2" w:rsidRDefault="00753B5A">
            <w:pPr>
              <w:pStyle w:val="TableParagraph"/>
              <w:spacing w:before="0" w:line="179" w:lineRule="exact"/>
              <w:rPr>
                <w:rFonts w:ascii="Verdana" w:hAnsi="Verdana"/>
                <w:i/>
                <w:sz w:val="15"/>
              </w:rPr>
            </w:pPr>
            <w:r>
              <w:rPr>
                <w:rFonts w:ascii="Verdana" w:hAnsi="Verdana"/>
                <w:i/>
                <w:w w:val="79"/>
                <w:sz w:val="15"/>
              </w:rPr>
              <w:t>φ</w:t>
            </w:r>
          </w:p>
        </w:tc>
        <w:tc>
          <w:tcPr>
            <w:tcW w:w="1495" w:type="dxa"/>
            <w:tcBorders>
              <w:bottom w:val="single" w:sz="4" w:space="0" w:color="000000"/>
            </w:tcBorders>
          </w:tcPr>
          <w:p w14:paraId="4C00CDAF" w14:textId="77777777" w:rsidR="00EC0BD2" w:rsidRDefault="00753B5A">
            <w:pPr>
              <w:pStyle w:val="TableParagraph"/>
              <w:rPr>
                <w:sz w:val="14"/>
              </w:rPr>
            </w:pPr>
            <w:r>
              <w:rPr>
                <w:sz w:val="14"/>
              </w:rPr>
              <w:t>Common BCV</w:t>
            </w:r>
          </w:p>
        </w:tc>
        <w:tc>
          <w:tcPr>
            <w:tcW w:w="4148" w:type="dxa"/>
            <w:tcBorders>
              <w:bottom w:val="single" w:sz="4" w:space="0" w:color="000000"/>
            </w:tcBorders>
          </w:tcPr>
          <w:p w14:paraId="55DF8239" w14:textId="77777777" w:rsidR="00EC0BD2" w:rsidRDefault="00753B5A">
            <w:pPr>
              <w:pStyle w:val="TableParagraph"/>
              <w:ind w:left="118"/>
              <w:rPr>
                <w:sz w:val="14"/>
              </w:rPr>
            </w:pPr>
            <w:r>
              <w:rPr>
                <w:sz w:val="14"/>
              </w:rPr>
              <w:t>Common BCV dispersion across all genes</w:t>
            </w:r>
          </w:p>
        </w:tc>
      </w:tr>
    </w:tbl>
    <w:p w14:paraId="0CB1CCF9" w14:textId="77777777" w:rsidR="00EC0BD2" w:rsidRDefault="00EC0BD2">
      <w:pPr>
        <w:pStyle w:val="Textkrper"/>
        <w:rPr>
          <w:rFonts w:ascii="Arial"/>
          <w:b/>
          <w:sz w:val="20"/>
        </w:rPr>
      </w:pPr>
    </w:p>
    <w:p w14:paraId="1C112E2C" w14:textId="77777777" w:rsidR="00EC0BD2" w:rsidRDefault="00EC0BD2">
      <w:pPr>
        <w:pStyle w:val="Textkrper"/>
        <w:spacing w:before="6"/>
        <w:rPr>
          <w:rFonts w:ascii="Arial"/>
          <w:b/>
          <w:sz w:val="20"/>
        </w:rPr>
      </w:pPr>
    </w:p>
    <w:p w14:paraId="5A250CEC" w14:textId="77777777" w:rsidR="00EC0BD2" w:rsidRDefault="00EC0BD2">
      <w:pPr>
        <w:rPr>
          <w:rFonts w:ascii="Arial"/>
          <w:sz w:val="20"/>
        </w:rPr>
        <w:sectPr w:rsidR="00EC0BD2">
          <w:pgSz w:w="12240" w:h="15840"/>
          <w:pgMar w:top="1040" w:right="0" w:bottom="840" w:left="560" w:header="0" w:footer="654" w:gutter="0"/>
          <w:cols w:space="720"/>
        </w:sectPr>
      </w:pPr>
    </w:p>
    <w:p w14:paraId="5A6DA9C0" w14:textId="77777777" w:rsidR="00EC0BD2" w:rsidRDefault="00EC0BD2">
      <w:pPr>
        <w:pStyle w:val="Textkrper"/>
        <w:rPr>
          <w:rFonts w:ascii="Arial"/>
          <w:b/>
          <w:sz w:val="12"/>
        </w:rPr>
      </w:pPr>
    </w:p>
    <w:p w14:paraId="3C1619CB" w14:textId="77777777" w:rsidR="00EC0BD2" w:rsidRDefault="00753B5A">
      <w:pPr>
        <w:spacing w:before="80"/>
        <w:ind w:left="120"/>
        <w:rPr>
          <w:rFonts w:ascii="Arial"/>
          <w:sz w:val="9"/>
        </w:rPr>
      </w:pPr>
      <w:r>
        <w:rPr>
          <w:rFonts w:ascii="Arial"/>
          <w:w w:val="105"/>
          <w:sz w:val="9"/>
        </w:rPr>
        <w:t>251</w:t>
      </w:r>
    </w:p>
    <w:p w14:paraId="36E861EE" w14:textId="77777777" w:rsidR="00EC0BD2" w:rsidRDefault="00EC0BD2">
      <w:pPr>
        <w:pStyle w:val="Textkrper"/>
        <w:spacing w:before="11"/>
        <w:rPr>
          <w:rFonts w:ascii="Arial"/>
          <w:sz w:val="9"/>
        </w:rPr>
      </w:pPr>
    </w:p>
    <w:p w14:paraId="0C01B17E" w14:textId="77777777" w:rsidR="00EC0BD2" w:rsidRDefault="00753B5A">
      <w:pPr>
        <w:ind w:left="120"/>
        <w:rPr>
          <w:rFonts w:ascii="Arial"/>
          <w:sz w:val="9"/>
        </w:rPr>
      </w:pPr>
      <w:r>
        <w:rPr>
          <w:rFonts w:ascii="Arial"/>
          <w:w w:val="105"/>
          <w:sz w:val="9"/>
        </w:rPr>
        <w:t>252</w:t>
      </w:r>
    </w:p>
    <w:p w14:paraId="3802F3EF" w14:textId="77777777" w:rsidR="00EC0BD2" w:rsidRDefault="00EC0BD2">
      <w:pPr>
        <w:pStyle w:val="Textkrper"/>
        <w:spacing w:before="11"/>
        <w:rPr>
          <w:rFonts w:ascii="Arial"/>
          <w:sz w:val="9"/>
        </w:rPr>
      </w:pPr>
    </w:p>
    <w:p w14:paraId="6454E466" w14:textId="77777777" w:rsidR="00EC0BD2" w:rsidRDefault="00753B5A">
      <w:pPr>
        <w:ind w:left="120"/>
        <w:rPr>
          <w:rFonts w:ascii="Arial"/>
          <w:sz w:val="9"/>
        </w:rPr>
      </w:pPr>
      <w:r>
        <w:rPr>
          <w:rFonts w:ascii="Arial"/>
          <w:w w:val="105"/>
          <w:sz w:val="9"/>
        </w:rPr>
        <w:t>253</w:t>
      </w:r>
    </w:p>
    <w:p w14:paraId="27CB0F52" w14:textId="77777777" w:rsidR="00EC0BD2" w:rsidRDefault="00EC0BD2">
      <w:pPr>
        <w:pStyle w:val="Textkrper"/>
        <w:spacing w:before="11"/>
        <w:rPr>
          <w:rFonts w:ascii="Arial"/>
          <w:sz w:val="9"/>
        </w:rPr>
      </w:pPr>
    </w:p>
    <w:p w14:paraId="341796B4" w14:textId="77777777" w:rsidR="00EC0BD2" w:rsidRDefault="00753B5A">
      <w:pPr>
        <w:ind w:left="120"/>
        <w:rPr>
          <w:rFonts w:ascii="Arial"/>
          <w:sz w:val="9"/>
        </w:rPr>
      </w:pPr>
      <w:r>
        <w:rPr>
          <w:rFonts w:ascii="Arial"/>
          <w:w w:val="105"/>
          <w:sz w:val="9"/>
        </w:rPr>
        <w:t>254</w:t>
      </w:r>
    </w:p>
    <w:p w14:paraId="07FD5009" w14:textId="77777777" w:rsidR="00EC0BD2" w:rsidRDefault="00EC0BD2">
      <w:pPr>
        <w:pStyle w:val="Textkrper"/>
        <w:rPr>
          <w:rFonts w:ascii="Arial"/>
          <w:sz w:val="10"/>
        </w:rPr>
      </w:pPr>
    </w:p>
    <w:p w14:paraId="1BF4182D" w14:textId="77777777" w:rsidR="00EC0BD2" w:rsidRDefault="00753B5A">
      <w:pPr>
        <w:ind w:left="120"/>
        <w:rPr>
          <w:rFonts w:ascii="Arial"/>
          <w:sz w:val="9"/>
        </w:rPr>
      </w:pPr>
      <w:r>
        <w:rPr>
          <w:rFonts w:ascii="Arial"/>
          <w:w w:val="105"/>
          <w:sz w:val="9"/>
        </w:rPr>
        <w:t>255</w:t>
      </w:r>
    </w:p>
    <w:p w14:paraId="7E5044F2" w14:textId="77777777" w:rsidR="00EC0BD2" w:rsidRDefault="00EC0BD2">
      <w:pPr>
        <w:pStyle w:val="Textkrper"/>
        <w:spacing w:before="11"/>
        <w:rPr>
          <w:rFonts w:ascii="Arial"/>
          <w:sz w:val="9"/>
        </w:rPr>
      </w:pPr>
    </w:p>
    <w:p w14:paraId="6871E682" w14:textId="77777777" w:rsidR="00EC0BD2" w:rsidRDefault="00753B5A">
      <w:pPr>
        <w:ind w:left="120"/>
        <w:rPr>
          <w:rFonts w:ascii="Arial"/>
          <w:sz w:val="9"/>
        </w:rPr>
      </w:pPr>
      <w:r>
        <w:rPr>
          <w:rFonts w:ascii="Arial"/>
          <w:w w:val="105"/>
          <w:sz w:val="9"/>
        </w:rPr>
        <w:t>256</w:t>
      </w:r>
    </w:p>
    <w:p w14:paraId="74A4E6F5" w14:textId="77777777" w:rsidR="00EC0BD2" w:rsidRDefault="00EC0BD2">
      <w:pPr>
        <w:pStyle w:val="Textkrper"/>
        <w:rPr>
          <w:rFonts w:ascii="Arial"/>
          <w:sz w:val="10"/>
        </w:rPr>
      </w:pPr>
    </w:p>
    <w:p w14:paraId="753D4E1F" w14:textId="77777777" w:rsidR="00EC0BD2" w:rsidRDefault="00753B5A">
      <w:pPr>
        <w:ind w:left="120"/>
        <w:rPr>
          <w:rFonts w:ascii="Arial"/>
          <w:sz w:val="9"/>
        </w:rPr>
      </w:pPr>
      <w:r>
        <w:rPr>
          <w:rFonts w:ascii="Arial"/>
          <w:w w:val="105"/>
          <w:sz w:val="9"/>
        </w:rPr>
        <w:t>257</w:t>
      </w:r>
    </w:p>
    <w:p w14:paraId="4BEAE4AF" w14:textId="77777777" w:rsidR="00EC0BD2" w:rsidRDefault="00EC0BD2">
      <w:pPr>
        <w:pStyle w:val="Textkrper"/>
        <w:spacing w:before="11"/>
        <w:rPr>
          <w:rFonts w:ascii="Arial"/>
          <w:sz w:val="9"/>
        </w:rPr>
      </w:pPr>
    </w:p>
    <w:p w14:paraId="0D53FD4C" w14:textId="77777777" w:rsidR="00EC0BD2" w:rsidRDefault="00753B5A">
      <w:pPr>
        <w:ind w:left="120"/>
        <w:rPr>
          <w:rFonts w:ascii="Arial"/>
          <w:sz w:val="9"/>
        </w:rPr>
      </w:pPr>
      <w:r>
        <w:rPr>
          <w:rFonts w:ascii="Arial"/>
          <w:w w:val="105"/>
          <w:sz w:val="9"/>
        </w:rPr>
        <w:t>258</w:t>
      </w:r>
    </w:p>
    <w:p w14:paraId="6A28F96A" w14:textId="77777777" w:rsidR="00EC0BD2" w:rsidRDefault="00EC0BD2">
      <w:pPr>
        <w:pStyle w:val="Textkrper"/>
        <w:spacing w:before="11"/>
        <w:rPr>
          <w:rFonts w:ascii="Arial"/>
          <w:sz w:val="9"/>
        </w:rPr>
      </w:pPr>
    </w:p>
    <w:p w14:paraId="40F5492D" w14:textId="77777777" w:rsidR="00EC0BD2" w:rsidRDefault="00753B5A">
      <w:pPr>
        <w:ind w:left="120"/>
        <w:rPr>
          <w:rFonts w:ascii="Arial"/>
          <w:sz w:val="9"/>
        </w:rPr>
      </w:pPr>
      <w:r>
        <w:rPr>
          <w:rFonts w:ascii="Arial"/>
          <w:w w:val="105"/>
          <w:sz w:val="9"/>
        </w:rPr>
        <w:t>259</w:t>
      </w:r>
    </w:p>
    <w:p w14:paraId="1D050BE1" w14:textId="77777777" w:rsidR="00EC0BD2" w:rsidRDefault="00EC0BD2">
      <w:pPr>
        <w:pStyle w:val="Textkrper"/>
        <w:rPr>
          <w:rFonts w:ascii="Arial"/>
          <w:sz w:val="10"/>
        </w:rPr>
      </w:pPr>
    </w:p>
    <w:p w14:paraId="65A589FB" w14:textId="77777777" w:rsidR="00EC0BD2" w:rsidRDefault="00753B5A">
      <w:pPr>
        <w:ind w:left="120"/>
        <w:rPr>
          <w:rFonts w:ascii="Arial"/>
          <w:sz w:val="9"/>
        </w:rPr>
      </w:pPr>
      <w:r>
        <w:rPr>
          <w:rFonts w:ascii="Arial"/>
          <w:w w:val="105"/>
          <w:sz w:val="9"/>
        </w:rPr>
        <w:t>260</w:t>
      </w:r>
    </w:p>
    <w:p w14:paraId="1AAB5AD2" w14:textId="77777777" w:rsidR="00EC0BD2" w:rsidRDefault="00EC0BD2">
      <w:pPr>
        <w:pStyle w:val="Textkrper"/>
        <w:spacing w:before="11"/>
        <w:rPr>
          <w:rFonts w:ascii="Arial"/>
          <w:sz w:val="9"/>
        </w:rPr>
      </w:pPr>
    </w:p>
    <w:p w14:paraId="3AC7EEB3" w14:textId="77777777" w:rsidR="00EC0BD2" w:rsidRDefault="00753B5A">
      <w:pPr>
        <w:ind w:left="120"/>
        <w:rPr>
          <w:rFonts w:ascii="Arial"/>
          <w:sz w:val="9"/>
        </w:rPr>
      </w:pPr>
      <w:r>
        <w:rPr>
          <w:rFonts w:ascii="Arial"/>
          <w:w w:val="105"/>
          <w:sz w:val="9"/>
        </w:rPr>
        <w:t>261</w:t>
      </w:r>
    </w:p>
    <w:p w14:paraId="231D1CA6" w14:textId="77777777" w:rsidR="00EC0BD2" w:rsidRDefault="00EC0BD2">
      <w:pPr>
        <w:pStyle w:val="Textkrper"/>
        <w:rPr>
          <w:rFonts w:ascii="Arial"/>
          <w:sz w:val="10"/>
        </w:rPr>
      </w:pPr>
    </w:p>
    <w:p w14:paraId="2EE0DB0E" w14:textId="77777777" w:rsidR="00EC0BD2" w:rsidRDefault="00753B5A">
      <w:pPr>
        <w:ind w:left="120"/>
        <w:rPr>
          <w:rFonts w:ascii="Arial"/>
          <w:sz w:val="9"/>
        </w:rPr>
      </w:pPr>
      <w:r>
        <w:rPr>
          <w:rFonts w:ascii="Arial"/>
          <w:w w:val="105"/>
          <w:sz w:val="9"/>
        </w:rPr>
        <w:t>262</w:t>
      </w:r>
    </w:p>
    <w:p w14:paraId="03407E42" w14:textId="77777777" w:rsidR="00EC0BD2" w:rsidRDefault="00EC0BD2">
      <w:pPr>
        <w:pStyle w:val="Textkrper"/>
        <w:rPr>
          <w:rFonts w:ascii="Arial"/>
          <w:sz w:val="12"/>
        </w:rPr>
      </w:pPr>
    </w:p>
    <w:p w14:paraId="5C38591B" w14:textId="77777777" w:rsidR="00EC0BD2" w:rsidRDefault="00EC0BD2">
      <w:pPr>
        <w:pStyle w:val="Textkrper"/>
        <w:rPr>
          <w:rFonts w:ascii="Arial"/>
          <w:sz w:val="12"/>
        </w:rPr>
      </w:pPr>
    </w:p>
    <w:p w14:paraId="78BF4450" w14:textId="77777777" w:rsidR="00EC0BD2" w:rsidRDefault="00EC0BD2">
      <w:pPr>
        <w:pStyle w:val="Textkrper"/>
        <w:rPr>
          <w:rFonts w:ascii="Arial"/>
          <w:sz w:val="12"/>
        </w:rPr>
      </w:pPr>
    </w:p>
    <w:p w14:paraId="5CACAA4C" w14:textId="77777777" w:rsidR="00EC0BD2" w:rsidRDefault="00EC0BD2">
      <w:pPr>
        <w:pStyle w:val="Textkrper"/>
        <w:rPr>
          <w:rFonts w:ascii="Arial"/>
          <w:sz w:val="12"/>
        </w:rPr>
      </w:pPr>
    </w:p>
    <w:p w14:paraId="670DFB8D" w14:textId="77777777" w:rsidR="00EC0BD2" w:rsidRDefault="00EC0BD2">
      <w:pPr>
        <w:pStyle w:val="Textkrper"/>
        <w:rPr>
          <w:rFonts w:ascii="Arial"/>
          <w:sz w:val="12"/>
        </w:rPr>
      </w:pPr>
    </w:p>
    <w:p w14:paraId="1E78372D" w14:textId="77777777" w:rsidR="00EC0BD2" w:rsidRDefault="00EC0BD2">
      <w:pPr>
        <w:pStyle w:val="Textkrper"/>
        <w:rPr>
          <w:rFonts w:ascii="Arial"/>
          <w:sz w:val="12"/>
        </w:rPr>
      </w:pPr>
    </w:p>
    <w:p w14:paraId="04E982DB" w14:textId="77777777" w:rsidR="00EC0BD2" w:rsidRDefault="00EC0BD2">
      <w:pPr>
        <w:pStyle w:val="Textkrper"/>
        <w:rPr>
          <w:rFonts w:ascii="Arial"/>
          <w:sz w:val="12"/>
        </w:rPr>
      </w:pPr>
    </w:p>
    <w:p w14:paraId="0D4DC64E" w14:textId="77777777" w:rsidR="00EC0BD2" w:rsidRDefault="00EC0BD2">
      <w:pPr>
        <w:pStyle w:val="Textkrper"/>
        <w:rPr>
          <w:rFonts w:ascii="Arial"/>
          <w:sz w:val="12"/>
        </w:rPr>
      </w:pPr>
    </w:p>
    <w:p w14:paraId="7BBD6165" w14:textId="77777777" w:rsidR="00EC0BD2" w:rsidRDefault="00EC0BD2">
      <w:pPr>
        <w:pStyle w:val="Textkrper"/>
        <w:rPr>
          <w:rFonts w:ascii="Arial"/>
          <w:sz w:val="12"/>
        </w:rPr>
      </w:pPr>
    </w:p>
    <w:p w14:paraId="2B4E4F56" w14:textId="77777777" w:rsidR="00EC0BD2" w:rsidRDefault="00EC0BD2">
      <w:pPr>
        <w:pStyle w:val="Textkrper"/>
        <w:rPr>
          <w:rFonts w:ascii="Arial"/>
          <w:sz w:val="12"/>
        </w:rPr>
      </w:pPr>
    </w:p>
    <w:p w14:paraId="76466297" w14:textId="77777777" w:rsidR="00EC0BD2" w:rsidRDefault="00EC0BD2">
      <w:pPr>
        <w:pStyle w:val="Textkrper"/>
        <w:rPr>
          <w:rFonts w:ascii="Arial"/>
          <w:sz w:val="12"/>
        </w:rPr>
      </w:pPr>
    </w:p>
    <w:p w14:paraId="05413E95" w14:textId="77777777" w:rsidR="00EC0BD2" w:rsidRDefault="00EC0BD2">
      <w:pPr>
        <w:pStyle w:val="Textkrper"/>
        <w:rPr>
          <w:rFonts w:ascii="Arial"/>
          <w:sz w:val="12"/>
        </w:rPr>
      </w:pPr>
    </w:p>
    <w:p w14:paraId="330A9A32" w14:textId="77777777" w:rsidR="00EC0BD2" w:rsidRDefault="00EC0BD2">
      <w:pPr>
        <w:pStyle w:val="Textkrper"/>
        <w:rPr>
          <w:rFonts w:ascii="Arial"/>
          <w:sz w:val="12"/>
        </w:rPr>
      </w:pPr>
    </w:p>
    <w:p w14:paraId="38CA2F41" w14:textId="77777777" w:rsidR="00EC0BD2" w:rsidRDefault="00EC0BD2">
      <w:pPr>
        <w:pStyle w:val="Textkrper"/>
        <w:rPr>
          <w:rFonts w:ascii="Arial"/>
          <w:sz w:val="12"/>
        </w:rPr>
      </w:pPr>
    </w:p>
    <w:p w14:paraId="3F83A834" w14:textId="77777777" w:rsidR="00EC0BD2" w:rsidRDefault="00EC0BD2">
      <w:pPr>
        <w:pStyle w:val="Textkrper"/>
        <w:rPr>
          <w:rFonts w:ascii="Arial"/>
          <w:sz w:val="12"/>
        </w:rPr>
      </w:pPr>
    </w:p>
    <w:p w14:paraId="38D8B9B1" w14:textId="77777777" w:rsidR="00EC0BD2" w:rsidRDefault="00EC0BD2">
      <w:pPr>
        <w:pStyle w:val="Textkrper"/>
        <w:rPr>
          <w:rFonts w:ascii="Arial"/>
          <w:sz w:val="12"/>
        </w:rPr>
      </w:pPr>
    </w:p>
    <w:p w14:paraId="6D589D3B" w14:textId="77777777" w:rsidR="00EC0BD2" w:rsidRDefault="00EC0BD2">
      <w:pPr>
        <w:pStyle w:val="Textkrper"/>
        <w:rPr>
          <w:rFonts w:ascii="Arial"/>
          <w:sz w:val="12"/>
        </w:rPr>
      </w:pPr>
    </w:p>
    <w:p w14:paraId="7B94C9C8" w14:textId="77777777" w:rsidR="00EC0BD2" w:rsidRDefault="00EC0BD2">
      <w:pPr>
        <w:pStyle w:val="Textkrper"/>
        <w:rPr>
          <w:rFonts w:ascii="Arial"/>
          <w:sz w:val="12"/>
        </w:rPr>
      </w:pPr>
    </w:p>
    <w:p w14:paraId="160DE67C" w14:textId="77777777" w:rsidR="00EC0BD2" w:rsidRDefault="00EC0BD2">
      <w:pPr>
        <w:pStyle w:val="Textkrper"/>
        <w:rPr>
          <w:rFonts w:ascii="Arial"/>
          <w:sz w:val="12"/>
        </w:rPr>
      </w:pPr>
    </w:p>
    <w:p w14:paraId="2E4FDB05" w14:textId="77777777" w:rsidR="00EC0BD2" w:rsidRDefault="00EC0BD2">
      <w:pPr>
        <w:pStyle w:val="Textkrper"/>
        <w:rPr>
          <w:rFonts w:ascii="Arial"/>
          <w:sz w:val="12"/>
        </w:rPr>
      </w:pPr>
    </w:p>
    <w:p w14:paraId="48921C97" w14:textId="77777777" w:rsidR="00EC0BD2" w:rsidRDefault="00EC0BD2">
      <w:pPr>
        <w:pStyle w:val="Textkrper"/>
        <w:rPr>
          <w:rFonts w:ascii="Arial"/>
          <w:sz w:val="12"/>
        </w:rPr>
      </w:pPr>
    </w:p>
    <w:p w14:paraId="285FBB87" w14:textId="77777777" w:rsidR="00EC0BD2" w:rsidRDefault="00EC0BD2">
      <w:pPr>
        <w:pStyle w:val="Textkrper"/>
        <w:rPr>
          <w:rFonts w:ascii="Arial"/>
          <w:sz w:val="12"/>
        </w:rPr>
      </w:pPr>
    </w:p>
    <w:p w14:paraId="7BA9E861" w14:textId="77777777" w:rsidR="00EC0BD2" w:rsidRDefault="00EC0BD2">
      <w:pPr>
        <w:pStyle w:val="Textkrper"/>
        <w:rPr>
          <w:rFonts w:ascii="Arial"/>
          <w:sz w:val="12"/>
        </w:rPr>
      </w:pPr>
    </w:p>
    <w:p w14:paraId="4044D63C" w14:textId="77777777" w:rsidR="00EC0BD2" w:rsidRDefault="00EC0BD2">
      <w:pPr>
        <w:pStyle w:val="Textkrper"/>
        <w:rPr>
          <w:rFonts w:ascii="Arial"/>
          <w:sz w:val="12"/>
        </w:rPr>
      </w:pPr>
    </w:p>
    <w:p w14:paraId="2BDBA586" w14:textId="77777777" w:rsidR="00EC0BD2" w:rsidRDefault="00EC0BD2">
      <w:pPr>
        <w:pStyle w:val="Textkrper"/>
        <w:rPr>
          <w:rFonts w:ascii="Arial"/>
          <w:sz w:val="12"/>
        </w:rPr>
      </w:pPr>
    </w:p>
    <w:p w14:paraId="2469C479" w14:textId="77777777" w:rsidR="00EC0BD2" w:rsidRDefault="00EC0BD2">
      <w:pPr>
        <w:pStyle w:val="Textkrper"/>
        <w:rPr>
          <w:rFonts w:ascii="Arial"/>
          <w:sz w:val="12"/>
        </w:rPr>
      </w:pPr>
    </w:p>
    <w:p w14:paraId="08A311AE" w14:textId="77777777" w:rsidR="00EC0BD2" w:rsidRDefault="00EC0BD2">
      <w:pPr>
        <w:pStyle w:val="Textkrper"/>
        <w:rPr>
          <w:rFonts w:ascii="Arial"/>
          <w:sz w:val="12"/>
        </w:rPr>
      </w:pPr>
    </w:p>
    <w:p w14:paraId="72E9EAC4" w14:textId="77777777" w:rsidR="00EC0BD2" w:rsidRDefault="00EC0BD2">
      <w:pPr>
        <w:pStyle w:val="Textkrper"/>
        <w:rPr>
          <w:rFonts w:ascii="Arial"/>
          <w:sz w:val="12"/>
        </w:rPr>
      </w:pPr>
    </w:p>
    <w:p w14:paraId="12E06801" w14:textId="77777777" w:rsidR="00EC0BD2" w:rsidRDefault="00EC0BD2">
      <w:pPr>
        <w:pStyle w:val="Textkrper"/>
        <w:rPr>
          <w:rFonts w:ascii="Arial"/>
          <w:sz w:val="12"/>
        </w:rPr>
      </w:pPr>
    </w:p>
    <w:p w14:paraId="46029926" w14:textId="77777777" w:rsidR="00EC0BD2" w:rsidRDefault="00EC0BD2">
      <w:pPr>
        <w:pStyle w:val="Textkrper"/>
        <w:rPr>
          <w:rFonts w:ascii="Arial"/>
          <w:sz w:val="12"/>
        </w:rPr>
      </w:pPr>
    </w:p>
    <w:p w14:paraId="6CBA15C7" w14:textId="77777777" w:rsidR="00EC0BD2" w:rsidRDefault="00EC0BD2">
      <w:pPr>
        <w:pStyle w:val="Textkrper"/>
        <w:rPr>
          <w:rFonts w:ascii="Arial"/>
          <w:sz w:val="12"/>
        </w:rPr>
      </w:pPr>
    </w:p>
    <w:p w14:paraId="39E25E5E" w14:textId="77777777" w:rsidR="00EC0BD2" w:rsidRDefault="00753B5A">
      <w:pPr>
        <w:spacing w:before="100"/>
        <w:ind w:left="120"/>
        <w:rPr>
          <w:rFonts w:ascii="Arial"/>
          <w:sz w:val="9"/>
        </w:rPr>
      </w:pPr>
      <w:r>
        <w:rPr>
          <w:rFonts w:ascii="Arial"/>
          <w:w w:val="105"/>
          <w:sz w:val="9"/>
        </w:rPr>
        <w:t>263</w:t>
      </w:r>
    </w:p>
    <w:p w14:paraId="3C4B055B" w14:textId="77777777" w:rsidR="00EC0BD2" w:rsidRDefault="00EC0BD2">
      <w:pPr>
        <w:pStyle w:val="Textkrper"/>
        <w:spacing w:before="11"/>
        <w:rPr>
          <w:rFonts w:ascii="Arial"/>
          <w:sz w:val="9"/>
        </w:rPr>
      </w:pPr>
    </w:p>
    <w:p w14:paraId="2519394B" w14:textId="77777777" w:rsidR="00EC0BD2" w:rsidRDefault="00753B5A">
      <w:pPr>
        <w:ind w:left="120"/>
        <w:rPr>
          <w:rFonts w:ascii="Arial"/>
          <w:sz w:val="9"/>
        </w:rPr>
      </w:pPr>
      <w:r>
        <w:rPr>
          <w:rFonts w:ascii="Arial"/>
          <w:w w:val="105"/>
          <w:sz w:val="9"/>
        </w:rPr>
        <w:t>264</w:t>
      </w:r>
    </w:p>
    <w:p w14:paraId="53B7C5CA" w14:textId="4291C481" w:rsidR="00EC0BD2" w:rsidRDefault="00753B5A">
      <w:pPr>
        <w:pStyle w:val="Textkrper"/>
        <w:spacing w:before="134" w:line="252" w:lineRule="auto"/>
        <w:ind w:left="120" w:right="1086" w:firstLine="21"/>
      </w:pPr>
      <w:r>
        <w:br w:type="column"/>
      </w:r>
      <w:r>
        <w:rPr>
          <w:rFonts w:ascii="Arial" w:hAnsi="Arial"/>
          <w:b/>
          <w:w w:val="110"/>
          <w:sz w:val="17"/>
        </w:rPr>
        <w:lastRenderedPageBreak/>
        <w:t>Example</w:t>
      </w:r>
      <w:r>
        <w:rPr>
          <w:rFonts w:ascii="Arial" w:hAnsi="Arial"/>
          <w:b/>
          <w:spacing w:val="-20"/>
          <w:w w:val="110"/>
          <w:sz w:val="17"/>
        </w:rPr>
        <w:t xml:space="preserve"> </w:t>
      </w:r>
      <w:r>
        <w:rPr>
          <w:rFonts w:ascii="Arial" w:hAnsi="Arial"/>
          <w:b/>
          <w:w w:val="110"/>
          <w:sz w:val="17"/>
        </w:rPr>
        <w:t>4</w:t>
      </w:r>
      <w:r>
        <w:rPr>
          <w:rFonts w:ascii="Arial" w:hAnsi="Arial"/>
          <w:b/>
          <w:spacing w:val="-19"/>
          <w:w w:val="110"/>
          <w:sz w:val="17"/>
        </w:rPr>
        <w:t xml:space="preserve"> </w:t>
      </w:r>
      <w:r>
        <w:rPr>
          <w:rFonts w:ascii="Arial" w:hAnsi="Arial"/>
          <w:b/>
          <w:w w:val="110"/>
          <w:sz w:val="17"/>
        </w:rPr>
        <w:t>-</w:t>
      </w:r>
      <w:r>
        <w:rPr>
          <w:rFonts w:ascii="Arial" w:hAnsi="Arial"/>
          <w:b/>
          <w:spacing w:val="-19"/>
          <w:w w:val="110"/>
          <w:sz w:val="17"/>
        </w:rPr>
        <w:t xml:space="preserve"> </w:t>
      </w:r>
      <w:r>
        <w:rPr>
          <w:rFonts w:ascii="Arial" w:hAnsi="Arial"/>
          <w:b/>
          <w:w w:val="110"/>
          <w:sz w:val="17"/>
        </w:rPr>
        <w:t>Single-Cell</w:t>
      </w:r>
      <w:r>
        <w:rPr>
          <w:rFonts w:ascii="Arial" w:hAnsi="Arial"/>
          <w:b/>
          <w:spacing w:val="-19"/>
          <w:w w:val="110"/>
          <w:sz w:val="17"/>
        </w:rPr>
        <w:t xml:space="preserve"> </w:t>
      </w:r>
      <w:r>
        <w:rPr>
          <w:rFonts w:ascii="Arial" w:hAnsi="Arial"/>
          <w:b/>
          <w:w w:val="110"/>
          <w:sz w:val="17"/>
        </w:rPr>
        <w:t>RNA</w:t>
      </w:r>
      <w:r>
        <w:rPr>
          <w:rFonts w:ascii="Arial" w:hAnsi="Arial"/>
          <w:b/>
          <w:spacing w:val="-19"/>
          <w:w w:val="110"/>
          <w:sz w:val="17"/>
        </w:rPr>
        <w:t xml:space="preserve"> </w:t>
      </w:r>
      <w:r>
        <w:rPr>
          <w:rFonts w:ascii="Arial" w:hAnsi="Arial"/>
          <w:b/>
          <w:w w:val="110"/>
          <w:sz w:val="17"/>
        </w:rPr>
        <w:t>Sequencing.</w:t>
      </w:r>
      <w:r>
        <w:rPr>
          <w:rFonts w:ascii="Arial" w:hAnsi="Arial"/>
          <w:b/>
          <w:spacing w:val="-25"/>
          <w:w w:val="110"/>
          <w:sz w:val="17"/>
        </w:rPr>
        <w:t xml:space="preserve"> </w:t>
      </w:r>
      <w:r>
        <w:rPr>
          <w:w w:val="110"/>
        </w:rPr>
        <w:t>Single-cell</w:t>
      </w:r>
      <w:r>
        <w:rPr>
          <w:spacing w:val="-7"/>
          <w:w w:val="110"/>
        </w:rPr>
        <w:t xml:space="preserve"> </w:t>
      </w:r>
      <w:r>
        <w:rPr>
          <w:w w:val="110"/>
        </w:rPr>
        <w:t>RNA</w:t>
      </w:r>
      <w:r>
        <w:rPr>
          <w:spacing w:val="-6"/>
          <w:w w:val="110"/>
        </w:rPr>
        <w:t xml:space="preserve"> </w:t>
      </w:r>
      <w:r>
        <w:rPr>
          <w:w w:val="110"/>
        </w:rPr>
        <w:t>sequencing</w:t>
      </w:r>
      <w:r>
        <w:rPr>
          <w:spacing w:val="-7"/>
          <w:w w:val="110"/>
        </w:rPr>
        <w:t xml:space="preserve"> </w:t>
      </w:r>
      <w:r>
        <w:rPr>
          <w:w w:val="110"/>
        </w:rPr>
        <w:t>(</w:t>
      </w:r>
      <w:proofErr w:type="spellStart"/>
      <w:r>
        <w:rPr>
          <w:w w:val="110"/>
        </w:rPr>
        <w:t>scRNA-seq</w:t>
      </w:r>
      <w:proofErr w:type="spellEnd"/>
      <w:r>
        <w:rPr>
          <w:w w:val="110"/>
        </w:rPr>
        <w:t>)</w:t>
      </w:r>
      <w:r>
        <w:rPr>
          <w:spacing w:val="-6"/>
          <w:w w:val="110"/>
        </w:rPr>
        <w:t xml:space="preserve"> </w:t>
      </w:r>
      <w:r>
        <w:rPr>
          <w:w w:val="110"/>
        </w:rPr>
        <w:t>is</w:t>
      </w:r>
      <w:r>
        <w:rPr>
          <w:spacing w:val="-6"/>
          <w:w w:val="110"/>
        </w:rPr>
        <w:t xml:space="preserve"> </w:t>
      </w:r>
      <w:r>
        <w:rPr>
          <w:w w:val="110"/>
        </w:rPr>
        <w:t>a</w:t>
      </w:r>
      <w:r>
        <w:rPr>
          <w:spacing w:val="-7"/>
          <w:w w:val="110"/>
        </w:rPr>
        <w:t xml:space="preserve"> </w:t>
      </w:r>
      <w:r>
        <w:rPr>
          <w:w w:val="110"/>
        </w:rPr>
        <w:t>method</w:t>
      </w:r>
      <w:r>
        <w:rPr>
          <w:spacing w:val="-6"/>
          <w:w w:val="110"/>
        </w:rPr>
        <w:t xml:space="preserve"> </w:t>
      </w:r>
      <w:r>
        <w:rPr>
          <w:w w:val="110"/>
        </w:rPr>
        <w:t>to</w:t>
      </w:r>
      <w:r>
        <w:rPr>
          <w:spacing w:val="-6"/>
          <w:w w:val="110"/>
        </w:rPr>
        <w:t xml:space="preserve"> </w:t>
      </w:r>
      <w:r>
        <w:rPr>
          <w:w w:val="110"/>
        </w:rPr>
        <w:t>uncover</w:t>
      </w:r>
      <w:r>
        <w:rPr>
          <w:spacing w:val="-7"/>
          <w:w w:val="110"/>
        </w:rPr>
        <w:t xml:space="preserve"> </w:t>
      </w:r>
      <w:r>
        <w:rPr>
          <w:w w:val="110"/>
        </w:rPr>
        <w:t>the</w:t>
      </w:r>
      <w:r>
        <w:rPr>
          <w:spacing w:val="-6"/>
          <w:w w:val="110"/>
        </w:rPr>
        <w:t xml:space="preserve"> </w:t>
      </w:r>
      <w:r>
        <w:rPr>
          <w:w w:val="110"/>
        </w:rPr>
        <w:t>dynamics</w:t>
      </w:r>
      <w:r>
        <w:rPr>
          <w:spacing w:val="-7"/>
          <w:w w:val="110"/>
        </w:rPr>
        <w:t xml:space="preserve"> </w:t>
      </w:r>
      <w:r>
        <w:rPr>
          <w:w w:val="110"/>
        </w:rPr>
        <w:t xml:space="preserve">of </w:t>
      </w:r>
      <w:r>
        <w:rPr>
          <w:w w:val="120"/>
        </w:rPr>
        <w:t>gene</w:t>
      </w:r>
      <w:r>
        <w:rPr>
          <w:spacing w:val="-28"/>
          <w:w w:val="120"/>
        </w:rPr>
        <w:t xml:space="preserve"> </w:t>
      </w:r>
      <w:r>
        <w:rPr>
          <w:w w:val="120"/>
        </w:rPr>
        <w:t>expression</w:t>
      </w:r>
      <w:r>
        <w:rPr>
          <w:spacing w:val="-27"/>
          <w:w w:val="120"/>
        </w:rPr>
        <w:t xml:space="preserve"> </w:t>
      </w:r>
      <w:r>
        <w:rPr>
          <w:w w:val="120"/>
        </w:rPr>
        <w:t>within</w:t>
      </w:r>
      <w:r>
        <w:rPr>
          <w:spacing w:val="-27"/>
          <w:w w:val="120"/>
        </w:rPr>
        <w:t xml:space="preserve"> </w:t>
      </w:r>
      <w:r>
        <w:rPr>
          <w:w w:val="120"/>
        </w:rPr>
        <w:t>single</w:t>
      </w:r>
      <w:r>
        <w:rPr>
          <w:spacing w:val="-27"/>
          <w:w w:val="120"/>
        </w:rPr>
        <w:t xml:space="preserve"> </w:t>
      </w:r>
      <w:r>
        <w:rPr>
          <w:w w:val="120"/>
        </w:rPr>
        <w:t>cells</w:t>
      </w:r>
      <w:r>
        <w:rPr>
          <w:spacing w:val="-27"/>
          <w:w w:val="120"/>
        </w:rPr>
        <w:t xml:space="preserve"> </w:t>
      </w:r>
      <w:r>
        <w:rPr>
          <w:w w:val="120"/>
        </w:rPr>
        <w:t>(</w:t>
      </w:r>
      <w:hyperlink w:anchor="_bookmark14" w:history="1">
        <w:r>
          <w:rPr>
            <w:color w:val="0000FF"/>
            <w:w w:val="120"/>
          </w:rPr>
          <w:t>1</w:t>
        </w:r>
      </w:hyperlink>
      <w:r>
        <w:rPr>
          <w:w w:val="120"/>
        </w:rPr>
        <w:t>,</w:t>
      </w:r>
      <w:r>
        <w:rPr>
          <w:spacing w:val="-28"/>
          <w:w w:val="120"/>
        </w:rPr>
        <w:t xml:space="preserve"> </w:t>
      </w:r>
      <w:hyperlink w:anchor="_bookmark52" w:history="1">
        <w:r>
          <w:rPr>
            <w:color w:val="0000FF"/>
            <w:w w:val="120"/>
          </w:rPr>
          <w:t>40</w:t>
        </w:r>
      </w:hyperlink>
      <w:r>
        <w:rPr>
          <w:w w:val="120"/>
        </w:rPr>
        <w:t>).</w:t>
      </w:r>
      <w:r>
        <w:rPr>
          <w:spacing w:val="-12"/>
          <w:w w:val="120"/>
        </w:rPr>
        <w:t xml:space="preserve"> </w:t>
      </w:r>
      <w:r>
        <w:rPr>
          <w:w w:val="120"/>
        </w:rPr>
        <w:t>Simulation</w:t>
      </w:r>
      <w:r>
        <w:rPr>
          <w:spacing w:val="-28"/>
          <w:w w:val="120"/>
        </w:rPr>
        <w:t xml:space="preserve"> </w:t>
      </w:r>
      <w:r>
        <w:rPr>
          <w:w w:val="120"/>
        </w:rPr>
        <w:t>models</w:t>
      </w:r>
      <w:r>
        <w:rPr>
          <w:spacing w:val="-27"/>
          <w:w w:val="120"/>
        </w:rPr>
        <w:t xml:space="preserve"> </w:t>
      </w:r>
      <w:r>
        <w:rPr>
          <w:w w:val="120"/>
        </w:rPr>
        <w:t>for</w:t>
      </w:r>
      <w:r>
        <w:rPr>
          <w:spacing w:val="-27"/>
          <w:w w:val="120"/>
        </w:rPr>
        <w:t xml:space="preserve"> </w:t>
      </w:r>
      <w:proofErr w:type="spellStart"/>
      <w:r>
        <w:rPr>
          <w:w w:val="120"/>
        </w:rPr>
        <w:t>scRNA-seq</w:t>
      </w:r>
      <w:proofErr w:type="spellEnd"/>
      <w:r>
        <w:rPr>
          <w:spacing w:val="-27"/>
          <w:w w:val="120"/>
        </w:rPr>
        <w:t xml:space="preserve"> </w:t>
      </w:r>
      <w:r>
        <w:rPr>
          <w:w w:val="120"/>
        </w:rPr>
        <w:t>attempt</w:t>
      </w:r>
      <w:r>
        <w:rPr>
          <w:spacing w:val="-27"/>
          <w:w w:val="120"/>
        </w:rPr>
        <w:t xml:space="preserve"> </w:t>
      </w:r>
      <w:r>
        <w:rPr>
          <w:w w:val="120"/>
        </w:rPr>
        <w:t>to</w:t>
      </w:r>
      <w:r>
        <w:rPr>
          <w:spacing w:val="-27"/>
          <w:w w:val="120"/>
        </w:rPr>
        <w:t xml:space="preserve"> </w:t>
      </w:r>
      <w:r>
        <w:rPr>
          <w:w w:val="120"/>
        </w:rPr>
        <w:t>mimic</w:t>
      </w:r>
      <w:r>
        <w:rPr>
          <w:spacing w:val="-28"/>
          <w:w w:val="120"/>
        </w:rPr>
        <w:t xml:space="preserve"> </w:t>
      </w:r>
      <w:r>
        <w:rPr>
          <w:w w:val="120"/>
        </w:rPr>
        <w:t>the</w:t>
      </w:r>
      <w:r>
        <w:rPr>
          <w:spacing w:val="-27"/>
          <w:w w:val="120"/>
        </w:rPr>
        <w:t xml:space="preserve"> </w:t>
      </w:r>
      <w:r>
        <w:rPr>
          <w:w w:val="120"/>
        </w:rPr>
        <w:t>process</w:t>
      </w:r>
      <w:r>
        <w:rPr>
          <w:spacing w:val="-27"/>
          <w:w w:val="120"/>
        </w:rPr>
        <w:t xml:space="preserve"> </w:t>
      </w:r>
      <w:r>
        <w:rPr>
          <w:w w:val="120"/>
        </w:rPr>
        <w:t>of</w:t>
      </w:r>
      <w:r>
        <w:rPr>
          <w:spacing w:val="-27"/>
          <w:w w:val="120"/>
        </w:rPr>
        <w:t xml:space="preserve"> </w:t>
      </w:r>
      <w:r>
        <w:rPr>
          <w:w w:val="120"/>
        </w:rPr>
        <w:t>sequencing real</w:t>
      </w:r>
      <w:r>
        <w:rPr>
          <w:spacing w:val="-29"/>
          <w:w w:val="120"/>
        </w:rPr>
        <w:t xml:space="preserve"> </w:t>
      </w:r>
      <w:r>
        <w:rPr>
          <w:w w:val="120"/>
        </w:rPr>
        <w:t>data</w:t>
      </w:r>
      <w:r>
        <w:rPr>
          <w:spacing w:val="-29"/>
          <w:w w:val="120"/>
        </w:rPr>
        <w:t xml:space="preserve"> </w:t>
      </w:r>
      <w:r>
        <w:rPr>
          <w:w w:val="120"/>
        </w:rPr>
        <w:t>samples</w:t>
      </w:r>
      <w:r>
        <w:rPr>
          <w:spacing w:val="-29"/>
          <w:w w:val="120"/>
        </w:rPr>
        <w:t xml:space="preserve"> </w:t>
      </w:r>
      <w:r>
        <w:rPr>
          <w:spacing w:val="-3"/>
          <w:w w:val="120"/>
        </w:rPr>
        <w:t>by</w:t>
      </w:r>
      <w:r>
        <w:rPr>
          <w:spacing w:val="-29"/>
          <w:w w:val="120"/>
        </w:rPr>
        <w:t xml:space="preserve"> </w:t>
      </w:r>
      <w:r>
        <w:rPr>
          <w:w w:val="120"/>
        </w:rPr>
        <w:t>combining</w:t>
      </w:r>
      <w:r>
        <w:rPr>
          <w:spacing w:val="-28"/>
          <w:w w:val="120"/>
        </w:rPr>
        <w:t xml:space="preserve"> </w:t>
      </w:r>
      <w:r>
        <w:rPr>
          <w:w w:val="120"/>
        </w:rPr>
        <w:t>statistical</w:t>
      </w:r>
      <w:r>
        <w:rPr>
          <w:spacing w:val="-29"/>
          <w:w w:val="120"/>
        </w:rPr>
        <w:t xml:space="preserve"> </w:t>
      </w:r>
      <w:r>
        <w:rPr>
          <w:w w:val="120"/>
        </w:rPr>
        <w:t>and</w:t>
      </w:r>
      <w:r>
        <w:rPr>
          <w:spacing w:val="-29"/>
          <w:w w:val="120"/>
        </w:rPr>
        <w:t xml:space="preserve"> </w:t>
      </w:r>
      <w:r>
        <w:rPr>
          <w:w w:val="120"/>
        </w:rPr>
        <w:t>algorithmic</w:t>
      </w:r>
      <w:r>
        <w:rPr>
          <w:spacing w:val="-29"/>
          <w:w w:val="120"/>
        </w:rPr>
        <w:t xml:space="preserve"> </w:t>
      </w:r>
      <w:r>
        <w:rPr>
          <w:w w:val="120"/>
        </w:rPr>
        <w:t>procedures.</w:t>
      </w:r>
      <w:r>
        <w:rPr>
          <w:spacing w:val="-18"/>
          <w:w w:val="120"/>
        </w:rPr>
        <w:t xml:space="preserve"> </w:t>
      </w:r>
      <w:r>
        <w:rPr>
          <w:w w:val="120"/>
        </w:rPr>
        <w:t>The</w:t>
      </w:r>
      <w:r>
        <w:rPr>
          <w:spacing w:val="-29"/>
          <w:w w:val="120"/>
        </w:rPr>
        <w:t xml:space="preserve"> </w:t>
      </w:r>
      <w:r>
        <w:rPr>
          <w:w w:val="120"/>
        </w:rPr>
        <w:t>recently</w:t>
      </w:r>
      <w:r>
        <w:rPr>
          <w:spacing w:val="-28"/>
          <w:w w:val="120"/>
        </w:rPr>
        <w:t xml:space="preserve"> </w:t>
      </w:r>
      <w:r>
        <w:rPr>
          <w:w w:val="120"/>
        </w:rPr>
        <w:t>developed</w:t>
      </w:r>
      <w:r>
        <w:rPr>
          <w:spacing w:val="-30"/>
          <w:w w:val="120"/>
        </w:rPr>
        <w:t xml:space="preserve"> </w:t>
      </w:r>
      <w:r>
        <w:rPr>
          <w:i/>
          <w:w w:val="120"/>
        </w:rPr>
        <w:t>Splat</w:t>
      </w:r>
      <w:r>
        <w:rPr>
          <w:i/>
          <w:spacing w:val="-24"/>
          <w:w w:val="120"/>
        </w:rPr>
        <w:t xml:space="preserve"> </w:t>
      </w:r>
      <w:r>
        <w:rPr>
          <w:w w:val="120"/>
        </w:rPr>
        <w:t>simulation</w:t>
      </w:r>
      <w:r>
        <w:rPr>
          <w:spacing w:val="-28"/>
          <w:w w:val="120"/>
        </w:rPr>
        <w:t xml:space="preserve"> </w:t>
      </w:r>
      <w:r>
        <w:rPr>
          <w:w w:val="120"/>
        </w:rPr>
        <w:t>model</w:t>
      </w:r>
      <w:r>
        <w:rPr>
          <w:spacing w:val="-29"/>
          <w:w w:val="120"/>
        </w:rPr>
        <w:t xml:space="preserve"> </w:t>
      </w:r>
      <w:r>
        <w:rPr>
          <w:w w:val="120"/>
        </w:rPr>
        <w:t>(</w:t>
      </w:r>
      <w:hyperlink w:anchor="_bookmark14" w:history="1">
        <w:r>
          <w:rPr>
            <w:color w:val="0000FF"/>
            <w:w w:val="120"/>
          </w:rPr>
          <w:t>1</w:t>
        </w:r>
      </w:hyperlink>
      <w:r>
        <w:rPr>
          <w:w w:val="120"/>
        </w:rPr>
        <w:t xml:space="preserve">) </w:t>
      </w:r>
      <w:r>
        <w:rPr>
          <w:w w:val="115"/>
        </w:rPr>
        <w:t>implements</w:t>
      </w:r>
      <w:r>
        <w:rPr>
          <w:spacing w:val="-23"/>
          <w:w w:val="115"/>
        </w:rPr>
        <w:t xml:space="preserve"> </w:t>
      </w:r>
      <w:r>
        <w:rPr>
          <w:w w:val="115"/>
        </w:rPr>
        <w:t>a</w:t>
      </w:r>
      <w:r>
        <w:rPr>
          <w:spacing w:val="-23"/>
          <w:w w:val="115"/>
        </w:rPr>
        <w:t xml:space="preserve"> </w:t>
      </w:r>
      <w:r>
        <w:rPr>
          <w:w w:val="115"/>
        </w:rPr>
        <w:t>hierarchical</w:t>
      </w:r>
      <w:r>
        <w:rPr>
          <w:spacing w:val="-22"/>
          <w:w w:val="115"/>
        </w:rPr>
        <w:t xml:space="preserve"> </w:t>
      </w:r>
      <w:r>
        <w:rPr>
          <w:w w:val="115"/>
        </w:rPr>
        <w:t>model</w:t>
      </w:r>
      <w:r>
        <w:rPr>
          <w:spacing w:val="-23"/>
          <w:w w:val="115"/>
        </w:rPr>
        <w:t xml:space="preserve"> </w:t>
      </w:r>
      <w:r>
        <w:rPr>
          <w:w w:val="115"/>
        </w:rPr>
        <w:t>where</w:t>
      </w:r>
      <w:r>
        <w:rPr>
          <w:spacing w:val="-23"/>
          <w:w w:val="115"/>
        </w:rPr>
        <w:t xml:space="preserve"> </w:t>
      </w:r>
      <w:r>
        <w:rPr>
          <w:w w:val="115"/>
        </w:rPr>
        <w:t>the</w:t>
      </w:r>
      <w:r>
        <w:rPr>
          <w:spacing w:val="-22"/>
          <w:w w:val="115"/>
        </w:rPr>
        <w:t xml:space="preserve"> </w:t>
      </w:r>
      <w:r>
        <w:rPr>
          <w:w w:val="115"/>
        </w:rPr>
        <w:t>mean</w:t>
      </w:r>
      <w:r>
        <w:rPr>
          <w:spacing w:val="-23"/>
          <w:w w:val="115"/>
        </w:rPr>
        <w:t xml:space="preserve"> </w:t>
      </w:r>
      <w:r>
        <w:rPr>
          <w:w w:val="115"/>
        </w:rPr>
        <w:t>expression</w:t>
      </w:r>
      <w:r>
        <w:rPr>
          <w:spacing w:val="-23"/>
          <w:w w:val="115"/>
        </w:rPr>
        <w:t xml:space="preserve"> </w:t>
      </w:r>
      <w:r>
        <w:rPr>
          <w:w w:val="115"/>
        </w:rPr>
        <w:t>levels</w:t>
      </w:r>
      <w:r>
        <w:rPr>
          <w:spacing w:val="-22"/>
          <w:w w:val="115"/>
        </w:rPr>
        <w:t xml:space="preserve"> </w:t>
      </w:r>
      <w:r>
        <w:rPr>
          <w:w w:val="115"/>
        </w:rPr>
        <w:t>for</w:t>
      </w:r>
      <w:r>
        <w:rPr>
          <w:spacing w:val="-23"/>
          <w:w w:val="115"/>
        </w:rPr>
        <w:t xml:space="preserve"> </w:t>
      </w:r>
      <w:r>
        <w:rPr>
          <w:w w:val="115"/>
        </w:rPr>
        <w:t>multiple</w:t>
      </w:r>
      <w:r>
        <w:rPr>
          <w:spacing w:val="-23"/>
          <w:w w:val="115"/>
        </w:rPr>
        <w:t xml:space="preserve"> </w:t>
      </w:r>
      <w:r>
        <w:rPr>
          <w:w w:val="115"/>
        </w:rPr>
        <w:t>genes</w:t>
      </w:r>
      <w:r>
        <w:rPr>
          <w:spacing w:val="-22"/>
          <w:w w:val="115"/>
        </w:rPr>
        <w:t xml:space="preserve"> </w:t>
      </w:r>
      <w:r>
        <w:rPr>
          <w:w w:val="115"/>
        </w:rPr>
        <w:t>are</w:t>
      </w:r>
      <w:r>
        <w:rPr>
          <w:spacing w:val="-23"/>
          <w:w w:val="115"/>
        </w:rPr>
        <w:t xml:space="preserve"> </w:t>
      </w:r>
      <w:r>
        <w:rPr>
          <w:w w:val="115"/>
        </w:rPr>
        <w:t>samples</w:t>
      </w:r>
      <w:r>
        <w:rPr>
          <w:spacing w:val="-23"/>
          <w:w w:val="115"/>
        </w:rPr>
        <w:t xml:space="preserve"> </w:t>
      </w:r>
      <w:r>
        <w:rPr>
          <w:w w:val="115"/>
        </w:rPr>
        <w:t>from</w:t>
      </w:r>
      <w:r>
        <w:rPr>
          <w:spacing w:val="-22"/>
          <w:w w:val="115"/>
        </w:rPr>
        <w:t xml:space="preserve"> </w:t>
      </w:r>
      <w:r>
        <w:rPr>
          <w:w w:val="115"/>
        </w:rPr>
        <w:t>a</w:t>
      </w:r>
      <w:r>
        <w:rPr>
          <w:spacing w:val="-23"/>
          <w:w w:val="115"/>
        </w:rPr>
        <w:t xml:space="preserve"> </w:t>
      </w:r>
      <w:r>
        <w:rPr>
          <w:w w:val="115"/>
        </w:rPr>
        <w:t>Gamma</w:t>
      </w:r>
      <w:r>
        <w:rPr>
          <w:spacing w:val="-23"/>
          <w:w w:val="115"/>
        </w:rPr>
        <w:t xml:space="preserve"> </w:t>
      </w:r>
      <w:r>
        <w:rPr>
          <w:w w:val="115"/>
        </w:rPr>
        <w:t xml:space="preserve">distribution, </w:t>
      </w:r>
      <w:r>
        <w:rPr>
          <w:w w:val="120"/>
        </w:rPr>
        <w:t>and</w:t>
      </w:r>
      <w:r>
        <w:rPr>
          <w:spacing w:val="-24"/>
          <w:w w:val="120"/>
        </w:rPr>
        <w:t xml:space="preserve"> </w:t>
      </w:r>
      <w:r>
        <w:rPr>
          <w:w w:val="120"/>
        </w:rPr>
        <w:t>the</w:t>
      </w:r>
      <w:r>
        <w:rPr>
          <w:spacing w:val="-23"/>
          <w:w w:val="120"/>
        </w:rPr>
        <w:t xml:space="preserve"> </w:t>
      </w:r>
      <w:r>
        <w:rPr>
          <w:w w:val="120"/>
        </w:rPr>
        <w:t>number</w:t>
      </w:r>
      <w:r>
        <w:rPr>
          <w:spacing w:val="-24"/>
          <w:w w:val="120"/>
        </w:rPr>
        <w:t xml:space="preserve"> </w:t>
      </w:r>
      <w:r>
        <w:rPr>
          <w:w w:val="120"/>
        </w:rPr>
        <w:t>of</w:t>
      </w:r>
      <w:r>
        <w:rPr>
          <w:spacing w:val="-23"/>
          <w:w w:val="120"/>
        </w:rPr>
        <w:t xml:space="preserve"> </w:t>
      </w:r>
      <w:r>
        <w:rPr>
          <w:w w:val="120"/>
        </w:rPr>
        <w:t>times</w:t>
      </w:r>
      <w:r>
        <w:rPr>
          <w:spacing w:val="-23"/>
          <w:w w:val="120"/>
        </w:rPr>
        <w:t xml:space="preserve"> </w:t>
      </w:r>
      <w:r>
        <w:rPr>
          <w:w w:val="120"/>
        </w:rPr>
        <w:t>a</w:t>
      </w:r>
      <w:r>
        <w:rPr>
          <w:spacing w:val="-24"/>
          <w:w w:val="120"/>
        </w:rPr>
        <w:t xml:space="preserve"> </w:t>
      </w:r>
      <w:r>
        <w:rPr>
          <w:w w:val="120"/>
        </w:rPr>
        <w:t>gene</w:t>
      </w:r>
      <w:r>
        <w:rPr>
          <w:spacing w:val="-23"/>
          <w:w w:val="120"/>
        </w:rPr>
        <w:t xml:space="preserve"> </w:t>
      </w:r>
      <w:r>
        <w:rPr>
          <w:w w:val="120"/>
        </w:rPr>
        <w:t>has</w:t>
      </w:r>
      <w:r>
        <w:rPr>
          <w:spacing w:val="-23"/>
          <w:w w:val="120"/>
        </w:rPr>
        <w:t xml:space="preserve"> </w:t>
      </w:r>
      <w:r>
        <w:rPr>
          <w:w w:val="120"/>
        </w:rPr>
        <w:t>been</w:t>
      </w:r>
      <w:r>
        <w:rPr>
          <w:spacing w:val="-24"/>
          <w:w w:val="120"/>
        </w:rPr>
        <w:t xml:space="preserve"> </w:t>
      </w:r>
      <w:r>
        <w:rPr>
          <w:w w:val="120"/>
        </w:rPr>
        <w:t>sequenced</w:t>
      </w:r>
      <w:r>
        <w:rPr>
          <w:spacing w:val="-23"/>
          <w:w w:val="120"/>
        </w:rPr>
        <w:t xml:space="preserve"> </w:t>
      </w:r>
      <w:r>
        <w:rPr>
          <w:w w:val="120"/>
        </w:rPr>
        <w:t>in</w:t>
      </w:r>
      <w:r>
        <w:rPr>
          <w:spacing w:val="-23"/>
          <w:w w:val="120"/>
        </w:rPr>
        <w:t xml:space="preserve"> </w:t>
      </w:r>
      <w:r>
        <w:rPr>
          <w:w w:val="120"/>
        </w:rPr>
        <w:t>a</w:t>
      </w:r>
      <w:r>
        <w:rPr>
          <w:spacing w:val="-24"/>
          <w:w w:val="120"/>
        </w:rPr>
        <w:t xml:space="preserve"> </w:t>
      </w:r>
      <w:r>
        <w:rPr>
          <w:w w:val="120"/>
        </w:rPr>
        <w:t>cell</w:t>
      </w:r>
      <w:r>
        <w:rPr>
          <w:spacing w:val="-23"/>
          <w:w w:val="120"/>
        </w:rPr>
        <w:t xml:space="preserve"> </w:t>
      </w:r>
      <w:r>
        <w:rPr>
          <w:w w:val="120"/>
        </w:rPr>
        <w:t>is</w:t>
      </w:r>
      <w:r>
        <w:rPr>
          <w:spacing w:val="-23"/>
          <w:w w:val="120"/>
        </w:rPr>
        <w:t xml:space="preserve"> </w:t>
      </w:r>
      <w:r>
        <w:rPr>
          <w:w w:val="120"/>
        </w:rPr>
        <w:t>then</w:t>
      </w:r>
      <w:r>
        <w:rPr>
          <w:spacing w:val="-24"/>
          <w:w w:val="120"/>
        </w:rPr>
        <w:t xml:space="preserve"> </w:t>
      </w:r>
      <w:r>
        <w:rPr>
          <w:w w:val="120"/>
        </w:rPr>
        <w:t>sampled</w:t>
      </w:r>
      <w:r>
        <w:rPr>
          <w:spacing w:val="-23"/>
          <w:w w:val="120"/>
        </w:rPr>
        <w:t xml:space="preserve"> </w:t>
      </w:r>
      <w:r>
        <w:rPr>
          <w:w w:val="120"/>
        </w:rPr>
        <w:t>from</w:t>
      </w:r>
      <w:r>
        <w:rPr>
          <w:spacing w:val="-23"/>
          <w:w w:val="120"/>
        </w:rPr>
        <w:t xml:space="preserve"> </w:t>
      </w:r>
      <w:r>
        <w:rPr>
          <w:w w:val="120"/>
        </w:rPr>
        <w:t>a</w:t>
      </w:r>
      <w:r>
        <w:rPr>
          <w:spacing w:val="-24"/>
          <w:w w:val="120"/>
        </w:rPr>
        <w:t xml:space="preserve"> </w:t>
      </w:r>
      <w:r>
        <w:rPr>
          <w:w w:val="120"/>
        </w:rPr>
        <w:t>Poisson</w:t>
      </w:r>
      <w:r>
        <w:rPr>
          <w:spacing w:val="-23"/>
          <w:w w:val="120"/>
        </w:rPr>
        <w:t xml:space="preserve"> </w:t>
      </w:r>
      <w:r>
        <w:rPr>
          <w:w w:val="120"/>
        </w:rPr>
        <w:t>distribution.</w:t>
      </w:r>
      <w:r>
        <w:rPr>
          <w:spacing w:val="-13"/>
          <w:w w:val="120"/>
        </w:rPr>
        <w:t xml:space="preserve"> </w:t>
      </w:r>
      <w:r>
        <w:rPr>
          <w:w w:val="120"/>
        </w:rPr>
        <w:t>The</w:t>
      </w:r>
      <w:r>
        <w:rPr>
          <w:spacing w:val="-24"/>
          <w:w w:val="120"/>
        </w:rPr>
        <w:t xml:space="preserve"> </w:t>
      </w:r>
      <w:r>
        <w:rPr>
          <w:w w:val="120"/>
        </w:rPr>
        <w:t>output</w:t>
      </w:r>
      <w:r>
        <w:rPr>
          <w:spacing w:val="-23"/>
          <w:w w:val="120"/>
        </w:rPr>
        <w:t xml:space="preserve"> </w:t>
      </w:r>
      <w:r>
        <w:rPr>
          <w:w w:val="120"/>
        </w:rPr>
        <w:t>of</w:t>
      </w:r>
      <w:r>
        <w:rPr>
          <w:spacing w:val="-23"/>
          <w:w w:val="120"/>
        </w:rPr>
        <w:t xml:space="preserve"> </w:t>
      </w:r>
      <w:r>
        <w:rPr>
          <w:w w:val="120"/>
        </w:rPr>
        <w:t xml:space="preserve">the </w:t>
      </w:r>
      <w:r>
        <w:rPr>
          <w:i/>
          <w:w w:val="115"/>
        </w:rPr>
        <w:t>Splat</w:t>
      </w:r>
      <w:r>
        <w:rPr>
          <w:i/>
          <w:spacing w:val="-17"/>
          <w:w w:val="115"/>
        </w:rPr>
        <w:t xml:space="preserve"> </w:t>
      </w:r>
      <w:r>
        <w:rPr>
          <w:w w:val="115"/>
        </w:rPr>
        <w:t>simulation</w:t>
      </w:r>
      <w:r>
        <w:rPr>
          <w:spacing w:val="-23"/>
          <w:w w:val="115"/>
        </w:rPr>
        <w:t xml:space="preserve"> </w:t>
      </w:r>
      <w:r>
        <w:rPr>
          <w:w w:val="115"/>
        </w:rPr>
        <w:t>is</w:t>
      </w:r>
      <w:r>
        <w:rPr>
          <w:spacing w:val="-23"/>
          <w:w w:val="115"/>
        </w:rPr>
        <w:t xml:space="preserve"> </w:t>
      </w:r>
      <w:r>
        <w:rPr>
          <w:w w:val="115"/>
        </w:rPr>
        <w:t>thus</w:t>
      </w:r>
      <w:r>
        <w:rPr>
          <w:spacing w:val="-23"/>
          <w:w w:val="115"/>
        </w:rPr>
        <w:t xml:space="preserve"> </w:t>
      </w:r>
      <w:r>
        <w:rPr>
          <w:w w:val="115"/>
        </w:rPr>
        <w:t>a</w:t>
      </w:r>
      <w:r>
        <w:rPr>
          <w:spacing w:val="-22"/>
          <w:w w:val="115"/>
        </w:rPr>
        <w:t xml:space="preserve"> </w:t>
      </w:r>
      <w:r>
        <w:rPr>
          <w:w w:val="115"/>
        </w:rPr>
        <w:t>matrix</w:t>
      </w:r>
      <w:r>
        <w:rPr>
          <w:spacing w:val="-24"/>
          <w:w w:val="115"/>
        </w:rPr>
        <w:t xml:space="preserve"> </w:t>
      </w:r>
      <w:r>
        <w:rPr>
          <w:b/>
          <w:i/>
          <w:w w:val="115"/>
        </w:rPr>
        <w:t>X</w:t>
      </w:r>
      <w:r>
        <w:rPr>
          <w:b/>
          <w:i/>
          <w:spacing w:val="-15"/>
          <w:w w:val="115"/>
        </w:rPr>
        <w:t xml:space="preserve"> </w:t>
      </w:r>
      <w:r>
        <w:rPr>
          <w:w w:val="115"/>
        </w:rPr>
        <w:t>of</w:t>
      </w:r>
      <w:r>
        <w:rPr>
          <w:spacing w:val="-23"/>
          <w:w w:val="115"/>
        </w:rPr>
        <w:t xml:space="preserve"> </w:t>
      </w:r>
      <w:r>
        <w:rPr>
          <w:i/>
          <w:w w:val="115"/>
        </w:rPr>
        <w:t>Gene</w:t>
      </w:r>
      <w:r>
        <w:rPr>
          <w:i/>
          <w:spacing w:val="-20"/>
          <w:w w:val="115"/>
        </w:rPr>
        <w:t xml:space="preserve"> </w:t>
      </w:r>
      <w:r>
        <w:rPr>
          <w:i/>
          <w:w w:val="115"/>
        </w:rPr>
        <w:t>x</w:t>
      </w:r>
      <w:r>
        <w:rPr>
          <w:i/>
          <w:spacing w:val="-20"/>
          <w:w w:val="115"/>
        </w:rPr>
        <w:t xml:space="preserve"> </w:t>
      </w:r>
      <w:r>
        <w:rPr>
          <w:i/>
          <w:spacing w:val="3"/>
          <w:w w:val="115"/>
        </w:rPr>
        <w:t>Cell</w:t>
      </w:r>
      <w:r>
        <w:rPr>
          <w:i/>
          <w:spacing w:val="-15"/>
          <w:w w:val="115"/>
        </w:rPr>
        <w:t xml:space="preserve"> </w:t>
      </w:r>
      <w:r>
        <w:rPr>
          <w:w w:val="115"/>
        </w:rPr>
        <w:t>counts.</w:t>
      </w:r>
      <w:ins w:id="272" w:author="andreas.voss" w:date="2019-07-09T14:54:00Z">
        <w:r w:rsidR="000D0C83">
          <w:rPr>
            <w:w w:val="115"/>
          </w:rPr>
          <w:t xml:space="preserve"> </w:t>
        </w:r>
      </w:ins>
      <w:hyperlink w:anchor="_bookmark13" w:history="1">
        <w:r>
          <w:rPr>
            <w:color w:val="0000FF"/>
            <w:w w:val="115"/>
          </w:rPr>
          <w:t>Figure</w:t>
        </w:r>
        <w:r>
          <w:rPr>
            <w:color w:val="0000FF"/>
            <w:spacing w:val="-23"/>
            <w:w w:val="115"/>
          </w:rPr>
          <w:t xml:space="preserve"> </w:t>
        </w:r>
        <w:r>
          <w:rPr>
            <w:color w:val="0000FF"/>
            <w:w w:val="115"/>
          </w:rPr>
          <w:t>7a</w:t>
        </w:r>
      </w:hyperlink>
      <w:ins w:id="273" w:author="andreas.voss" w:date="2019-07-09T14:54:00Z">
        <w:r w:rsidR="000D0C83">
          <w:rPr>
            <w:color w:val="0000FF"/>
            <w:w w:val="115"/>
          </w:rPr>
          <w:t xml:space="preserve"> </w:t>
        </w:r>
      </w:ins>
      <w:r>
        <w:rPr>
          <w:w w:val="115"/>
        </w:rPr>
        <w:t>depicts</w:t>
      </w:r>
      <w:r>
        <w:rPr>
          <w:spacing w:val="-23"/>
          <w:w w:val="115"/>
        </w:rPr>
        <w:t xml:space="preserve"> </w:t>
      </w:r>
      <w:r>
        <w:rPr>
          <w:w w:val="115"/>
        </w:rPr>
        <w:t>the</w:t>
      </w:r>
      <w:r>
        <w:rPr>
          <w:spacing w:val="50"/>
          <w:w w:val="115"/>
        </w:rPr>
        <w:t xml:space="preserve"> </w:t>
      </w:r>
      <w:r>
        <w:rPr>
          <w:i/>
          <w:w w:val="115"/>
        </w:rPr>
        <w:t>Splat</w:t>
      </w:r>
      <w:r>
        <w:rPr>
          <w:i/>
          <w:spacing w:val="-16"/>
          <w:w w:val="115"/>
        </w:rPr>
        <w:t xml:space="preserve"> </w:t>
      </w:r>
      <w:r>
        <w:rPr>
          <w:w w:val="115"/>
        </w:rPr>
        <w:t>algorithm</w:t>
      </w:r>
      <w:r>
        <w:rPr>
          <w:spacing w:val="-23"/>
          <w:w w:val="115"/>
        </w:rPr>
        <w:t xml:space="preserve"> </w:t>
      </w:r>
      <w:r>
        <w:rPr>
          <w:w w:val="115"/>
        </w:rPr>
        <w:t>for</w:t>
      </w:r>
      <w:r>
        <w:rPr>
          <w:spacing w:val="-23"/>
          <w:w w:val="115"/>
        </w:rPr>
        <w:t xml:space="preserve"> </w:t>
      </w:r>
      <w:r>
        <w:rPr>
          <w:w w:val="115"/>
        </w:rPr>
        <w:t>simulating</w:t>
      </w:r>
      <w:r>
        <w:rPr>
          <w:spacing w:val="-23"/>
          <w:w w:val="115"/>
        </w:rPr>
        <w:t xml:space="preserve"> </w:t>
      </w:r>
      <w:proofErr w:type="spellStart"/>
      <w:r>
        <w:rPr>
          <w:w w:val="115"/>
        </w:rPr>
        <w:t>scRNA-seq</w:t>
      </w:r>
      <w:proofErr w:type="spellEnd"/>
      <w:r>
        <w:rPr>
          <w:spacing w:val="-22"/>
          <w:w w:val="115"/>
        </w:rPr>
        <w:t xml:space="preserve"> </w:t>
      </w:r>
      <w:r>
        <w:rPr>
          <w:w w:val="115"/>
        </w:rPr>
        <w:t xml:space="preserve">data </w:t>
      </w:r>
      <w:r>
        <w:rPr>
          <w:w w:val="120"/>
        </w:rPr>
        <w:t>(</w:t>
      </w:r>
      <w:hyperlink w:anchor="_bookmark14" w:history="1">
        <w:r>
          <w:rPr>
            <w:color w:val="0000FF"/>
            <w:w w:val="120"/>
          </w:rPr>
          <w:t>1</w:t>
        </w:r>
      </w:hyperlink>
      <w:r>
        <w:rPr>
          <w:w w:val="120"/>
        </w:rPr>
        <w:t>).</w:t>
      </w:r>
      <w:r>
        <w:rPr>
          <w:spacing w:val="-16"/>
          <w:w w:val="120"/>
        </w:rPr>
        <w:t xml:space="preserve"> </w:t>
      </w:r>
      <w:r>
        <w:rPr>
          <w:w w:val="120"/>
        </w:rPr>
        <w:t>As</w:t>
      </w:r>
      <w:r>
        <w:rPr>
          <w:spacing w:val="-24"/>
          <w:w w:val="120"/>
        </w:rPr>
        <w:t xml:space="preserve"> </w:t>
      </w:r>
      <w:r>
        <w:rPr>
          <w:w w:val="120"/>
        </w:rPr>
        <w:t>a</w:t>
      </w:r>
      <w:r>
        <w:rPr>
          <w:spacing w:val="-25"/>
          <w:w w:val="120"/>
        </w:rPr>
        <w:t xml:space="preserve"> </w:t>
      </w:r>
      <w:r>
        <w:rPr>
          <w:w w:val="120"/>
        </w:rPr>
        <w:t>last</w:t>
      </w:r>
      <w:r>
        <w:rPr>
          <w:spacing w:val="-25"/>
          <w:w w:val="120"/>
        </w:rPr>
        <w:t xml:space="preserve"> </w:t>
      </w:r>
      <w:r>
        <w:rPr>
          <w:w w:val="120"/>
        </w:rPr>
        <w:t>example</w:t>
      </w:r>
      <w:r>
        <w:rPr>
          <w:spacing w:val="-24"/>
          <w:w w:val="120"/>
        </w:rPr>
        <w:t xml:space="preserve"> </w:t>
      </w:r>
      <w:r>
        <w:rPr>
          <w:w w:val="120"/>
        </w:rPr>
        <w:t>for</w:t>
      </w:r>
      <w:r>
        <w:rPr>
          <w:spacing w:val="-25"/>
          <w:w w:val="120"/>
        </w:rPr>
        <w:t xml:space="preserve"> </w:t>
      </w:r>
      <w:r>
        <w:rPr>
          <w:w w:val="120"/>
        </w:rPr>
        <w:t>our</w:t>
      </w:r>
      <w:r>
        <w:rPr>
          <w:spacing w:val="-25"/>
          <w:w w:val="120"/>
        </w:rPr>
        <w:t xml:space="preserve"> </w:t>
      </w:r>
      <w:r>
        <w:rPr>
          <w:w w:val="120"/>
        </w:rPr>
        <w:t>method,</w:t>
      </w:r>
      <w:r>
        <w:rPr>
          <w:spacing w:val="-25"/>
          <w:w w:val="120"/>
        </w:rPr>
        <w:t xml:space="preserve"> </w:t>
      </w:r>
      <w:r>
        <w:rPr>
          <w:spacing w:val="-3"/>
          <w:w w:val="120"/>
        </w:rPr>
        <w:t>we</w:t>
      </w:r>
      <w:r>
        <w:rPr>
          <w:spacing w:val="-24"/>
          <w:w w:val="120"/>
        </w:rPr>
        <w:t xml:space="preserve"> </w:t>
      </w:r>
      <w:r>
        <w:rPr>
          <w:w w:val="120"/>
        </w:rPr>
        <w:t>use</w:t>
      </w:r>
      <w:r>
        <w:rPr>
          <w:spacing w:val="-25"/>
          <w:w w:val="120"/>
        </w:rPr>
        <w:t xml:space="preserve"> </w:t>
      </w:r>
      <w:r>
        <w:rPr>
          <w:w w:val="120"/>
        </w:rPr>
        <w:t>simulations</w:t>
      </w:r>
      <w:r>
        <w:rPr>
          <w:spacing w:val="-25"/>
          <w:w w:val="120"/>
        </w:rPr>
        <w:t xml:space="preserve"> </w:t>
      </w:r>
      <w:r>
        <w:rPr>
          <w:w w:val="120"/>
        </w:rPr>
        <w:t>from</w:t>
      </w:r>
      <w:r>
        <w:rPr>
          <w:spacing w:val="-24"/>
          <w:w w:val="120"/>
        </w:rPr>
        <w:t xml:space="preserve"> </w:t>
      </w:r>
      <w:r>
        <w:rPr>
          <w:w w:val="120"/>
        </w:rPr>
        <w:t>the</w:t>
      </w:r>
      <w:r>
        <w:rPr>
          <w:spacing w:val="-25"/>
          <w:w w:val="120"/>
        </w:rPr>
        <w:t xml:space="preserve"> </w:t>
      </w:r>
      <w:r>
        <w:rPr>
          <w:i/>
          <w:w w:val="120"/>
        </w:rPr>
        <w:t>Splat</w:t>
      </w:r>
      <w:r>
        <w:rPr>
          <w:i/>
          <w:spacing w:val="-20"/>
          <w:w w:val="120"/>
        </w:rPr>
        <w:t xml:space="preserve"> </w:t>
      </w:r>
      <w:r>
        <w:rPr>
          <w:w w:val="120"/>
        </w:rPr>
        <w:t>model</w:t>
      </w:r>
      <w:r>
        <w:rPr>
          <w:spacing w:val="-24"/>
          <w:w w:val="120"/>
        </w:rPr>
        <w:t xml:space="preserve"> </w:t>
      </w:r>
      <w:r>
        <w:rPr>
          <w:w w:val="120"/>
        </w:rPr>
        <w:t>and</w:t>
      </w:r>
      <w:r>
        <w:rPr>
          <w:spacing w:val="-25"/>
          <w:w w:val="120"/>
        </w:rPr>
        <w:t xml:space="preserve"> </w:t>
      </w:r>
      <w:r>
        <w:rPr>
          <w:w w:val="120"/>
        </w:rPr>
        <w:t>attempt</w:t>
      </w:r>
      <w:r>
        <w:rPr>
          <w:spacing w:val="-25"/>
          <w:w w:val="120"/>
        </w:rPr>
        <w:t xml:space="preserve"> </w:t>
      </w:r>
      <w:r>
        <w:rPr>
          <w:w w:val="120"/>
        </w:rPr>
        <w:t>to</w:t>
      </w:r>
      <w:r>
        <w:rPr>
          <w:spacing w:val="-25"/>
          <w:w w:val="120"/>
        </w:rPr>
        <w:t xml:space="preserve"> </w:t>
      </w:r>
      <w:r>
        <w:rPr>
          <w:w w:val="120"/>
        </w:rPr>
        <w:t>recover</w:t>
      </w:r>
      <w:r>
        <w:rPr>
          <w:spacing w:val="-24"/>
          <w:w w:val="120"/>
        </w:rPr>
        <w:t xml:space="preserve"> </w:t>
      </w:r>
      <w:r>
        <w:rPr>
          <w:w w:val="120"/>
        </w:rPr>
        <w:t>the</w:t>
      </w:r>
      <w:r>
        <w:rPr>
          <w:spacing w:val="-25"/>
          <w:w w:val="120"/>
        </w:rPr>
        <w:t xml:space="preserve"> </w:t>
      </w:r>
      <w:r>
        <w:rPr>
          <w:w w:val="120"/>
        </w:rPr>
        <w:t>data-generating parameters.</w:t>
      </w:r>
      <w:r>
        <w:rPr>
          <w:spacing w:val="8"/>
          <w:w w:val="120"/>
        </w:rPr>
        <w:t xml:space="preserve"> </w:t>
      </w:r>
      <w:r>
        <w:rPr>
          <w:spacing w:val="-8"/>
          <w:w w:val="120"/>
        </w:rPr>
        <w:t>We</w:t>
      </w:r>
      <w:r>
        <w:rPr>
          <w:spacing w:val="-14"/>
          <w:w w:val="120"/>
        </w:rPr>
        <w:t xml:space="preserve"> </w:t>
      </w:r>
      <w:r>
        <w:rPr>
          <w:w w:val="120"/>
        </w:rPr>
        <w:t>simulate</w:t>
      </w:r>
      <w:r>
        <w:rPr>
          <w:spacing w:val="-15"/>
          <w:w w:val="120"/>
        </w:rPr>
        <w:t xml:space="preserve"> </w:t>
      </w:r>
      <w:r>
        <w:rPr>
          <w:w w:val="120"/>
        </w:rPr>
        <w:t>500</w:t>
      </w:r>
      <w:r>
        <w:rPr>
          <w:spacing w:val="-14"/>
          <w:w w:val="120"/>
        </w:rPr>
        <w:t xml:space="preserve"> </w:t>
      </w:r>
      <w:r>
        <w:rPr>
          <w:w w:val="120"/>
        </w:rPr>
        <w:t>000</w:t>
      </w:r>
      <w:r>
        <w:rPr>
          <w:spacing w:val="-15"/>
          <w:w w:val="120"/>
        </w:rPr>
        <w:t xml:space="preserve"> </w:t>
      </w:r>
      <w:r>
        <w:rPr>
          <w:i/>
          <w:w w:val="120"/>
        </w:rPr>
        <w:t>Gene</w:t>
      </w:r>
      <w:r>
        <w:rPr>
          <w:i/>
          <w:spacing w:val="-12"/>
          <w:w w:val="120"/>
        </w:rPr>
        <w:t xml:space="preserve"> </w:t>
      </w:r>
      <w:r>
        <w:rPr>
          <w:i/>
          <w:w w:val="120"/>
        </w:rPr>
        <w:t>x</w:t>
      </w:r>
      <w:r>
        <w:rPr>
          <w:i/>
          <w:spacing w:val="-12"/>
          <w:w w:val="120"/>
        </w:rPr>
        <w:t xml:space="preserve"> </w:t>
      </w:r>
      <w:r>
        <w:rPr>
          <w:i/>
          <w:spacing w:val="3"/>
          <w:w w:val="120"/>
        </w:rPr>
        <w:t>Cell</w:t>
      </w:r>
      <w:r>
        <w:rPr>
          <w:i/>
          <w:spacing w:val="-7"/>
          <w:w w:val="120"/>
        </w:rPr>
        <w:t xml:space="preserve"> </w:t>
      </w:r>
      <w:r>
        <w:rPr>
          <w:w w:val="120"/>
        </w:rPr>
        <w:t>count</w:t>
      </w:r>
      <w:r>
        <w:rPr>
          <w:spacing w:val="-14"/>
          <w:w w:val="120"/>
        </w:rPr>
        <w:t xml:space="preserve"> </w:t>
      </w:r>
      <w:r>
        <w:rPr>
          <w:w w:val="120"/>
        </w:rPr>
        <w:t>matrices</w:t>
      </w:r>
      <w:r>
        <w:rPr>
          <w:spacing w:val="-14"/>
          <w:w w:val="120"/>
        </w:rPr>
        <w:t xml:space="preserve"> </w:t>
      </w:r>
      <w:r>
        <w:rPr>
          <w:w w:val="120"/>
        </w:rPr>
        <w:t>with</w:t>
      </w:r>
      <w:r>
        <w:rPr>
          <w:spacing w:val="-15"/>
          <w:w w:val="120"/>
        </w:rPr>
        <w:t xml:space="preserve"> </w:t>
      </w:r>
      <w:r>
        <w:rPr>
          <w:w w:val="120"/>
        </w:rPr>
        <w:t>different</w:t>
      </w:r>
      <w:r>
        <w:rPr>
          <w:spacing w:val="-14"/>
          <w:w w:val="120"/>
        </w:rPr>
        <w:t xml:space="preserve"> </w:t>
      </w:r>
      <w:r>
        <w:rPr>
          <w:w w:val="120"/>
        </w:rPr>
        <w:t>parameter</w:t>
      </w:r>
      <w:r>
        <w:rPr>
          <w:spacing w:val="-15"/>
          <w:w w:val="120"/>
        </w:rPr>
        <w:t xml:space="preserve"> </w:t>
      </w:r>
      <w:r>
        <w:rPr>
          <w:w w:val="120"/>
        </w:rPr>
        <w:t>settings</w:t>
      </w:r>
      <w:r>
        <w:rPr>
          <w:spacing w:val="-14"/>
          <w:w w:val="120"/>
        </w:rPr>
        <w:t xml:space="preserve"> </w:t>
      </w:r>
      <w:r>
        <w:rPr>
          <w:w w:val="120"/>
        </w:rPr>
        <w:t>(see</w:t>
      </w:r>
      <w:r>
        <w:rPr>
          <w:spacing w:val="-15"/>
          <w:w w:val="120"/>
        </w:rPr>
        <w:t xml:space="preserve"> </w:t>
      </w:r>
      <w:r>
        <w:rPr>
          <w:rFonts w:ascii="Georgia" w:hAnsi="Georgia"/>
          <w:b/>
          <w:w w:val="120"/>
        </w:rPr>
        <w:t>SI</w:t>
      </w:r>
      <w:r>
        <w:rPr>
          <w:rFonts w:ascii="Georgia" w:hAnsi="Georgia"/>
          <w:b/>
          <w:spacing w:val="-16"/>
          <w:w w:val="120"/>
        </w:rPr>
        <w:t xml:space="preserve"> </w:t>
      </w:r>
      <w:r>
        <w:rPr>
          <w:w w:val="120"/>
        </w:rPr>
        <w:t>for</w:t>
      </w:r>
      <w:r>
        <w:rPr>
          <w:spacing w:val="-15"/>
          <w:w w:val="120"/>
        </w:rPr>
        <w:t xml:space="preserve"> </w:t>
      </w:r>
      <w:r>
        <w:rPr>
          <w:w w:val="120"/>
        </w:rPr>
        <w:t>details</w:t>
      </w:r>
      <w:r>
        <w:rPr>
          <w:spacing w:val="-14"/>
          <w:w w:val="120"/>
        </w:rPr>
        <w:t xml:space="preserve"> </w:t>
      </w:r>
      <w:r>
        <w:rPr>
          <w:w w:val="120"/>
        </w:rPr>
        <w:t>of</w:t>
      </w:r>
      <w:r>
        <w:rPr>
          <w:spacing w:val="-15"/>
          <w:w w:val="120"/>
        </w:rPr>
        <w:t xml:space="preserve"> </w:t>
      </w:r>
      <w:r>
        <w:rPr>
          <w:w w:val="120"/>
        </w:rPr>
        <w:t>the simulation)</w:t>
      </w:r>
      <w:r>
        <w:rPr>
          <w:spacing w:val="-28"/>
          <w:w w:val="120"/>
        </w:rPr>
        <w:t xml:space="preserve"> </w:t>
      </w:r>
      <w:r>
        <w:rPr>
          <w:w w:val="120"/>
        </w:rPr>
        <w:t>and</w:t>
      </w:r>
      <w:r>
        <w:rPr>
          <w:spacing w:val="-27"/>
          <w:w w:val="120"/>
        </w:rPr>
        <w:t xml:space="preserve"> </w:t>
      </w:r>
      <w:r>
        <w:rPr>
          <w:w w:val="120"/>
        </w:rPr>
        <w:t>discard</w:t>
      </w:r>
      <w:r>
        <w:rPr>
          <w:spacing w:val="-27"/>
          <w:w w:val="120"/>
        </w:rPr>
        <w:t xml:space="preserve"> </w:t>
      </w:r>
      <w:r>
        <w:rPr>
          <w:w w:val="120"/>
        </w:rPr>
        <w:t>implausible</w:t>
      </w:r>
      <w:r>
        <w:rPr>
          <w:spacing w:val="-28"/>
          <w:w w:val="120"/>
        </w:rPr>
        <w:t xml:space="preserve"> </w:t>
      </w:r>
      <w:r>
        <w:rPr>
          <w:w w:val="120"/>
        </w:rPr>
        <w:t>simulations</w:t>
      </w:r>
      <w:r>
        <w:rPr>
          <w:spacing w:val="-27"/>
          <w:w w:val="120"/>
        </w:rPr>
        <w:t xml:space="preserve"> </w:t>
      </w:r>
      <w:r>
        <w:rPr>
          <w:w w:val="120"/>
        </w:rPr>
        <w:t>(e.g.,</w:t>
      </w:r>
      <w:r>
        <w:rPr>
          <w:spacing w:val="-27"/>
          <w:w w:val="120"/>
        </w:rPr>
        <w:t xml:space="preserve"> </w:t>
      </w:r>
      <w:r>
        <w:rPr>
          <w:w w:val="120"/>
        </w:rPr>
        <w:t>matrices</w:t>
      </w:r>
      <w:r>
        <w:rPr>
          <w:spacing w:val="-27"/>
          <w:w w:val="120"/>
        </w:rPr>
        <w:t xml:space="preserve"> </w:t>
      </w:r>
      <w:r>
        <w:rPr>
          <w:w w:val="120"/>
        </w:rPr>
        <w:t>where</w:t>
      </w:r>
      <w:r>
        <w:rPr>
          <w:spacing w:val="-28"/>
          <w:w w:val="120"/>
        </w:rPr>
        <w:t xml:space="preserve"> </w:t>
      </w:r>
      <w:r>
        <w:rPr>
          <w:w w:val="120"/>
        </w:rPr>
        <w:t>more</w:t>
      </w:r>
      <w:r>
        <w:rPr>
          <w:spacing w:val="-27"/>
          <w:w w:val="120"/>
        </w:rPr>
        <w:t xml:space="preserve"> </w:t>
      </w:r>
      <w:r>
        <w:rPr>
          <w:w w:val="120"/>
        </w:rPr>
        <w:t>than</w:t>
      </w:r>
      <w:r>
        <w:rPr>
          <w:spacing w:val="-28"/>
          <w:w w:val="120"/>
        </w:rPr>
        <w:t xml:space="preserve"> </w:t>
      </w:r>
      <w:r>
        <w:rPr>
          <w:w w:val="120"/>
        </w:rPr>
        <w:t>50%</w:t>
      </w:r>
      <w:r>
        <w:rPr>
          <w:spacing w:val="-27"/>
          <w:w w:val="120"/>
        </w:rPr>
        <w:t xml:space="preserve"> </w:t>
      </w:r>
      <w:r>
        <w:rPr>
          <w:w w:val="120"/>
        </w:rPr>
        <w:t>of</w:t>
      </w:r>
      <w:r>
        <w:rPr>
          <w:spacing w:val="-27"/>
          <w:w w:val="120"/>
        </w:rPr>
        <w:t xml:space="preserve"> </w:t>
      </w:r>
      <w:r>
        <w:rPr>
          <w:w w:val="120"/>
        </w:rPr>
        <w:t>the</w:t>
      </w:r>
      <w:r>
        <w:rPr>
          <w:spacing w:val="-27"/>
          <w:w w:val="120"/>
        </w:rPr>
        <w:t xml:space="preserve"> </w:t>
      </w:r>
      <w:r>
        <w:rPr>
          <w:w w:val="120"/>
        </w:rPr>
        <w:t>counts</w:t>
      </w:r>
      <w:r>
        <w:rPr>
          <w:spacing w:val="-28"/>
          <w:w w:val="120"/>
        </w:rPr>
        <w:t xml:space="preserve"> </w:t>
      </w:r>
      <w:r>
        <w:rPr>
          <w:w w:val="120"/>
        </w:rPr>
        <w:t>are</w:t>
      </w:r>
      <w:r>
        <w:rPr>
          <w:spacing w:val="-26"/>
          <w:w w:val="120"/>
        </w:rPr>
        <w:t xml:space="preserve"> </w:t>
      </w:r>
      <w:r>
        <w:rPr>
          <w:w w:val="120"/>
        </w:rPr>
        <w:t>0).</w:t>
      </w:r>
      <w:r>
        <w:rPr>
          <w:spacing w:val="-18"/>
          <w:w w:val="120"/>
        </w:rPr>
        <w:t xml:space="preserve"> </w:t>
      </w:r>
      <w:r>
        <w:rPr>
          <w:w w:val="120"/>
        </w:rPr>
        <w:t>The</w:t>
      </w:r>
      <w:r>
        <w:rPr>
          <w:spacing w:val="-28"/>
          <w:w w:val="120"/>
        </w:rPr>
        <w:t xml:space="preserve"> </w:t>
      </w:r>
      <w:r>
        <w:rPr>
          <w:w w:val="120"/>
        </w:rPr>
        <w:t xml:space="preserve">parameters </w:t>
      </w:r>
      <w:r>
        <w:rPr>
          <w:w w:val="115"/>
        </w:rPr>
        <w:t>considered</w:t>
      </w:r>
      <w:r>
        <w:rPr>
          <w:spacing w:val="-21"/>
          <w:w w:val="115"/>
        </w:rPr>
        <w:t xml:space="preserve"> </w:t>
      </w:r>
      <w:r>
        <w:rPr>
          <w:w w:val="115"/>
        </w:rPr>
        <w:t>for</w:t>
      </w:r>
      <w:r>
        <w:rPr>
          <w:spacing w:val="-20"/>
          <w:w w:val="115"/>
        </w:rPr>
        <w:t xml:space="preserve"> </w:t>
      </w:r>
      <w:r>
        <w:rPr>
          <w:w w:val="115"/>
        </w:rPr>
        <w:t>estimation,</w:t>
      </w:r>
      <w:r>
        <w:rPr>
          <w:spacing w:val="-20"/>
          <w:w w:val="115"/>
        </w:rPr>
        <w:t xml:space="preserve"> </w:t>
      </w:r>
      <w:r>
        <w:rPr>
          <w:w w:val="115"/>
        </w:rPr>
        <w:t>along</w:t>
      </w:r>
      <w:r>
        <w:rPr>
          <w:spacing w:val="-20"/>
          <w:w w:val="115"/>
        </w:rPr>
        <w:t xml:space="preserve"> </w:t>
      </w:r>
      <w:r>
        <w:rPr>
          <w:w w:val="115"/>
        </w:rPr>
        <w:t>with</w:t>
      </w:r>
      <w:r>
        <w:rPr>
          <w:spacing w:val="-20"/>
          <w:w w:val="115"/>
        </w:rPr>
        <w:t xml:space="preserve"> </w:t>
      </w:r>
      <w:r>
        <w:rPr>
          <w:w w:val="115"/>
        </w:rPr>
        <w:t>a</w:t>
      </w:r>
      <w:r>
        <w:rPr>
          <w:spacing w:val="-21"/>
          <w:w w:val="115"/>
        </w:rPr>
        <w:t xml:space="preserve"> </w:t>
      </w:r>
      <w:r>
        <w:rPr>
          <w:w w:val="115"/>
        </w:rPr>
        <w:t>short</w:t>
      </w:r>
      <w:r>
        <w:rPr>
          <w:spacing w:val="-20"/>
          <w:w w:val="115"/>
        </w:rPr>
        <w:t xml:space="preserve"> </w:t>
      </w:r>
      <w:r>
        <w:rPr>
          <w:w w:val="115"/>
        </w:rPr>
        <w:t>description,</w:t>
      </w:r>
      <w:r>
        <w:rPr>
          <w:spacing w:val="-20"/>
          <w:w w:val="115"/>
        </w:rPr>
        <w:t xml:space="preserve"> </w:t>
      </w:r>
      <w:r>
        <w:rPr>
          <w:w w:val="115"/>
        </w:rPr>
        <w:t>are</w:t>
      </w:r>
      <w:r>
        <w:rPr>
          <w:spacing w:val="-20"/>
          <w:w w:val="115"/>
        </w:rPr>
        <w:t xml:space="preserve"> </w:t>
      </w:r>
      <w:r>
        <w:rPr>
          <w:w w:val="115"/>
        </w:rPr>
        <w:t>listed</w:t>
      </w:r>
      <w:r>
        <w:rPr>
          <w:spacing w:val="-21"/>
          <w:w w:val="115"/>
        </w:rPr>
        <w:t xml:space="preserve"> </w:t>
      </w:r>
      <w:r>
        <w:rPr>
          <w:spacing w:val="-3"/>
          <w:w w:val="115"/>
        </w:rPr>
        <w:t>in</w:t>
      </w:r>
      <w:ins w:id="274" w:author="andreas.voss" w:date="2019-07-09T14:54:00Z">
        <w:r w:rsidR="000D0C83">
          <w:rPr>
            <w:spacing w:val="-3"/>
            <w:w w:val="115"/>
          </w:rPr>
          <w:t xml:space="preserve"> </w:t>
        </w:r>
      </w:ins>
      <w:r>
        <w:rPr>
          <w:color w:val="0000FF"/>
          <w:spacing w:val="-3"/>
          <w:w w:val="115"/>
        </w:rPr>
        <w:t>T</w:t>
      </w:r>
      <w:hyperlink w:anchor="_bookmark12" w:history="1">
        <w:r>
          <w:rPr>
            <w:color w:val="0000FF"/>
            <w:spacing w:val="-3"/>
            <w:w w:val="115"/>
          </w:rPr>
          <w:t>able</w:t>
        </w:r>
        <w:r>
          <w:rPr>
            <w:color w:val="0000FF"/>
            <w:spacing w:val="-20"/>
            <w:w w:val="115"/>
          </w:rPr>
          <w:t xml:space="preserve"> </w:t>
        </w:r>
        <w:r>
          <w:rPr>
            <w:color w:val="0000FF"/>
            <w:w w:val="115"/>
          </w:rPr>
          <w:t>1</w:t>
        </w:r>
        <w:r>
          <w:rPr>
            <w:w w:val="115"/>
          </w:rPr>
          <w:t>.</w:t>
        </w:r>
      </w:hyperlink>
      <w:r>
        <w:rPr>
          <w:spacing w:val="-7"/>
          <w:w w:val="115"/>
        </w:rPr>
        <w:t xml:space="preserve"> </w:t>
      </w:r>
      <w:r>
        <w:rPr>
          <w:w w:val="115"/>
        </w:rPr>
        <w:t>The</w:t>
      </w:r>
      <w:r>
        <w:rPr>
          <w:spacing w:val="-20"/>
          <w:w w:val="115"/>
        </w:rPr>
        <w:t xml:space="preserve"> </w:t>
      </w:r>
      <w:r>
        <w:rPr>
          <w:w w:val="115"/>
        </w:rPr>
        <w:t>parameter</w:t>
      </w:r>
      <w:r>
        <w:rPr>
          <w:spacing w:val="-20"/>
          <w:w w:val="115"/>
        </w:rPr>
        <w:t xml:space="preserve"> </w:t>
      </w:r>
      <w:r>
        <w:rPr>
          <w:w w:val="115"/>
        </w:rPr>
        <w:t>estimation</w:t>
      </w:r>
      <w:r>
        <w:rPr>
          <w:spacing w:val="-21"/>
          <w:w w:val="115"/>
        </w:rPr>
        <w:t xml:space="preserve"> </w:t>
      </w:r>
      <w:r>
        <w:rPr>
          <w:w w:val="115"/>
        </w:rPr>
        <w:t>task</w:t>
      </w:r>
      <w:r>
        <w:rPr>
          <w:spacing w:val="-20"/>
          <w:w w:val="115"/>
        </w:rPr>
        <w:t xml:space="preserve"> </w:t>
      </w:r>
      <w:r>
        <w:rPr>
          <w:w w:val="115"/>
        </w:rPr>
        <w:t>is</w:t>
      </w:r>
      <w:r>
        <w:rPr>
          <w:spacing w:val="-20"/>
          <w:w w:val="115"/>
        </w:rPr>
        <w:t xml:space="preserve"> </w:t>
      </w:r>
      <w:r>
        <w:rPr>
          <w:w w:val="115"/>
        </w:rPr>
        <w:t>thus</w:t>
      </w:r>
      <w:r>
        <w:rPr>
          <w:spacing w:val="-21"/>
          <w:w w:val="115"/>
        </w:rPr>
        <w:t xml:space="preserve"> </w:t>
      </w:r>
      <w:r>
        <w:rPr>
          <w:w w:val="115"/>
        </w:rPr>
        <w:t>to</w:t>
      </w:r>
      <w:r>
        <w:rPr>
          <w:spacing w:val="-20"/>
          <w:w w:val="115"/>
        </w:rPr>
        <w:t xml:space="preserve"> </w:t>
      </w:r>
      <w:r>
        <w:rPr>
          <w:w w:val="115"/>
        </w:rPr>
        <w:t xml:space="preserve">recover </w:t>
      </w:r>
      <w:r>
        <w:rPr>
          <w:b/>
          <w:i/>
          <w:w w:val="120"/>
        </w:rPr>
        <w:t>θ</w:t>
      </w:r>
      <w:r>
        <w:rPr>
          <w:b/>
          <w:i/>
          <w:spacing w:val="-15"/>
          <w:w w:val="120"/>
        </w:rPr>
        <w:t xml:space="preserve"> </w:t>
      </w:r>
      <w:r>
        <w:rPr>
          <w:w w:val="120"/>
        </w:rPr>
        <w:t>=</w:t>
      </w:r>
      <w:r>
        <w:rPr>
          <w:spacing w:val="-18"/>
          <w:w w:val="120"/>
        </w:rPr>
        <w:t xml:space="preserve"> </w:t>
      </w:r>
      <w:r>
        <w:rPr>
          <w:w w:val="120"/>
        </w:rPr>
        <w:t>(</w:t>
      </w:r>
      <w:r>
        <w:rPr>
          <w:i/>
          <w:w w:val="120"/>
        </w:rPr>
        <w:t>α,</w:t>
      </w:r>
      <w:r>
        <w:rPr>
          <w:i/>
          <w:spacing w:val="-33"/>
          <w:w w:val="120"/>
        </w:rPr>
        <w:t xml:space="preserve"> </w:t>
      </w:r>
      <w:r>
        <w:rPr>
          <w:i/>
          <w:spacing w:val="4"/>
          <w:w w:val="120"/>
        </w:rPr>
        <w:t>β,</w:t>
      </w:r>
      <w:r>
        <w:rPr>
          <w:i/>
          <w:spacing w:val="-32"/>
          <w:w w:val="120"/>
        </w:rPr>
        <w:t xml:space="preserve"> </w:t>
      </w:r>
      <w:r>
        <w:rPr>
          <w:i/>
          <w:spacing w:val="3"/>
          <w:w w:val="120"/>
        </w:rPr>
        <w:t>µ</w:t>
      </w:r>
      <w:r>
        <w:rPr>
          <w:rFonts w:ascii="Arial" w:hAnsi="Arial"/>
          <w:i/>
          <w:spacing w:val="3"/>
          <w:w w:val="120"/>
          <w:vertAlign w:val="superscript"/>
        </w:rPr>
        <w:t>L</w:t>
      </w:r>
      <w:r>
        <w:rPr>
          <w:i/>
          <w:spacing w:val="3"/>
          <w:w w:val="120"/>
        </w:rPr>
        <w:t>,</w:t>
      </w:r>
      <w:r>
        <w:rPr>
          <w:i/>
          <w:spacing w:val="-33"/>
          <w:w w:val="120"/>
        </w:rPr>
        <w:t xml:space="preserve"> </w:t>
      </w:r>
      <w:proofErr w:type="spellStart"/>
      <w:r>
        <w:rPr>
          <w:i/>
          <w:spacing w:val="5"/>
          <w:w w:val="120"/>
        </w:rPr>
        <w:t>σ</w:t>
      </w:r>
      <w:r>
        <w:rPr>
          <w:rFonts w:ascii="Arial" w:hAnsi="Arial"/>
          <w:i/>
          <w:spacing w:val="5"/>
          <w:w w:val="120"/>
          <w:vertAlign w:val="superscript"/>
        </w:rPr>
        <w:t>L</w:t>
      </w:r>
      <w:proofErr w:type="spellEnd"/>
      <w:r>
        <w:rPr>
          <w:i/>
          <w:spacing w:val="5"/>
          <w:w w:val="120"/>
        </w:rPr>
        <w:t>,</w:t>
      </w:r>
      <w:r>
        <w:rPr>
          <w:i/>
          <w:spacing w:val="-33"/>
          <w:w w:val="120"/>
        </w:rPr>
        <w:t xml:space="preserve"> </w:t>
      </w:r>
      <w:r>
        <w:rPr>
          <w:i/>
          <w:spacing w:val="6"/>
          <w:w w:val="120"/>
        </w:rPr>
        <w:t>π</w:t>
      </w:r>
      <w:r>
        <w:rPr>
          <w:rFonts w:ascii="Arial" w:hAnsi="Arial"/>
          <w:i/>
          <w:spacing w:val="6"/>
          <w:w w:val="120"/>
          <w:vertAlign w:val="superscript"/>
        </w:rPr>
        <w:t>O</w:t>
      </w:r>
      <w:r>
        <w:rPr>
          <w:i/>
          <w:spacing w:val="6"/>
          <w:w w:val="120"/>
        </w:rPr>
        <w:t>,</w:t>
      </w:r>
      <w:r>
        <w:rPr>
          <w:i/>
          <w:spacing w:val="-33"/>
          <w:w w:val="120"/>
        </w:rPr>
        <w:t xml:space="preserve"> </w:t>
      </w:r>
      <w:r>
        <w:rPr>
          <w:i/>
          <w:spacing w:val="4"/>
          <w:w w:val="120"/>
        </w:rPr>
        <w:t>µ</w:t>
      </w:r>
      <w:r>
        <w:rPr>
          <w:rFonts w:ascii="Arial" w:hAnsi="Arial"/>
          <w:i/>
          <w:spacing w:val="4"/>
          <w:w w:val="120"/>
          <w:vertAlign w:val="superscript"/>
        </w:rPr>
        <w:t>O</w:t>
      </w:r>
      <w:r>
        <w:rPr>
          <w:i/>
          <w:spacing w:val="4"/>
          <w:w w:val="120"/>
        </w:rPr>
        <w:t>,</w:t>
      </w:r>
      <w:r>
        <w:rPr>
          <w:i/>
          <w:spacing w:val="-32"/>
          <w:w w:val="120"/>
        </w:rPr>
        <w:t xml:space="preserve"> </w:t>
      </w:r>
      <w:proofErr w:type="spellStart"/>
      <w:r>
        <w:rPr>
          <w:i/>
          <w:spacing w:val="6"/>
          <w:w w:val="120"/>
        </w:rPr>
        <w:t>σ</w:t>
      </w:r>
      <w:r>
        <w:rPr>
          <w:rFonts w:ascii="Arial" w:hAnsi="Arial"/>
          <w:i/>
          <w:spacing w:val="6"/>
          <w:w w:val="120"/>
          <w:vertAlign w:val="superscript"/>
        </w:rPr>
        <w:t>O</w:t>
      </w:r>
      <w:proofErr w:type="spellEnd"/>
      <w:r>
        <w:rPr>
          <w:i/>
          <w:spacing w:val="6"/>
          <w:w w:val="120"/>
        </w:rPr>
        <w:t>,</w:t>
      </w:r>
      <w:r>
        <w:rPr>
          <w:i/>
          <w:spacing w:val="-33"/>
          <w:w w:val="120"/>
        </w:rPr>
        <w:t xml:space="preserve"> </w:t>
      </w:r>
      <w:r>
        <w:rPr>
          <w:i/>
          <w:w w:val="120"/>
        </w:rPr>
        <w:t>φ</w:t>
      </w:r>
      <w:r>
        <w:rPr>
          <w:w w:val="120"/>
        </w:rPr>
        <w:t>)</w:t>
      </w:r>
      <w:r>
        <w:rPr>
          <w:spacing w:val="-10"/>
          <w:w w:val="120"/>
        </w:rPr>
        <w:t xml:space="preserve"> </w:t>
      </w:r>
      <w:r>
        <w:rPr>
          <w:w w:val="120"/>
        </w:rPr>
        <w:t>from</w:t>
      </w:r>
      <w:r>
        <w:rPr>
          <w:spacing w:val="-11"/>
          <w:w w:val="120"/>
        </w:rPr>
        <w:t xml:space="preserve"> </w:t>
      </w:r>
      <w:r>
        <w:rPr>
          <w:w w:val="120"/>
        </w:rPr>
        <w:t>an</w:t>
      </w:r>
      <w:r>
        <w:rPr>
          <w:spacing w:val="-11"/>
          <w:w w:val="120"/>
        </w:rPr>
        <w:t xml:space="preserve"> </w:t>
      </w:r>
      <w:r>
        <w:rPr>
          <w:w w:val="120"/>
        </w:rPr>
        <w:t>observed</w:t>
      </w:r>
      <w:r>
        <w:rPr>
          <w:spacing w:val="-10"/>
          <w:w w:val="120"/>
        </w:rPr>
        <w:t xml:space="preserve"> </w:t>
      </w:r>
      <w:r>
        <w:rPr>
          <w:w w:val="120"/>
        </w:rPr>
        <w:t>count</w:t>
      </w:r>
      <w:r>
        <w:rPr>
          <w:spacing w:val="-11"/>
          <w:w w:val="120"/>
        </w:rPr>
        <w:t xml:space="preserve"> </w:t>
      </w:r>
      <w:r>
        <w:rPr>
          <w:w w:val="120"/>
        </w:rPr>
        <w:t>matrix</w:t>
      </w:r>
      <w:r>
        <w:rPr>
          <w:spacing w:val="-11"/>
          <w:w w:val="120"/>
        </w:rPr>
        <w:t xml:space="preserve"> </w:t>
      </w:r>
      <w:r>
        <w:rPr>
          <w:b/>
          <w:i/>
          <w:spacing w:val="6"/>
          <w:w w:val="120"/>
        </w:rPr>
        <w:t>X</w:t>
      </w:r>
      <w:r>
        <w:rPr>
          <w:spacing w:val="6"/>
          <w:w w:val="120"/>
        </w:rPr>
        <w:t>.</w:t>
      </w:r>
      <w:r>
        <w:rPr>
          <w:spacing w:val="4"/>
          <w:w w:val="120"/>
        </w:rPr>
        <w:t xml:space="preserve"> </w:t>
      </w:r>
      <w:r>
        <w:rPr>
          <w:spacing w:val="-8"/>
          <w:w w:val="120"/>
        </w:rPr>
        <w:t>We</w:t>
      </w:r>
      <w:r>
        <w:rPr>
          <w:spacing w:val="-11"/>
          <w:w w:val="120"/>
        </w:rPr>
        <w:t xml:space="preserve"> </w:t>
      </w:r>
      <w:r>
        <w:rPr>
          <w:w w:val="120"/>
        </w:rPr>
        <w:t>train</w:t>
      </w:r>
      <w:r>
        <w:rPr>
          <w:spacing w:val="-10"/>
          <w:w w:val="120"/>
        </w:rPr>
        <w:t xml:space="preserve"> </w:t>
      </w:r>
      <w:r>
        <w:rPr>
          <w:w w:val="120"/>
        </w:rPr>
        <w:t>the</w:t>
      </w:r>
      <w:r>
        <w:rPr>
          <w:spacing w:val="-11"/>
          <w:w w:val="120"/>
        </w:rPr>
        <w:t xml:space="preserve"> </w:t>
      </w:r>
      <w:r>
        <w:rPr>
          <w:w w:val="120"/>
        </w:rPr>
        <w:t>networks</w:t>
      </w:r>
      <w:r>
        <w:rPr>
          <w:spacing w:val="-11"/>
          <w:w w:val="120"/>
        </w:rPr>
        <w:t xml:space="preserve"> </w:t>
      </w:r>
      <w:r>
        <w:rPr>
          <w:w w:val="120"/>
        </w:rPr>
        <w:t>for</w:t>
      </w:r>
      <w:r>
        <w:rPr>
          <w:spacing w:val="-10"/>
          <w:w w:val="120"/>
        </w:rPr>
        <w:t xml:space="preserve"> </w:t>
      </w:r>
      <w:r>
        <w:rPr>
          <w:w w:val="120"/>
        </w:rPr>
        <w:t>50</w:t>
      </w:r>
      <w:r>
        <w:rPr>
          <w:spacing w:val="-11"/>
          <w:w w:val="120"/>
        </w:rPr>
        <w:t xml:space="preserve"> </w:t>
      </w:r>
      <w:r>
        <w:rPr>
          <w:w w:val="120"/>
        </w:rPr>
        <w:t>epochs</w:t>
      </w:r>
      <w:r>
        <w:rPr>
          <w:spacing w:val="-11"/>
          <w:w w:val="120"/>
        </w:rPr>
        <w:t xml:space="preserve"> </w:t>
      </w:r>
      <w:r>
        <w:rPr>
          <w:w w:val="120"/>
        </w:rPr>
        <w:t>through</w:t>
      </w:r>
      <w:r>
        <w:rPr>
          <w:spacing w:val="-10"/>
          <w:w w:val="120"/>
        </w:rPr>
        <w:t xml:space="preserve"> </w:t>
      </w:r>
      <w:r>
        <w:rPr>
          <w:w w:val="120"/>
        </w:rPr>
        <w:t>the</w:t>
      </w:r>
      <w:r>
        <w:rPr>
          <w:spacing w:val="-11"/>
          <w:w w:val="120"/>
        </w:rPr>
        <w:t xml:space="preserve"> </w:t>
      </w:r>
      <w:r>
        <w:rPr>
          <w:w w:val="120"/>
        </w:rPr>
        <w:t>entire dataset and evaluate the performance on a separate validation set of 500 count</w:t>
      </w:r>
      <w:r>
        <w:rPr>
          <w:spacing w:val="-23"/>
          <w:w w:val="120"/>
        </w:rPr>
        <w:t xml:space="preserve"> </w:t>
      </w:r>
      <w:r>
        <w:rPr>
          <w:w w:val="120"/>
        </w:rPr>
        <w:t>matrices.</w:t>
      </w:r>
    </w:p>
    <w:p w14:paraId="4C2BC487" w14:textId="77777777" w:rsidR="00EC0BD2" w:rsidRDefault="00753B5A">
      <w:pPr>
        <w:pStyle w:val="Textkrper"/>
        <w:spacing w:before="11"/>
        <w:rPr>
          <w:sz w:val="29"/>
        </w:rPr>
      </w:pPr>
      <w:r>
        <w:rPr>
          <w:noProof/>
          <w:lang w:val="de-DE" w:eastAsia="de-DE"/>
        </w:rPr>
        <w:drawing>
          <wp:anchor distT="0" distB="0" distL="0" distR="0" simplePos="0" relativeHeight="251616256" behindDoc="0" locked="0" layoutInCell="1" allowOverlap="1" wp14:anchorId="56BDD5DF" wp14:editId="4BC2C0F9">
            <wp:simplePos x="0" y="0"/>
            <wp:positionH relativeFrom="page">
              <wp:posOffset>873097</wp:posOffset>
            </wp:positionH>
            <wp:positionV relativeFrom="paragraph">
              <wp:posOffset>477362</wp:posOffset>
            </wp:positionV>
            <wp:extent cx="2660142" cy="1130808"/>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8" cstate="print"/>
                    <a:stretch>
                      <a:fillRect/>
                    </a:stretch>
                  </pic:blipFill>
                  <pic:spPr>
                    <a:xfrm>
                      <a:off x="0" y="0"/>
                      <a:ext cx="2660142" cy="1130808"/>
                    </a:xfrm>
                    <a:prstGeom prst="rect">
                      <a:avLst/>
                    </a:prstGeom>
                  </pic:spPr>
                </pic:pic>
              </a:graphicData>
            </a:graphic>
          </wp:anchor>
        </w:drawing>
      </w:r>
      <w:r>
        <w:rPr>
          <w:noProof/>
          <w:lang w:val="de-DE" w:eastAsia="de-DE"/>
        </w:rPr>
        <w:drawing>
          <wp:anchor distT="0" distB="0" distL="0" distR="0" simplePos="0" relativeHeight="251617280" behindDoc="0" locked="0" layoutInCell="1" allowOverlap="1" wp14:anchorId="0971FF0E" wp14:editId="75527374">
            <wp:simplePos x="0" y="0"/>
            <wp:positionH relativeFrom="page">
              <wp:posOffset>3930008</wp:posOffset>
            </wp:positionH>
            <wp:positionV relativeFrom="paragraph">
              <wp:posOffset>243535</wp:posOffset>
            </wp:positionV>
            <wp:extent cx="2763202" cy="1608296"/>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9" cstate="print"/>
                    <a:stretch>
                      <a:fillRect/>
                    </a:stretch>
                  </pic:blipFill>
                  <pic:spPr>
                    <a:xfrm>
                      <a:off x="0" y="0"/>
                      <a:ext cx="2763202" cy="1608296"/>
                    </a:xfrm>
                    <a:prstGeom prst="rect">
                      <a:avLst/>
                    </a:prstGeom>
                  </pic:spPr>
                </pic:pic>
              </a:graphicData>
            </a:graphic>
          </wp:anchor>
        </w:drawing>
      </w:r>
    </w:p>
    <w:p w14:paraId="461F4955" w14:textId="77777777" w:rsidR="00EC0BD2" w:rsidRDefault="00EC0BD2">
      <w:pPr>
        <w:pStyle w:val="Textkrper"/>
        <w:spacing w:before="2"/>
        <w:rPr>
          <w:sz w:val="29"/>
        </w:rPr>
      </w:pPr>
    </w:p>
    <w:p w14:paraId="394D1700" w14:textId="77777777" w:rsidR="00EC0BD2" w:rsidRDefault="0043734F">
      <w:pPr>
        <w:tabs>
          <w:tab w:val="left" w:pos="6995"/>
        </w:tabs>
        <w:spacing w:before="1"/>
        <w:ind w:left="1160"/>
        <w:rPr>
          <w:rFonts w:ascii="Arial"/>
          <w:sz w:val="13"/>
        </w:rPr>
      </w:pPr>
      <w:r>
        <w:rPr>
          <w:noProof/>
          <w:lang w:val="de-DE" w:eastAsia="de-DE"/>
        </w:rPr>
        <mc:AlternateContent>
          <mc:Choice Requires="wps">
            <w:drawing>
              <wp:anchor distT="0" distB="0" distL="114300" distR="114300" simplePos="0" relativeHeight="251693056" behindDoc="1" locked="0" layoutInCell="1" allowOverlap="1" wp14:anchorId="77243242" wp14:editId="42A8F767">
                <wp:simplePos x="0" y="0"/>
                <wp:positionH relativeFrom="page">
                  <wp:posOffset>1683385</wp:posOffset>
                </wp:positionH>
                <wp:positionV relativeFrom="paragraph">
                  <wp:posOffset>-1082675</wp:posOffset>
                </wp:positionV>
                <wp:extent cx="1974850" cy="1974850"/>
                <wp:effectExtent l="0" t="1905" r="0" b="4445"/>
                <wp:wrapNone/>
                <wp:docPr id="1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1974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2A68A" w14:textId="77777777" w:rsidR="00785F08" w:rsidRDefault="00785F08">
                            <w:pPr>
                              <w:spacing w:before="1239" w:line="1871" w:lineRule="exact"/>
                              <w:rPr>
                                <w:b/>
                                <w:sz w:val="170"/>
                              </w:rPr>
                            </w:pPr>
                            <w:hyperlink w:anchor="_bookmark14" w:history="1">
                              <w:r>
                                <w:rPr>
                                  <w:b/>
                                  <w:color w:val="E5E5E5"/>
                                  <w:sz w:val="170"/>
                                </w:rPr>
                                <w:t>DR</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243242" id="Text Box 6" o:spid="_x0000_s1111" type="#_x0000_t202" style="position:absolute;left:0;text-align:left;margin-left:132.55pt;margin-top:-85.25pt;width:155.5pt;height:155.5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" filled="f" stroked="f">
                <v:textbox inset="0,0,0,0">
                  <w:txbxContent>
                    <w:p w14:paraId="4FC2A68A" w14:textId="77777777" w:rsidR="00785F08" w:rsidRDefault="00785F08">
                      <w:pPr>
                        <w:spacing w:before="1239" w:line="1871" w:lineRule="exact"/>
                        <w:rPr>
                          <w:b/>
                          <w:sz w:val="170"/>
                        </w:rPr>
                      </w:pPr>
                      <w:hyperlink w:anchor="_bookmark14" w:history="1">
                        <w:r>
                          <w:rPr>
                            <w:b/>
                            <w:color w:val="E5E5E5"/>
                            <w:sz w:val="170"/>
                          </w:rPr>
                          <w:t>DR</w:t>
                        </w:r>
                      </w:hyperlink>
                    </w:p>
                  </w:txbxContent>
                </v:textbox>
                <w10:wrap anchorx="page"/>
              </v:shape>
            </w:pict>
          </mc:Fallback>
        </mc:AlternateContent>
      </w:r>
      <w:r>
        <w:rPr>
          <w:noProof/>
          <w:lang w:val="de-DE" w:eastAsia="de-DE"/>
        </w:rPr>
        <mc:AlternateContent>
          <mc:Choice Requires="wps">
            <w:drawing>
              <wp:anchor distT="0" distB="0" distL="114300" distR="114300" simplePos="0" relativeHeight="251694080" behindDoc="1" locked="0" layoutInCell="1" allowOverlap="1" wp14:anchorId="6727F3C5" wp14:editId="02BFC61B">
                <wp:simplePos x="0" y="0"/>
                <wp:positionH relativeFrom="page">
                  <wp:posOffset>2719705</wp:posOffset>
                </wp:positionH>
                <wp:positionV relativeFrom="paragraph">
                  <wp:posOffset>-1941830</wp:posOffset>
                </wp:positionV>
                <wp:extent cx="1797685" cy="1797685"/>
                <wp:effectExtent l="0" t="0" r="0" b="2540"/>
                <wp:wrapNone/>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1797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020C2" w14:textId="77777777" w:rsidR="00785F08" w:rsidRDefault="00785F08">
                            <w:pPr>
                              <w:spacing w:before="960" w:line="1871" w:lineRule="exact"/>
                              <w:rPr>
                                <w:b/>
                                <w:sz w:val="170"/>
                              </w:rPr>
                            </w:pPr>
                            <w:r>
                              <w:rPr>
                                <w:b/>
                                <w:color w:val="E5E5E5"/>
                                <w:sz w:val="170"/>
                              </w:rPr>
                              <w:t>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27F3C5" id="Text Box 5" o:spid="_x0000_s1112" type="#_x0000_t202" style="position:absolute;left:0;text-align:left;margin-left:214.15pt;margin-top:-152.9pt;width:141.55pt;height:141.55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" filled="f" stroked="f">
                <v:textbox inset="0,0,0,0">
                  <w:txbxContent>
                    <w:p w14:paraId="200020C2" w14:textId="77777777" w:rsidR="00785F08" w:rsidRDefault="00785F08">
                      <w:pPr>
                        <w:spacing w:before="960" w:line="1871" w:lineRule="exact"/>
                        <w:rPr>
                          <w:b/>
                          <w:sz w:val="170"/>
                        </w:rPr>
                      </w:pPr>
                      <w:r>
                        <w:rPr>
                          <w:b/>
                          <w:color w:val="E5E5E5"/>
                          <w:sz w:val="170"/>
                        </w:rPr>
                        <w:t>FT</w:t>
                      </w:r>
                    </w:p>
                  </w:txbxContent>
                </v:textbox>
                <w10:wrap anchorx="page"/>
              </v:shape>
            </w:pict>
          </mc:Fallback>
        </mc:AlternateContent>
      </w:r>
      <w:r>
        <w:rPr>
          <w:noProof/>
          <w:lang w:val="de-DE" w:eastAsia="de-DE"/>
        </w:rPr>
        <mc:AlternateContent>
          <mc:Choice Requires="wps">
            <w:drawing>
              <wp:anchor distT="0" distB="0" distL="114300" distR="114300" simplePos="0" relativeHeight="251695104" behindDoc="1" locked="0" layoutInCell="1" allowOverlap="1" wp14:anchorId="121F9EC0" wp14:editId="6219F448">
                <wp:simplePos x="0" y="0"/>
                <wp:positionH relativeFrom="page">
                  <wp:posOffset>2577465</wp:posOffset>
                </wp:positionH>
                <wp:positionV relativeFrom="paragraph">
                  <wp:posOffset>-893445</wp:posOffset>
                </wp:positionV>
                <wp:extent cx="703580" cy="1080135"/>
                <wp:effectExtent l="53340" t="0" r="119380" b="0"/>
                <wp:wrapNone/>
                <wp:docPr id="14" name="WordArt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703580" cy="10801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561360C"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A</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21F9EC0" id="WordArt 4" o:spid="_x0000_s1113" type="#_x0000_t202" style="position:absolute;left:0;text-align:left;margin-left:202.95pt;margin-top:-70.35pt;width:55.4pt;height:85.05pt;rotation:-45;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" filled="f" stroked="f">
                <v:stroke joinstyle="round"/>
                <o:lock v:ext="edit" shapetype="t"/>
                <v:textbox style="mso-fit-shape-to-text:t">
                  <w:txbxContent>
                    <w:p w14:paraId="6561360C"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A</w:t>
                      </w:r>
                    </w:p>
                  </w:txbxContent>
                </v:textbox>
                <w10:wrap anchorx="page"/>
              </v:shape>
            </w:pict>
          </mc:Fallback>
        </mc:AlternateContent>
      </w:r>
      <w:bookmarkStart w:id="275" w:name="_bookmark13"/>
      <w:bookmarkEnd w:id="275"/>
      <w:r w:rsidR="00753B5A">
        <w:rPr>
          <w:rFonts w:ascii="Arial"/>
          <w:b/>
          <w:sz w:val="13"/>
        </w:rPr>
        <w:t xml:space="preserve">(a) </w:t>
      </w:r>
      <w:r w:rsidR="00753B5A">
        <w:rPr>
          <w:rFonts w:ascii="Arial"/>
          <w:sz w:val="13"/>
        </w:rPr>
        <w:t xml:space="preserve">The </w:t>
      </w:r>
      <w:proofErr w:type="gramStart"/>
      <w:r w:rsidR="00753B5A">
        <w:rPr>
          <w:rFonts w:ascii="Arial"/>
          <w:i/>
          <w:sz w:val="13"/>
        </w:rPr>
        <w:t xml:space="preserve">Splat  </w:t>
      </w:r>
      <w:r w:rsidR="00753B5A">
        <w:rPr>
          <w:rFonts w:ascii="Arial"/>
          <w:sz w:val="13"/>
        </w:rPr>
        <w:t>simulation</w:t>
      </w:r>
      <w:proofErr w:type="gramEnd"/>
      <w:r w:rsidR="00753B5A">
        <w:rPr>
          <w:rFonts w:ascii="Arial"/>
          <w:sz w:val="13"/>
        </w:rPr>
        <w:t xml:space="preserve"> diagram.  Adapted</w:t>
      </w:r>
      <w:r w:rsidR="00753B5A">
        <w:rPr>
          <w:rFonts w:ascii="Arial"/>
          <w:spacing w:val="-24"/>
          <w:sz w:val="13"/>
        </w:rPr>
        <w:t xml:space="preserve"> </w:t>
      </w:r>
      <w:r w:rsidR="00753B5A">
        <w:rPr>
          <w:rFonts w:ascii="Arial"/>
          <w:sz w:val="13"/>
        </w:rPr>
        <w:t>after</w:t>
      </w:r>
      <w:r w:rsidR="00753B5A">
        <w:rPr>
          <w:rFonts w:ascii="Arial"/>
          <w:spacing w:val="4"/>
          <w:sz w:val="13"/>
        </w:rPr>
        <w:t xml:space="preserve"> </w:t>
      </w:r>
      <w:r w:rsidR="00753B5A">
        <w:rPr>
          <w:rFonts w:ascii="Arial"/>
          <w:sz w:val="13"/>
        </w:rPr>
        <w:t>(</w:t>
      </w:r>
      <w:hyperlink w:anchor="_bookmark14" w:history="1">
        <w:r w:rsidR="00753B5A">
          <w:rPr>
            <w:rFonts w:ascii="Arial"/>
            <w:color w:val="0000FF"/>
            <w:sz w:val="13"/>
          </w:rPr>
          <w:t>1</w:t>
        </w:r>
      </w:hyperlink>
      <w:r w:rsidR="00753B5A">
        <w:rPr>
          <w:rFonts w:ascii="Arial"/>
          <w:sz w:val="13"/>
        </w:rPr>
        <w:t>).</w:t>
      </w:r>
      <w:r w:rsidR="00753B5A">
        <w:rPr>
          <w:rFonts w:ascii="Arial"/>
          <w:sz w:val="13"/>
        </w:rPr>
        <w:tab/>
      </w:r>
      <w:r w:rsidR="00753B5A">
        <w:rPr>
          <w:rFonts w:ascii="Arial"/>
          <w:b/>
          <w:position w:val="-8"/>
          <w:sz w:val="13"/>
        </w:rPr>
        <w:t xml:space="preserve">(b) </w:t>
      </w:r>
      <w:r w:rsidR="00753B5A">
        <w:rPr>
          <w:rFonts w:ascii="Arial"/>
          <w:position w:val="-8"/>
          <w:sz w:val="13"/>
        </w:rPr>
        <w:t>Parameter recovery</w:t>
      </w:r>
    </w:p>
    <w:p w14:paraId="5D781BA9" w14:textId="77777777" w:rsidR="00EC0BD2" w:rsidRDefault="00753B5A">
      <w:pPr>
        <w:spacing w:before="231"/>
        <w:ind w:left="1895"/>
        <w:rPr>
          <w:rFonts w:ascii="Arial"/>
          <w:sz w:val="13"/>
        </w:rPr>
      </w:pPr>
      <w:r>
        <w:rPr>
          <w:rFonts w:ascii="Arial"/>
          <w:b/>
          <w:sz w:val="13"/>
        </w:rPr>
        <w:t xml:space="preserve">Fig. 7. </w:t>
      </w:r>
      <w:r>
        <w:rPr>
          <w:rFonts w:ascii="Arial"/>
          <w:sz w:val="13"/>
        </w:rPr>
        <w:t xml:space="preserve">Results on the </w:t>
      </w:r>
      <w:r>
        <w:rPr>
          <w:rFonts w:ascii="Arial"/>
          <w:i/>
          <w:sz w:val="13"/>
        </w:rPr>
        <w:t xml:space="preserve">Splat </w:t>
      </w:r>
      <w:proofErr w:type="spellStart"/>
      <w:r>
        <w:rPr>
          <w:rFonts w:ascii="Arial"/>
          <w:sz w:val="13"/>
        </w:rPr>
        <w:t>scRNA</w:t>
      </w:r>
      <w:proofErr w:type="spellEnd"/>
      <w:r>
        <w:rPr>
          <w:rFonts w:ascii="Arial"/>
          <w:sz w:val="13"/>
        </w:rPr>
        <w:t xml:space="preserve"> simulation model. </w:t>
      </w:r>
      <w:r>
        <w:rPr>
          <w:rFonts w:ascii="Arial"/>
          <w:b/>
          <w:sz w:val="13"/>
        </w:rPr>
        <w:t xml:space="preserve">(a) </w:t>
      </w:r>
      <w:r>
        <w:rPr>
          <w:rFonts w:ascii="Arial"/>
          <w:sz w:val="13"/>
        </w:rPr>
        <w:t xml:space="preserve">The </w:t>
      </w:r>
      <w:r>
        <w:rPr>
          <w:rFonts w:ascii="Arial"/>
          <w:i/>
          <w:sz w:val="13"/>
        </w:rPr>
        <w:t xml:space="preserve">Splat </w:t>
      </w:r>
      <w:r>
        <w:rPr>
          <w:rFonts w:ascii="Arial"/>
          <w:sz w:val="13"/>
        </w:rPr>
        <w:t xml:space="preserve">simulation diagram; </w:t>
      </w:r>
      <w:r>
        <w:rPr>
          <w:rFonts w:ascii="Arial"/>
          <w:b/>
          <w:sz w:val="13"/>
        </w:rPr>
        <w:t xml:space="preserve">(b) </w:t>
      </w:r>
      <w:r>
        <w:rPr>
          <w:rFonts w:ascii="Arial"/>
          <w:sz w:val="13"/>
        </w:rPr>
        <w:t>Parameter recovery.</w:t>
      </w:r>
    </w:p>
    <w:p w14:paraId="63CA193B" w14:textId="77777777" w:rsidR="00EC0BD2" w:rsidRDefault="00EC0BD2">
      <w:pPr>
        <w:pStyle w:val="Textkrper"/>
        <w:rPr>
          <w:rFonts w:ascii="Arial"/>
          <w:sz w:val="16"/>
        </w:rPr>
      </w:pPr>
    </w:p>
    <w:p w14:paraId="5B36C96B" w14:textId="77777777" w:rsidR="00EC0BD2" w:rsidRDefault="00EC0BD2">
      <w:pPr>
        <w:pStyle w:val="Textkrper"/>
        <w:spacing w:before="2"/>
        <w:rPr>
          <w:rFonts w:ascii="Arial"/>
          <w:sz w:val="16"/>
        </w:rPr>
      </w:pPr>
    </w:p>
    <w:p w14:paraId="5FD9F7AB" w14:textId="77777777" w:rsidR="00EC0BD2" w:rsidRDefault="00753B5A">
      <w:pPr>
        <w:pStyle w:val="Textkrper"/>
        <w:ind w:left="380"/>
      </w:pPr>
      <w:r>
        <w:rPr>
          <w:w w:val="110"/>
        </w:rPr>
        <w:t xml:space="preserve">The results on the </w:t>
      </w:r>
      <w:proofErr w:type="spellStart"/>
      <w:r>
        <w:rPr>
          <w:w w:val="110"/>
        </w:rPr>
        <w:t>scRNA</w:t>
      </w:r>
      <w:proofErr w:type="spellEnd"/>
      <w:r>
        <w:rPr>
          <w:w w:val="110"/>
        </w:rPr>
        <w:t xml:space="preserve"> example are depicted </w:t>
      </w:r>
      <w:proofErr w:type="spellStart"/>
      <w:r>
        <w:rPr>
          <w:w w:val="110"/>
        </w:rPr>
        <w:t>in</w:t>
      </w:r>
      <w:hyperlink w:anchor="_bookmark13" w:history="1">
        <w:r>
          <w:rPr>
            <w:color w:val="0000FF"/>
            <w:w w:val="110"/>
          </w:rPr>
          <w:t>Figure</w:t>
        </w:r>
        <w:proofErr w:type="spellEnd"/>
        <w:r>
          <w:rPr>
            <w:color w:val="0000FF"/>
            <w:w w:val="110"/>
          </w:rPr>
          <w:t xml:space="preserve"> 7</w:t>
        </w:r>
        <w:r>
          <w:rPr>
            <w:w w:val="110"/>
          </w:rPr>
          <w:t>.</w:t>
        </w:r>
      </w:hyperlink>
      <w:r>
        <w:rPr>
          <w:w w:val="110"/>
        </w:rPr>
        <w:t xml:space="preserve"> We observe excellent parameter recovery on the validation set.</w:t>
      </w:r>
    </w:p>
    <w:p w14:paraId="47FF473E" w14:textId="77777777" w:rsidR="00EC0BD2" w:rsidRDefault="00753B5A">
      <w:pPr>
        <w:spacing w:before="11"/>
        <w:ind w:left="134"/>
        <w:rPr>
          <w:sz w:val="18"/>
        </w:rPr>
      </w:pPr>
      <w:r>
        <w:rPr>
          <w:rFonts w:ascii="Georgia"/>
          <w:b/>
          <w:sz w:val="18"/>
        </w:rPr>
        <w:t>TODO: Train the full method. These results are preliminary</w:t>
      </w:r>
      <w:r>
        <w:rPr>
          <w:sz w:val="18"/>
        </w:rPr>
        <w:t>.</w:t>
      </w:r>
    </w:p>
    <w:p w14:paraId="275CF37C" w14:textId="77777777" w:rsidR="00EC0BD2" w:rsidRDefault="00EC0BD2">
      <w:pPr>
        <w:rPr>
          <w:sz w:val="18"/>
        </w:rPr>
        <w:sectPr w:rsidR="00EC0BD2">
          <w:type w:val="continuous"/>
          <w:pgSz w:w="12240" w:h="15840"/>
          <w:pgMar w:top="880" w:right="0" w:bottom="280" w:left="560" w:header="720" w:footer="720" w:gutter="0"/>
          <w:cols w:num="2" w:space="720" w:equalWidth="0">
            <w:col w:w="278" w:space="57"/>
            <w:col w:w="11345"/>
          </w:cols>
        </w:sectPr>
      </w:pPr>
    </w:p>
    <w:p w14:paraId="33F5AD58" w14:textId="77777777" w:rsidR="00EC0BD2" w:rsidRDefault="00EC0BD2">
      <w:pPr>
        <w:pStyle w:val="Textkrper"/>
        <w:rPr>
          <w:sz w:val="21"/>
        </w:rPr>
      </w:pPr>
    </w:p>
    <w:p w14:paraId="7307E5E1" w14:textId="77777777" w:rsidR="00EC0BD2" w:rsidRDefault="00EC0BD2">
      <w:pPr>
        <w:rPr>
          <w:sz w:val="21"/>
        </w:rPr>
        <w:sectPr w:rsidR="00EC0BD2">
          <w:type w:val="continuous"/>
          <w:pgSz w:w="12240" w:h="15840"/>
          <w:pgMar w:top="880" w:right="0" w:bottom="280" w:left="560" w:header="720" w:footer="720" w:gutter="0"/>
          <w:cols w:space="720"/>
        </w:sectPr>
      </w:pPr>
    </w:p>
    <w:p w14:paraId="110ACB92" w14:textId="77777777" w:rsidR="00EC0BD2" w:rsidRDefault="00EC0BD2">
      <w:pPr>
        <w:pStyle w:val="Textkrper"/>
        <w:rPr>
          <w:sz w:val="17"/>
        </w:rPr>
      </w:pPr>
    </w:p>
    <w:p w14:paraId="663069FE" w14:textId="77777777" w:rsidR="00EC0BD2" w:rsidRDefault="00753B5A">
      <w:pPr>
        <w:ind w:left="120"/>
        <w:rPr>
          <w:rFonts w:ascii="Arial"/>
          <w:sz w:val="9"/>
        </w:rPr>
      </w:pPr>
      <w:r>
        <w:rPr>
          <w:rFonts w:ascii="Arial"/>
          <w:w w:val="105"/>
          <w:sz w:val="9"/>
        </w:rPr>
        <w:t>265</w:t>
      </w:r>
    </w:p>
    <w:p w14:paraId="6A5F19D3" w14:textId="77777777" w:rsidR="00EC0BD2" w:rsidRDefault="00EC0BD2">
      <w:pPr>
        <w:pStyle w:val="Textkrper"/>
        <w:rPr>
          <w:rFonts w:ascii="Arial"/>
          <w:sz w:val="12"/>
        </w:rPr>
      </w:pPr>
    </w:p>
    <w:p w14:paraId="5D6EAAB6" w14:textId="77777777" w:rsidR="00EC0BD2" w:rsidRDefault="00753B5A">
      <w:pPr>
        <w:spacing w:before="94"/>
        <w:ind w:left="120"/>
        <w:rPr>
          <w:rFonts w:ascii="Arial"/>
          <w:sz w:val="9"/>
        </w:rPr>
      </w:pPr>
      <w:r>
        <w:rPr>
          <w:rFonts w:ascii="Arial"/>
          <w:w w:val="105"/>
          <w:sz w:val="9"/>
        </w:rPr>
        <w:t>266</w:t>
      </w:r>
    </w:p>
    <w:p w14:paraId="7997FA01" w14:textId="77777777" w:rsidR="00EC0BD2" w:rsidRDefault="00EC0BD2">
      <w:pPr>
        <w:pStyle w:val="Textkrper"/>
        <w:rPr>
          <w:rFonts w:ascii="Arial"/>
          <w:sz w:val="10"/>
        </w:rPr>
      </w:pPr>
    </w:p>
    <w:p w14:paraId="565EFC29" w14:textId="77777777" w:rsidR="00EC0BD2" w:rsidRDefault="00753B5A">
      <w:pPr>
        <w:ind w:left="120"/>
        <w:rPr>
          <w:rFonts w:ascii="Arial"/>
          <w:sz w:val="9"/>
        </w:rPr>
      </w:pPr>
      <w:r>
        <w:rPr>
          <w:rFonts w:ascii="Arial"/>
          <w:w w:val="105"/>
          <w:sz w:val="9"/>
        </w:rPr>
        <w:t>267</w:t>
      </w:r>
    </w:p>
    <w:p w14:paraId="14FC9E38" w14:textId="77777777" w:rsidR="00EC0BD2" w:rsidRDefault="00EC0BD2">
      <w:pPr>
        <w:pStyle w:val="Textkrper"/>
        <w:spacing w:before="11"/>
        <w:rPr>
          <w:rFonts w:ascii="Arial"/>
          <w:sz w:val="9"/>
        </w:rPr>
      </w:pPr>
    </w:p>
    <w:p w14:paraId="3A4E7E58" w14:textId="77777777" w:rsidR="00EC0BD2" w:rsidRDefault="00753B5A">
      <w:pPr>
        <w:ind w:left="120"/>
        <w:rPr>
          <w:rFonts w:ascii="Arial"/>
          <w:sz w:val="9"/>
        </w:rPr>
      </w:pPr>
      <w:r>
        <w:rPr>
          <w:rFonts w:ascii="Arial"/>
          <w:w w:val="105"/>
          <w:sz w:val="9"/>
        </w:rPr>
        <w:t>268</w:t>
      </w:r>
    </w:p>
    <w:p w14:paraId="7051D20E" w14:textId="77777777" w:rsidR="00EC0BD2" w:rsidRDefault="00EC0BD2">
      <w:pPr>
        <w:pStyle w:val="Textkrper"/>
        <w:rPr>
          <w:rFonts w:ascii="Arial"/>
          <w:sz w:val="10"/>
        </w:rPr>
      </w:pPr>
    </w:p>
    <w:p w14:paraId="0DF445FF" w14:textId="77777777" w:rsidR="00EC0BD2" w:rsidRDefault="00753B5A">
      <w:pPr>
        <w:ind w:left="120"/>
        <w:rPr>
          <w:rFonts w:ascii="Arial"/>
          <w:sz w:val="9"/>
        </w:rPr>
      </w:pPr>
      <w:r>
        <w:rPr>
          <w:rFonts w:ascii="Arial"/>
          <w:w w:val="105"/>
          <w:sz w:val="9"/>
        </w:rPr>
        <w:t>269</w:t>
      </w:r>
    </w:p>
    <w:p w14:paraId="6F2DF21E" w14:textId="77777777" w:rsidR="00EC0BD2" w:rsidRDefault="00EC0BD2">
      <w:pPr>
        <w:pStyle w:val="Textkrper"/>
        <w:spacing w:before="11"/>
        <w:rPr>
          <w:rFonts w:ascii="Arial"/>
          <w:sz w:val="9"/>
        </w:rPr>
      </w:pPr>
    </w:p>
    <w:p w14:paraId="50AE68BA" w14:textId="77777777" w:rsidR="00EC0BD2" w:rsidRDefault="00753B5A">
      <w:pPr>
        <w:ind w:left="120"/>
        <w:rPr>
          <w:rFonts w:ascii="Arial"/>
          <w:sz w:val="9"/>
        </w:rPr>
      </w:pPr>
      <w:r>
        <w:rPr>
          <w:rFonts w:ascii="Arial"/>
          <w:w w:val="105"/>
          <w:sz w:val="9"/>
        </w:rPr>
        <w:t>270</w:t>
      </w:r>
    </w:p>
    <w:p w14:paraId="4DF47CEA" w14:textId="77777777" w:rsidR="00EC0BD2" w:rsidRDefault="00EC0BD2">
      <w:pPr>
        <w:pStyle w:val="Textkrper"/>
        <w:rPr>
          <w:rFonts w:ascii="Arial"/>
          <w:sz w:val="10"/>
        </w:rPr>
      </w:pPr>
    </w:p>
    <w:p w14:paraId="3768F294" w14:textId="77777777" w:rsidR="00EC0BD2" w:rsidRDefault="00753B5A">
      <w:pPr>
        <w:ind w:left="120"/>
        <w:rPr>
          <w:rFonts w:ascii="Arial"/>
          <w:sz w:val="9"/>
        </w:rPr>
      </w:pPr>
      <w:r>
        <w:rPr>
          <w:rFonts w:ascii="Arial"/>
          <w:w w:val="105"/>
          <w:sz w:val="9"/>
        </w:rPr>
        <w:t>271</w:t>
      </w:r>
    </w:p>
    <w:p w14:paraId="502EDBE0" w14:textId="77777777" w:rsidR="00EC0BD2" w:rsidRDefault="00EC0BD2">
      <w:pPr>
        <w:pStyle w:val="Textkrper"/>
        <w:spacing w:before="6"/>
        <w:rPr>
          <w:rFonts w:ascii="Arial"/>
          <w:sz w:val="11"/>
        </w:rPr>
      </w:pPr>
    </w:p>
    <w:p w14:paraId="30B5FE7C" w14:textId="77777777" w:rsidR="00EC0BD2" w:rsidRDefault="00753B5A">
      <w:pPr>
        <w:ind w:left="120"/>
        <w:rPr>
          <w:rFonts w:ascii="Arial"/>
          <w:sz w:val="9"/>
        </w:rPr>
      </w:pPr>
      <w:r>
        <w:rPr>
          <w:rFonts w:ascii="Arial"/>
          <w:w w:val="105"/>
          <w:sz w:val="9"/>
        </w:rPr>
        <w:t>272</w:t>
      </w:r>
    </w:p>
    <w:p w14:paraId="50F0BA48" w14:textId="77777777" w:rsidR="00EC0BD2" w:rsidRDefault="00EC0BD2">
      <w:pPr>
        <w:pStyle w:val="Textkrper"/>
        <w:spacing w:before="11"/>
        <w:rPr>
          <w:rFonts w:ascii="Arial"/>
          <w:sz w:val="9"/>
        </w:rPr>
      </w:pPr>
    </w:p>
    <w:p w14:paraId="3E2730D3" w14:textId="77777777" w:rsidR="00EC0BD2" w:rsidRDefault="00753B5A">
      <w:pPr>
        <w:ind w:left="120"/>
        <w:rPr>
          <w:rFonts w:ascii="Arial"/>
          <w:sz w:val="9"/>
        </w:rPr>
      </w:pPr>
      <w:r>
        <w:rPr>
          <w:rFonts w:ascii="Arial"/>
          <w:w w:val="105"/>
          <w:sz w:val="9"/>
        </w:rPr>
        <w:t>273</w:t>
      </w:r>
    </w:p>
    <w:p w14:paraId="0088F23C" w14:textId="77777777" w:rsidR="00EC0BD2" w:rsidRDefault="00EC0BD2">
      <w:pPr>
        <w:pStyle w:val="Textkrper"/>
        <w:rPr>
          <w:rFonts w:ascii="Arial"/>
          <w:sz w:val="10"/>
        </w:rPr>
      </w:pPr>
    </w:p>
    <w:p w14:paraId="20C1AAA3" w14:textId="77777777" w:rsidR="00EC0BD2" w:rsidRDefault="00753B5A">
      <w:pPr>
        <w:ind w:left="120"/>
        <w:rPr>
          <w:rFonts w:ascii="Arial"/>
          <w:sz w:val="9"/>
        </w:rPr>
      </w:pPr>
      <w:r>
        <w:rPr>
          <w:rFonts w:ascii="Arial"/>
          <w:w w:val="105"/>
          <w:sz w:val="9"/>
        </w:rPr>
        <w:t>274</w:t>
      </w:r>
    </w:p>
    <w:p w14:paraId="40BBE397" w14:textId="77777777" w:rsidR="00EC0BD2" w:rsidRDefault="00EC0BD2">
      <w:pPr>
        <w:pStyle w:val="Textkrper"/>
        <w:spacing w:before="11"/>
        <w:rPr>
          <w:rFonts w:ascii="Arial"/>
          <w:sz w:val="9"/>
        </w:rPr>
      </w:pPr>
    </w:p>
    <w:p w14:paraId="0316FBED" w14:textId="77777777" w:rsidR="00EC0BD2" w:rsidRDefault="00753B5A">
      <w:pPr>
        <w:ind w:left="120"/>
        <w:rPr>
          <w:rFonts w:ascii="Arial"/>
          <w:sz w:val="9"/>
        </w:rPr>
      </w:pPr>
      <w:r>
        <w:rPr>
          <w:rFonts w:ascii="Arial"/>
          <w:w w:val="105"/>
          <w:sz w:val="9"/>
        </w:rPr>
        <w:t>275</w:t>
      </w:r>
    </w:p>
    <w:p w14:paraId="23CB69A6" w14:textId="77777777" w:rsidR="00EC0BD2" w:rsidRDefault="00EC0BD2">
      <w:pPr>
        <w:pStyle w:val="Textkrper"/>
        <w:rPr>
          <w:rFonts w:ascii="Arial"/>
          <w:sz w:val="10"/>
        </w:rPr>
      </w:pPr>
    </w:p>
    <w:p w14:paraId="4DA0C1C6" w14:textId="77777777" w:rsidR="00EC0BD2" w:rsidRDefault="00753B5A">
      <w:pPr>
        <w:ind w:left="120"/>
        <w:rPr>
          <w:rFonts w:ascii="Arial"/>
          <w:sz w:val="9"/>
        </w:rPr>
      </w:pPr>
      <w:r>
        <w:rPr>
          <w:rFonts w:ascii="Arial"/>
          <w:w w:val="105"/>
          <w:sz w:val="9"/>
        </w:rPr>
        <w:t>276</w:t>
      </w:r>
    </w:p>
    <w:p w14:paraId="2B36A9D0" w14:textId="77777777" w:rsidR="00EC0BD2" w:rsidRDefault="00EC0BD2">
      <w:pPr>
        <w:pStyle w:val="Textkrper"/>
        <w:spacing w:before="11"/>
        <w:rPr>
          <w:rFonts w:ascii="Arial"/>
          <w:sz w:val="9"/>
        </w:rPr>
      </w:pPr>
    </w:p>
    <w:p w14:paraId="6B1D6514" w14:textId="77777777" w:rsidR="00EC0BD2" w:rsidRDefault="00753B5A">
      <w:pPr>
        <w:ind w:left="120"/>
        <w:rPr>
          <w:rFonts w:ascii="Arial"/>
          <w:sz w:val="9"/>
        </w:rPr>
      </w:pPr>
      <w:r>
        <w:rPr>
          <w:rFonts w:ascii="Arial"/>
          <w:w w:val="105"/>
          <w:sz w:val="9"/>
        </w:rPr>
        <w:t>277</w:t>
      </w:r>
    </w:p>
    <w:p w14:paraId="61BBAC45" w14:textId="77777777" w:rsidR="00EC0BD2" w:rsidRDefault="00753B5A">
      <w:pPr>
        <w:pStyle w:val="berschrift2"/>
        <w:ind w:left="124"/>
      </w:pPr>
      <w:r>
        <w:rPr>
          <w:b w:val="0"/>
        </w:rPr>
        <w:br w:type="column"/>
      </w:r>
      <w:r>
        <w:lastRenderedPageBreak/>
        <w:t>Discussion</w:t>
      </w:r>
    </w:p>
    <w:p w14:paraId="77CCC494" w14:textId="4C20CCDC" w:rsidR="00EC0BD2" w:rsidRDefault="00753B5A">
      <w:pPr>
        <w:pStyle w:val="Textkrper"/>
        <w:spacing w:before="127" w:line="252" w:lineRule="auto"/>
        <w:ind w:left="124" w:right="1122"/>
        <w:jc w:val="both"/>
      </w:pPr>
      <w:r>
        <w:rPr>
          <w:w w:val="110"/>
        </w:rPr>
        <w:t>In</w:t>
      </w:r>
      <w:r>
        <w:rPr>
          <w:spacing w:val="-6"/>
          <w:w w:val="110"/>
        </w:rPr>
        <w:t xml:space="preserve"> </w:t>
      </w:r>
      <w:r>
        <w:rPr>
          <w:w w:val="110"/>
        </w:rPr>
        <w:t>the</w:t>
      </w:r>
      <w:r>
        <w:rPr>
          <w:spacing w:val="-5"/>
          <w:w w:val="110"/>
        </w:rPr>
        <w:t xml:space="preserve"> </w:t>
      </w:r>
      <w:r>
        <w:rPr>
          <w:w w:val="110"/>
        </w:rPr>
        <w:t>current</w:t>
      </w:r>
      <w:r>
        <w:rPr>
          <w:spacing w:val="-6"/>
          <w:w w:val="110"/>
        </w:rPr>
        <w:t xml:space="preserve"> </w:t>
      </w:r>
      <w:r>
        <w:rPr>
          <w:w w:val="110"/>
        </w:rPr>
        <w:t>work,</w:t>
      </w:r>
      <w:r>
        <w:rPr>
          <w:spacing w:val="-5"/>
          <w:w w:val="110"/>
        </w:rPr>
        <w:t xml:space="preserve"> </w:t>
      </w:r>
      <w:r>
        <w:rPr>
          <w:spacing w:val="-3"/>
          <w:w w:val="110"/>
        </w:rPr>
        <w:t>we</w:t>
      </w:r>
      <w:r>
        <w:rPr>
          <w:spacing w:val="-6"/>
          <w:w w:val="110"/>
        </w:rPr>
        <w:t xml:space="preserve"> </w:t>
      </w:r>
      <w:r>
        <w:rPr>
          <w:w w:val="110"/>
        </w:rPr>
        <w:t>proposed</w:t>
      </w:r>
      <w:r>
        <w:rPr>
          <w:spacing w:val="-5"/>
          <w:w w:val="110"/>
        </w:rPr>
        <w:t xml:space="preserve"> </w:t>
      </w:r>
      <w:r>
        <w:rPr>
          <w:w w:val="110"/>
        </w:rPr>
        <w:t>and</w:t>
      </w:r>
      <w:r>
        <w:rPr>
          <w:spacing w:val="-6"/>
          <w:w w:val="110"/>
        </w:rPr>
        <w:t xml:space="preserve"> </w:t>
      </w:r>
      <w:r>
        <w:rPr>
          <w:w w:val="110"/>
        </w:rPr>
        <w:t>explored</w:t>
      </w:r>
      <w:r>
        <w:rPr>
          <w:spacing w:val="-5"/>
          <w:w w:val="110"/>
        </w:rPr>
        <w:t xml:space="preserve"> </w:t>
      </w:r>
      <w:r>
        <w:rPr>
          <w:w w:val="110"/>
        </w:rPr>
        <w:t>a</w:t>
      </w:r>
      <w:r>
        <w:rPr>
          <w:spacing w:val="-6"/>
          <w:w w:val="110"/>
        </w:rPr>
        <w:t xml:space="preserve"> </w:t>
      </w:r>
      <w:r>
        <w:rPr>
          <w:spacing w:val="-3"/>
          <w:w w:val="110"/>
        </w:rPr>
        <w:t>novel</w:t>
      </w:r>
      <w:r>
        <w:rPr>
          <w:spacing w:val="-5"/>
          <w:w w:val="110"/>
        </w:rPr>
        <w:t xml:space="preserve"> </w:t>
      </w:r>
      <w:r>
        <w:rPr>
          <w:w w:val="110"/>
        </w:rPr>
        <w:t>end-to-end</w:t>
      </w:r>
      <w:r>
        <w:rPr>
          <w:spacing w:val="-6"/>
          <w:w w:val="110"/>
        </w:rPr>
        <w:t xml:space="preserve"> </w:t>
      </w:r>
      <w:r>
        <w:rPr>
          <w:w w:val="110"/>
        </w:rPr>
        <w:t>likelihood-free</w:t>
      </w:r>
      <w:r>
        <w:rPr>
          <w:spacing w:val="-5"/>
          <w:w w:val="110"/>
        </w:rPr>
        <w:t xml:space="preserve"> </w:t>
      </w:r>
      <w:r>
        <w:rPr>
          <w:w w:val="110"/>
        </w:rPr>
        <w:t>method</w:t>
      </w:r>
      <w:r>
        <w:rPr>
          <w:spacing w:val="-6"/>
          <w:w w:val="110"/>
        </w:rPr>
        <w:t xml:space="preserve"> </w:t>
      </w:r>
      <w:r>
        <w:rPr>
          <w:w w:val="110"/>
        </w:rPr>
        <w:t>which</w:t>
      </w:r>
      <w:r>
        <w:rPr>
          <w:spacing w:val="-5"/>
          <w:w w:val="110"/>
        </w:rPr>
        <w:t xml:space="preserve"> </w:t>
      </w:r>
      <w:r>
        <w:rPr>
          <w:w w:val="110"/>
        </w:rPr>
        <w:t>uses</w:t>
      </w:r>
      <w:r>
        <w:rPr>
          <w:spacing w:val="-6"/>
          <w:w w:val="110"/>
        </w:rPr>
        <w:t xml:space="preserve"> </w:t>
      </w:r>
      <w:r>
        <w:rPr>
          <w:w w:val="110"/>
        </w:rPr>
        <w:t>invertible</w:t>
      </w:r>
      <w:r>
        <w:rPr>
          <w:spacing w:val="-5"/>
          <w:w w:val="110"/>
        </w:rPr>
        <w:t xml:space="preserve"> </w:t>
      </w:r>
      <w:r>
        <w:rPr>
          <w:w w:val="110"/>
        </w:rPr>
        <w:t>neural</w:t>
      </w:r>
      <w:r>
        <w:rPr>
          <w:spacing w:val="-6"/>
          <w:w w:val="110"/>
        </w:rPr>
        <w:t xml:space="preserve"> </w:t>
      </w:r>
      <w:r>
        <w:rPr>
          <w:w w:val="110"/>
        </w:rPr>
        <w:t xml:space="preserve">networks to perform approximate Bayesian inference on </w:t>
      </w:r>
      <w:r>
        <w:rPr>
          <w:spacing w:val="-3"/>
          <w:w w:val="110"/>
        </w:rPr>
        <w:t xml:space="preserve">any </w:t>
      </w:r>
      <w:r>
        <w:rPr>
          <w:w w:val="110"/>
        </w:rPr>
        <w:t xml:space="preserve">mathematical process model. </w:t>
      </w:r>
      <w:del w:id="276" w:author="andreas.voss" w:date="2019-07-09T14:55:00Z">
        <w:r w:rsidDel="005D3C05">
          <w:rPr>
            <w:w w:val="110"/>
          </w:rPr>
          <w:delText xml:space="preserve"> </w:delText>
        </w:r>
      </w:del>
      <w:r>
        <w:rPr>
          <w:spacing w:val="-8"/>
          <w:w w:val="110"/>
        </w:rPr>
        <w:t xml:space="preserve">We </w:t>
      </w:r>
      <w:del w:id="277" w:author="andreas.voss" w:date="2019-07-09T14:55:00Z">
        <w:r w:rsidDel="005D3C05">
          <w:rPr>
            <w:spacing w:val="-8"/>
            <w:w w:val="110"/>
          </w:rPr>
          <w:delText xml:space="preserve"> </w:delText>
        </w:r>
      </w:del>
      <w:r>
        <w:rPr>
          <w:w w:val="110"/>
        </w:rPr>
        <w:t xml:space="preserve">demonstrated the utility of the method  </w:t>
      </w:r>
      <w:r>
        <w:rPr>
          <w:spacing w:val="-3"/>
          <w:w w:val="110"/>
        </w:rPr>
        <w:t xml:space="preserve">by </w:t>
      </w:r>
      <w:r>
        <w:rPr>
          <w:w w:val="110"/>
        </w:rPr>
        <w:t xml:space="preserve">applying it to models from </w:t>
      </w:r>
      <w:r>
        <w:rPr>
          <w:spacing w:val="-3"/>
          <w:w w:val="110"/>
        </w:rPr>
        <w:t xml:space="preserve">various </w:t>
      </w:r>
      <w:r>
        <w:rPr>
          <w:w w:val="110"/>
        </w:rPr>
        <w:t>scientific domains dealing with several different data formats and data-generating mechanisms.</w:t>
      </w:r>
      <w:r>
        <w:rPr>
          <w:spacing w:val="7"/>
          <w:w w:val="110"/>
        </w:rPr>
        <w:t xml:space="preserve"> </w:t>
      </w:r>
      <w:r>
        <w:rPr>
          <w:w w:val="110"/>
        </w:rPr>
        <w:t>Further,</w:t>
      </w:r>
      <w:r>
        <w:rPr>
          <w:spacing w:val="-7"/>
          <w:w w:val="110"/>
        </w:rPr>
        <w:t xml:space="preserve"> </w:t>
      </w:r>
      <w:r>
        <w:rPr>
          <w:spacing w:val="-3"/>
          <w:w w:val="110"/>
        </w:rPr>
        <w:t>we</w:t>
      </w:r>
      <w:r>
        <w:rPr>
          <w:spacing w:val="-8"/>
          <w:w w:val="110"/>
        </w:rPr>
        <w:t xml:space="preserve"> </w:t>
      </w:r>
      <w:r>
        <w:rPr>
          <w:w w:val="110"/>
        </w:rPr>
        <w:t>explored</w:t>
      </w:r>
      <w:r>
        <w:rPr>
          <w:spacing w:val="-8"/>
          <w:w w:val="110"/>
        </w:rPr>
        <w:t xml:space="preserve"> </w:t>
      </w:r>
      <w:r>
        <w:rPr>
          <w:spacing w:val="-4"/>
          <w:w w:val="110"/>
        </w:rPr>
        <w:t>two</w:t>
      </w:r>
      <w:r>
        <w:rPr>
          <w:spacing w:val="-8"/>
          <w:w w:val="110"/>
        </w:rPr>
        <w:t xml:space="preserve"> </w:t>
      </w:r>
      <w:r>
        <w:rPr>
          <w:w w:val="110"/>
        </w:rPr>
        <w:t>possible</w:t>
      </w:r>
      <w:r>
        <w:rPr>
          <w:spacing w:val="-8"/>
          <w:w w:val="110"/>
        </w:rPr>
        <w:t xml:space="preserve"> </w:t>
      </w:r>
      <w:r>
        <w:rPr>
          <w:w w:val="110"/>
        </w:rPr>
        <w:t>training</w:t>
      </w:r>
      <w:r>
        <w:rPr>
          <w:spacing w:val="-8"/>
          <w:w w:val="110"/>
        </w:rPr>
        <w:t xml:space="preserve"> </w:t>
      </w:r>
      <w:r>
        <w:rPr>
          <w:w w:val="110"/>
        </w:rPr>
        <w:t>approaches</w:t>
      </w:r>
      <w:r>
        <w:rPr>
          <w:spacing w:val="-8"/>
          <w:w w:val="110"/>
        </w:rPr>
        <w:t xml:space="preserve"> </w:t>
      </w:r>
      <w:r>
        <w:rPr>
          <w:w w:val="110"/>
        </w:rPr>
        <w:t>suitable</w:t>
      </w:r>
      <w:r>
        <w:rPr>
          <w:spacing w:val="-8"/>
          <w:w w:val="110"/>
        </w:rPr>
        <w:t xml:space="preserve"> </w:t>
      </w:r>
      <w:r>
        <w:rPr>
          <w:w w:val="110"/>
        </w:rPr>
        <w:t>for</w:t>
      </w:r>
      <w:r>
        <w:rPr>
          <w:spacing w:val="-8"/>
          <w:w w:val="110"/>
        </w:rPr>
        <w:t xml:space="preserve"> </w:t>
      </w:r>
      <w:r>
        <w:rPr>
          <w:w w:val="110"/>
        </w:rPr>
        <w:t>different</w:t>
      </w:r>
      <w:r>
        <w:rPr>
          <w:spacing w:val="-8"/>
          <w:w w:val="110"/>
        </w:rPr>
        <w:t xml:space="preserve"> </w:t>
      </w:r>
      <w:r>
        <w:rPr>
          <w:w w:val="110"/>
        </w:rPr>
        <w:t>simulation</w:t>
      </w:r>
      <w:r>
        <w:rPr>
          <w:spacing w:val="-8"/>
          <w:w w:val="110"/>
        </w:rPr>
        <w:t xml:space="preserve"> </w:t>
      </w:r>
      <w:r>
        <w:rPr>
          <w:w w:val="110"/>
        </w:rPr>
        <w:t>scenarios,</w:t>
      </w:r>
      <w:r>
        <w:rPr>
          <w:spacing w:val="-7"/>
          <w:w w:val="110"/>
        </w:rPr>
        <w:t xml:space="preserve"> </w:t>
      </w:r>
      <w:r>
        <w:rPr>
          <w:w w:val="110"/>
        </w:rPr>
        <w:t>namely</w:t>
      </w:r>
      <w:r>
        <w:rPr>
          <w:spacing w:val="-8"/>
          <w:w w:val="110"/>
        </w:rPr>
        <w:t xml:space="preserve"> </w:t>
      </w:r>
      <w:r>
        <w:rPr>
          <w:w w:val="110"/>
        </w:rPr>
        <w:t>an</w:t>
      </w:r>
      <w:r>
        <w:rPr>
          <w:spacing w:val="-8"/>
          <w:w w:val="110"/>
        </w:rPr>
        <w:t xml:space="preserve"> </w:t>
      </w:r>
      <w:r>
        <w:rPr>
          <w:w w:val="110"/>
        </w:rPr>
        <w:t>active learning approach, and a reference-table approach. Both training approaches lead to excellent recovery of the true parameters throughout</w:t>
      </w:r>
      <w:r>
        <w:rPr>
          <w:spacing w:val="11"/>
          <w:w w:val="110"/>
        </w:rPr>
        <w:t xml:space="preserve"> </w:t>
      </w:r>
      <w:r>
        <w:rPr>
          <w:w w:val="110"/>
        </w:rPr>
        <w:t>the</w:t>
      </w:r>
      <w:r>
        <w:rPr>
          <w:spacing w:val="12"/>
          <w:w w:val="110"/>
        </w:rPr>
        <w:t xml:space="preserve"> </w:t>
      </w:r>
      <w:r>
        <w:rPr>
          <w:w w:val="110"/>
        </w:rPr>
        <w:t>examples</w:t>
      </w:r>
      <w:r>
        <w:rPr>
          <w:spacing w:val="11"/>
          <w:w w:val="110"/>
        </w:rPr>
        <w:t xml:space="preserve"> </w:t>
      </w:r>
      <w:r>
        <w:rPr>
          <w:w w:val="110"/>
        </w:rPr>
        <w:t>considered</w:t>
      </w:r>
      <w:r>
        <w:rPr>
          <w:spacing w:val="12"/>
          <w:w w:val="110"/>
        </w:rPr>
        <w:t xml:space="preserve"> </w:t>
      </w:r>
      <w:r>
        <w:rPr>
          <w:w w:val="110"/>
        </w:rPr>
        <w:t>in</w:t>
      </w:r>
      <w:r>
        <w:rPr>
          <w:spacing w:val="11"/>
          <w:w w:val="110"/>
        </w:rPr>
        <w:t xml:space="preserve"> </w:t>
      </w:r>
      <w:r>
        <w:rPr>
          <w:w w:val="110"/>
        </w:rPr>
        <w:t>the</w:t>
      </w:r>
      <w:r>
        <w:rPr>
          <w:spacing w:val="12"/>
          <w:w w:val="110"/>
        </w:rPr>
        <w:t xml:space="preserve"> </w:t>
      </w:r>
      <w:r>
        <w:rPr>
          <w:w w:val="110"/>
        </w:rPr>
        <w:t>current</w:t>
      </w:r>
      <w:r>
        <w:rPr>
          <w:spacing w:val="11"/>
          <w:w w:val="110"/>
        </w:rPr>
        <w:t xml:space="preserve"> </w:t>
      </w:r>
      <w:r>
        <w:rPr>
          <w:w w:val="110"/>
        </w:rPr>
        <w:t>work.</w:t>
      </w:r>
    </w:p>
    <w:p w14:paraId="059E6917" w14:textId="77777777" w:rsidR="00EC0BD2" w:rsidRDefault="00753B5A">
      <w:pPr>
        <w:pStyle w:val="Textkrper"/>
        <w:spacing w:before="23" w:line="252" w:lineRule="auto"/>
        <w:ind w:left="120" w:right="1117" w:firstLine="243"/>
        <w:jc w:val="both"/>
      </w:pPr>
      <w:r>
        <w:rPr>
          <w:w w:val="110"/>
        </w:rPr>
        <w:t>Our method combines the universal approximation power of deep learning methods with the important uncertainty quantification</w:t>
      </w:r>
      <w:r>
        <w:rPr>
          <w:spacing w:val="-14"/>
          <w:w w:val="110"/>
        </w:rPr>
        <w:t xml:space="preserve"> </w:t>
      </w:r>
      <w:r>
        <w:rPr>
          <w:w w:val="110"/>
        </w:rPr>
        <w:t>assets</w:t>
      </w:r>
      <w:r>
        <w:rPr>
          <w:spacing w:val="-13"/>
          <w:w w:val="110"/>
        </w:rPr>
        <w:t xml:space="preserve"> </w:t>
      </w:r>
      <w:r>
        <w:rPr>
          <w:w w:val="110"/>
        </w:rPr>
        <w:t>of</w:t>
      </w:r>
      <w:r>
        <w:rPr>
          <w:spacing w:val="-13"/>
          <w:w w:val="110"/>
        </w:rPr>
        <w:t xml:space="preserve"> </w:t>
      </w:r>
      <w:r>
        <w:rPr>
          <w:w w:val="110"/>
        </w:rPr>
        <w:t>Bayesian</w:t>
      </w:r>
      <w:r>
        <w:rPr>
          <w:spacing w:val="-14"/>
          <w:w w:val="110"/>
        </w:rPr>
        <w:t xml:space="preserve"> </w:t>
      </w:r>
      <w:r>
        <w:rPr>
          <w:w w:val="110"/>
        </w:rPr>
        <w:t>inference</w:t>
      </w:r>
      <w:r>
        <w:rPr>
          <w:spacing w:val="-13"/>
          <w:w w:val="110"/>
        </w:rPr>
        <w:t xml:space="preserve"> </w:t>
      </w:r>
      <w:r>
        <w:rPr>
          <w:w w:val="110"/>
        </w:rPr>
        <w:t>(</w:t>
      </w:r>
      <w:hyperlink w:anchor="_bookmark41" w:history="1">
        <w:r>
          <w:rPr>
            <w:color w:val="0000FF"/>
            <w:w w:val="110"/>
          </w:rPr>
          <w:t>29</w:t>
        </w:r>
      </w:hyperlink>
      <w:r>
        <w:rPr>
          <w:w w:val="110"/>
        </w:rPr>
        <w:t>,</w:t>
      </w:r>
      <w:r>
        <w:rPr>
          <w:spacing w:val="-14"/>
          <w:w w:val="110"/>
        </w:rPr>
        <w:t xml:space="preserve"> </w:t>
      </w:r>
      <w:hyperlink w:anchor="_bookmark42" w:history="1">
        <w:r>
          <w:rPr>
            <w:color w:val="0000FF"/>
            <w:w w:val="110"/>
          </w:rPr>
          <w:t>30</w:t>
        </w:r>
      </w:hyperlink>
      <w:r>
        <w:rPr>
          <w:w w:val="110"/>
        </w:rPr>
        <w:t>).</w:t>
      </w:r>
      <w:r>
        <w:rPr>
          <w:spacing w:val="2"/>
          <w:w w:val="110"/>
        </w:rPr>
        <w:t xml:space="preserve"> </w:t>
      </w:r>
      <w:r>
        <w:rPr>
          <w:w w:val="110"/>
        </w:rPr>
        <w:t>Besides</w:t>
      </w:r>
      <w:r>
        <w:rPr>
          <w:spacing w:val="-12"/>
          <w:w w:val="110"/>
        </w:rPr>
        <w:t xml:space="preserve"> </w:t>
      </w:r>
      <w:r>
        <w:rPr>
          <w:w w:val="110"/>
        </w:rPr>
        <w:t>being</w:t>
      </w:r>
      <w:r>
        <w:rPr>
          <w:spacing w:val="-14"/>
          <w:w w:val="110"/>
        </w:rPr>
        <w:t xml:space="preserve"> </w:t>
      </w:r>
      <w:r>
        <w:rPr>
          <w:w w:val="110"/>
        </w:rPr>
        <w:t>capable</w:t>
      </w:r>
      <w:r>
        <w:rPr>
          <w:spacing w:val="-13"/>
          <w:w w:val="110"/>
        </w:rPr>
        <w:t xml:space="preserve"> </w:t>
      </w:r>
      <w:r>
        <w:rPr>
          <w:w w:val="110"/>
        </w:rPr>
        <w:t>of</w:t>
      </w:r>
      <w:r>
        <w:rPr>
          <w:spacing w:val="-13"/>
          <w:w w:val="110"/>
        </w:rPr>
        <w:t xml:space="preserve"> </w:t>
      </w:r>
      <w:r>
        <w:rPr>
          <w:w w:val="110"/>
        </w:rPr>
        <w:t>performing</w:t>
      </w:r>
      <w:r>
        <w:rPr>
          <w:spacing w:val="-14"/>
          <w:w w:val="110"/>
        </w:rPr>
        <w:t xml:space="preserve"> </w:t>
      </w:r>
      <w:r>
        <w:rPr>
          <w:w w:val="110"/>
        </w:rPr>
        <w:t>rapid</w:t>
      </w:r>
      <w:r>
        <w:rPr>
          <w:spacing w:val="-13"/>
          <w:w w:val="110"/>
        </w:rPr>
        <w:t xml:space="preserve"> </w:t>
      </w:r>
      <w:r>
        <w:rPr>
          <w:w w:val="110"/>
        </w:rPr>
        <w:t>Bayesian</w:t>
      </w:r>
      <w:r>
        <w:rPr>
          <w:spacing w:val="-13"/>
          <w:w w:val="110"/>
        </w:rPr>
        <w:t xml:space="preserve"> </w:t>
      </w:r>
      <w:r>
        <w:rPr>
          <w:w w:val="110"/>
        </w:rPr>
        <w:t>inference</w:t>
      </w:r>
      <w:r>
        <w:rPr>
          <w:spacing w:val="-13"/>
          <w:w w:val="110"/>
        </w:rPr>
        <w:t xml:space="preserve"> </w:t>
      </w:r>
      <w:r>
        <w:rPr>
          <w:w w:val="110"/>
        </w:rPr>
        <w:t>on</w:t>
      </w:r>
      <w:r>
        <w:rPr>
          <w:spacing w:val="-14"/>
          <w:w w:val="110"/>
        </w:rPr>
        <w:t xml:space="preserve"> </w:t>
      </w:r>
      <w:r>
        <w:rPr>
          <w:w w:val="110"/>
        </w:rPr>
        <w:t xml:space="preserve">intractable mathematical models, our method provides a general framework for designing reusable </w:t>
      </w:r>
      <w:r>
        <w:rPr>
          <w:i/>
          <w:spacing w:val="-3"/>
          <w:w w:val="110"/>
        </w:rPr>
        <w:t xml:space="preserve">parameter </w:t>
      </w:r>
      <w:r>
        <w:rPr>
          <w:i/>
          <w:w w:val="110"/>
        </w:rPr>
        <w:t xml:space="preserve">estimation machines </w:t>
      </w:r>
      <w:r>
        <w:rPr>
          <w:w w:val="110"/>
        </w:rPr>
        <w:t xml:space="preserve">for </w:t>
      </w:r>
      <w:r>
        <w:rPr>
          <w:spacing w:val="-3"/>
          <w:w w:val="110"/>
        </w:rPr>
        <w:t xml:space="preserve">various </w:t>
      </w:r>
      <w:r>
        <w:rPr>
          <w:w w:val="110"/>
        </w:rPr>
        <w:t xml:space="preserve">research domains. Moreover, the method is not confined solely to inference on intractable models, but can also </w:t>
      </w:r>
      <w:r>
        <w:rPr>
          <w:spacing w:val="-3"/>
          <w:w w:val="110"/>
        </w:rPr>
        <w:t xml:space="preserve">prove </w:t>
      </w:r>
      <w:r>
        <w:rPr>
          <w:w w:val="110"/>
        </w:rPr>
        <w:t xml:space="preserve">as a viable alternative in modeling contexts where standard Bayesian or frequentist inference methods are </w:t>
      </w:r>
      <w:r>
        <w:rPr>
          <w:spacing w:val="-3"/>
          <w:w w:val="110"/>
        </w:rPr>
        <w:t xml:space="preserve">available, </w:t>
      </w:r>
      <w:r>
        <w:rPr>
          <w:w w:val="110"/>
        </w:rPr>
        <w:t>but inference is nevertheless prohibitively</w:t>
      </w:r>
      <w:r>
        <w:rPr>
          <w:spacing w:val="33"/>
          <w:w w:val="110"/>
        </w:rPr>
        <w:t xml:space="preserve"> </w:t>
      </w:r>
      <w:r>
        <w:rPr>
          <w:w w:val="110"/>
        </w:rPr>
        <w:t>slow.</w:t>
      </w:r>
    </w:p>
    <w:p w14:paraId="29324CA2" w14:textId="77777777" w:rsidR="00EC0BD2" w:rsidRDefault="00EC0BD2">
      <w:pPr>
        <w:spacing w:line="252" w:lineRule="auto"/>
        <w:jc w:val="both"/>
        <w:sectPr w:rsidR="00EC0BD2">
          <w:type w:val="continuous"/>
          <w:pgSz w:w="12240" w:h="15840"/>
          <w:pgMar w:top="880" w:right="0" w:bottom="280" w:left="560" w:header="720" w:footer="720" w:gutter="0"/>
          <w:cols w:num="2" w:space="720" w:equalWidth="0">
            <w:col w:w="278" w:space="74"/>
            <w:col w:w="11328"/>
          </w:cols>
        </w:sectPr>
      </w:pPr>
    </w:p>
    <w:p w14:paraId="09B29BF3" w14:textId="77777777" w:rsidR="00EC0BD2" w:rsidRDefault="00EC0BD2">
      <w:pPr>
        <w:pStyle w:val="Textkrper"/>
        <w:spacing w:before="5"/>
        <w:rPr>
          <w:sz w:val="17"/>
        </w:rPr>
      </w:pPr>
    </w:p>
    <w:p w14:paraId="24157C7D" w14:textId="77777777" w:rsidR="00EC0BD2" w:rsidRDefault="00753B5A">
      <w:pPr>
        <w:ind w:left="209"/>
        <w:rPr>
          <w:rFonts w:ascii="Arial"/>
          <w:sz w:val="9"/>
        </w:rPr>
      </w:pPr>
      <w:r>
        <w:rPr>
          <w:rFonts w:ascii="Arial"/>
          <w:w w:val="105"/>
          <w:sz w:val="9"/>
        </w:rPr>
        <w:t>278</w:t>
      </w:r>
    </w:p>
    <w:p w14:paraId="67559EA0" w14:textId="77777777" w:rsidR="00EC0BD2" w:rsidRDefault="00EC0BD2">
      <w:pPr>
        <w:pStyle w:val="Textkrper"/>
        <w:rPr>
          <w:rFonts w:ascii="Arial"/>
          <w:sz w:val="10"/>
        </w:rPr>
      </w:pPr>
    </w:p>
    <w:p w14:paraId="5AB34A72" w14:textId="77777777" w:rsidR="00EC0BD2" w:rsidRDefault="00753B5A">
      <w:pPr>
        <w:ind w:left="209"/>
        <w:rPr>
          <w:rFonts w:ascii="Arial"/>
          <w:sz w:val="9"/>
        </w:rPr>
      </w:pPr>
      <w:r>
        <w:rPr>
          <w:rFonts w:ascii="Arial"/>
          <w:w w:val="105"/>
          <w:sz w:val="9"/>
        </w:rPr>
        <w:t>279</w:t>
      </w:r>
    </w:p>
    <w:p w14:paraId="2B3BEDF4" w14:textId="77777777" w:rsidR="00EC0BD2" w:rsidRDefault="00EC0BD2">
      <w:pPr>
        <w:pStyle w:val="Textkrper"/>
        <w:spacing w:before="5"/>
        <w:rPr>
          <w:rFonts w:ascii="Arial"/>
          <w:sz w:val="10"/>
        </w:rPr>
      </w:pPr>
    </w:p>
    <w:p w14:paraId="35246AC1" w14:textId="77777777" w:rsidR="00EC0BD2" w:rsidRDefault="00753B5A">
      <w:pPr>
        <w:ind w:left="209"/>
        <w:rPr>
          <w:rFonts w:ascii="Arial"/>
          <w:sz w:val="9"/>
        </w:rPr>
      </w:pPr>
      <w:r>
        <w:rPr>
          <w:rFonts w:ascii="Arial"/>
          <w:w w:val="105"/>
          <w:sz w:val="9"/>
        </w:rPr>
        <w:t>280</w:t>
      </w:r>
    </w:p>
    <w:p w14:paraId="51204208" w14:textId="77777777" w:rsidR="00EC0BD2" w:rsidRDefault="00EC0BD2">
      <w:pPr>
        <w:pStyle w:val="Textkrper"/>
        <w:spacing w:before="11"/>
        <w:rPr>
          <w:rFonts w:ascii="Arial"/>
          <w:sz w:val="9"/>
        </w:rPr>
      </w:pPr>
    </w:p>
    <w:p w14:paraId="5D921787" w14:textId="77777777" w:rsidR="00EC0BD2" w:rsidRDefault="00753B5A">
      <w:pPr>
        <w:ind w:left="209"/>
        <w:rPr>
          <w:rFonts w:ascii="Arial"/>
          <w:sz w:val="9"/>
        </w:rPr>
      </w:pPr>
      <w:r>
        <w:rPr>
          <w:rFonts w:ascii="Arial"/>
          <w:w w:val="105"/>
          <w:sz w:val="9"/>
        </w:rPr>
        <w:t>281</w:t>
      </w:r>
    </w:p>
    <w:p w14:paraId="489D8217" w14:textId="77777777" w:rsidR="00EC0BD2" w:rsidRDefault="00EC0BD2">
      <w:pPr>
        <w:pStyle w:val="Textkrper"/>
        <w:rPr>
          <w:rFonts w:ascii="Arial"/>
          <w:sz w:val="10"/>
        </w:rPr>
      </w:pPr>
    </w:p>
    <w:p w14:paraId="5D948359" w14:textId="77777777" w:rsidR="00EC0BD2" w:rsidRDefault="00753B5A">
      <w:pPr>
        <w:ind w:left="209"/>
        <w:rPr>
          <w:rFonts w:ascii="Arial"/>
          <w:sz w:val="9"/>
        </w:rPr>
      </w:pPr>
      <w:r>
        <w:rPr>
          <w:rFonts w:ascii="Arial"/>
          <w:w w:val="105"/>
          <w:sz w:val="9"/>
        </w:rPr>
        <w:t>282</w:t>
      </w:r>
    </w:p>
    <w:p w14:paraId="257FC2C1" w14:textId="77777777" w:rsidR="00EC0BD2" w:rsidRDefault="00EC0BD2">
      <w:pPr>
        <w:pStyle w:val="Textkrper"/>
        <w:spacing w:before="11"/>
        <w:rPr>
          <w:rFonts w:ascii="Arial"/>
          <w:sz w:val="9"/>
        </w:rPr>
      </w:pPr>
    </w:p>
    <w:p w14:paraId="315F1C4A" w14:textId="77777777" w:rsidR="00EC0BD2" w:rsidRDefault="00753B5A">
      <w:pPr>
        <w:ind w:left="209"/>
        <w:rPr>
          <w:rFonts w:ascii="Arial"/>
          <w:sz w:val="9"/>
        </w:rPr>
      </w:pPr>
      <w:r>
        <w:rPr>
          <w:rFonts w:ascii="Arial"/>
          <w:w w:val="105"/>
          <w:sz w:val="9"/>
        </w:rPr>
        <w:t>283</w:t>
      </w:r>
    </w:p>
    <w:p w14:paraId="28CD02E0" w14:textId="77777777" w:rsidR="00EC0BD2" w:rsidRDefault="00EC0BD2">
      <w:pPr>
        <w:pStyle w:val="Textkrper"/>
        <w:rPr>
          <w:rFonts w:ascii="Arial"/>
          <w:sz w:val="10"/>
        </w:rPr>
      </w:pPr>
    </w:p>
    <w:p w14:paraId="5BF4037F" w14:textId="77777777" w:rsidR="00EC0BD2" w:rsidRDefault="00753B5A">
      <w:pPr>
        <w:ind w:left="209"/>
        <w:rPr>
          <w:rFonts w:ascii="Arial"/>
          <w:sz w:val="9"/>
        </w:rPr>
      </w:pPr>
      <w:r>
        <w:rPr>
          <w:rFonts w:ascii="Arial"/>
          <w:w w:val="105"/>
          <w:sz w:val="9"/>
        </w:rPr>
        <w:t>284</w:t>
      </w:r>
    </w:p>
    <w:p w14:paraId="3B36FAD9" w14:textId="77777777" w:rsidR="00EC0BD2" w:rsidRDefault="00EC0BD2">
      <w:pPr>
        <w:pStyle w:val="Textkrper"/>
        <w:spacing w:before="11"/>
        <w:rPr>
          <w:rFonts w:ascii="Arial"/>
          <w:sz w:val="9"/>
        </w:rPr>
      </w:pPr>
    </w:p>
    <w:p w14:paraId="47423D42" w14:textId="77777777" w:rsidR="00EC0BD2" w:rsidRDefault="00753B5A">
      <w:pPr>
        <w:ind w:left="209"/>
        <w:rPr>
          <w:rFonts w:ascii="Arial"/>
          <w:sz w:val="9"/>
        </w:rPr>
      </w:pPr>
      <w:r>
        <w:rPr>
          <w:rFonts w:ascii="Arial"/>
          <w:w w:val="105"/>
          <w:sz w:val="9"/>
        </w:rPr>
        <w:t>285</w:t>
      </w:r>
    </w:p>
    <w:p w14:paraId="5334F26E" w14:textId="77777777" w:rsidR="00EC0BD2" w:rsidRDefault="00EC0BD2">
      <w:pPr>
        <w:pStyle w:val="Textkrper"/>
        <w:spacing w:before="5"/>
        <w:rPr>
          <w:rFonts w:ascii="Arial"/>
          <w:sz w:val="10"/>
        </w:rPr>
      </w:pPr>
    </w:p>
    <w:p w14:paraId="31453D8E" w14:textId="77777777" w:rsidR="00EC0BD2" w:rsidRDefault="00753B5A">
      <w:pPr>
        <w:ind w:left="209"/>
        <w:rPr>
          <w:rFonts w:ascii="Arial"/>
          <w:sz w:val="9"/>
        </w:rPr>
      </w:pPr>
      <w:r>
        <w:rPr>
          <w:rFonts w:ascii="Arial"/>
          <w:w w:val="105"/>
          <w:sz w:val="9"/>
        </w:rPr>
        <w:t>286</w:t>
      </w:r>
    </w:p>
    <w:p w14:paraId="48573106" w14:textId="77777777" w:rsidR="00EC0BD2" w:rsidRDefault="00EC0BD2">
      <w:pPr>
        <w:pStyle w:val="Textkrper"/>
        <w:spacing w:before="11"/>
        <w:rPr>
          <w:rFonts w:ascii="Arial"/>
          <w:sz w:val="9"/>
        </w:rPr>
      </w:pPr>
    </w:p>
    <w:p w14:paraId="5400951C" w14:textId="77777777" w:rsidR="00EC0BD2" w:rsidRDefault="00753B5A">
      <w:pPr>
        <w:ind w:left="209"/>
        <w:rPr>
          <w:rFonts w:ascii="Arial"/>
          <w:sz w:val="9"/>
        </w:rPr>
      </w:pPr>
      <w:r>
        <w:rPr>
          <w:rFonts w:ascii="Arial"/>
          <w:w w:val="105"/>
          <w:sz w:val="9"/>
        </w:rPr>
        <w:t>287</w:t>
      </w:r>
    </w:p>
    <w:p w14:paraId="35653C86" w14:textId="77777777" w:rsidR="00EC0BD2" w:rsidRDefault="00EC0BD2">
      <w:pPr>
        <w:pStyle w:val="Textkrper"/>
        <w:rPr>
          <w:rFonts w:ascii="Arial"/>
          <w:sz w:val="10"/>
        </w:rPr>
      </w:pPr>
    </w:p>
    <w:p w14:paraId="07CFA2FF" w14:textId="77777777" w:rsidR="00EC0BD2" w:rsidRDefault="00753B5A">
      <w:pPr>
        <w:ind w:left="209"/>
        <w:rPr>
          <w:rFonts w:ascii="Arial"/>
          <w:sz w:val="9"/>
        </w:rPr>
      </w:pPr>
      <w:r>
        <w:rPr>
          <w:rFonts w:ascii="Arial"/>
          <w:w w:val="105"/>
          <w:sz w:val="9"/>
        </w:rPr>
        <w:t>288</w:t>
      </w:r>
    </w:p>
    <w:p w14:paraId="43ACBA99" w14:textId="77777777" w:rsidR="00EC0BD2" w:rsidRDefault="00EC0BD2">
      <w:pPr>
        <w:pStyle w:val="Textkrper"/>
        <w:spacing w:before="11"/>
        <w:rPr>
          <w:rFonts w:ascii="Arial"/>
          <w:sz w:val="9"/>
        </w:rPr>
      </w:pPr>
    </w:p>
    <w:p w14:paraId="547F4EA1" w14:textId="77777777" w:rsidR="00EC0BD2" w:rsidRDefault="00753B5A">
      <w:pPr>
        <w:ind w:left="209"/>
        <w:rPr>
          <w:rFonts w:ascii="Arial"/>
          <w:sz w:val="9"/>
        </w:rPr>
      </w:pPr>
      <w:r>
        <w:rPr>
          <w:rFonts w:ascii="Arial"/>
          <w:w w:val="105"/>
          <w:sz w:val="9"/>
        </w:rPr>
        <w:t>289</w:t>
      </w:r>
    </w:p>
    <w:p w14:paraId="32F86888" w14:textId="77777777" w:rsidR="00EC0BD2" w:rsidRDefault="00EC0BD2">
      <w:pPr>
        <w:pStyle w:val="Textkrper"/>
        <w:rPr>
          <w:rFonts w:ascii="Arial"/>
          <w:sz w:val="10"/>
        </w:rPr>
      </w:pPr>
    </w:p>
    <w:p w14:paraId="7ECEEE69" w14:textId="77777777" w:rsidR="00EC0BD2" w:rsidRDefault="00753B5A">
      <w:pPr>
        <w:ind w:left="209"/>
        <w:rPr>
          <w:rFonts w:ascii="Arial"/>
          <w:sz w:val="9"/>
        </w:rPr>
      </w:pPr>
      <w:r>
        <w:rPr>
          <w:rFonts w:ascii="Arial"/>
          <w:w w:val="105"/>
          <w:sz w:val="9"/>
        </w:rPr>
        <w:t>290</w:t>
      </w:r>
    </w:p>
    <w:p w14:paraId="639D3D82" w14:textId="77777777" w:rsidR="00EC0BD2" w:rsidRDefault="00EC0BD2">
      <w:pPr>
        <w:pStyle w:val="Textkrper"/>
        <w:spacing w:before="11"/>
        <w:rPr>
          <w:rFonts w:ascii="Arial"/>
          <w:sz w:val="9"/>
        </w:rPr>
      </w:pPr>
    </w:p>
    <w:p w14:paraId="224D9EBD" w14:textId="77777777" w:rsidR="00EC0BD2" w:rsidRDefault="00753B5A">
      <w:pPr>
        <w:ind w:left="209"/>
        <w:rPr>
          <w:rFonts w:ascii="Arial"/>
          <w:sz w:val="9"/>
        </w:rPr>
      </w:pPr>
      <w:r>
        <w:rPr>
          <w:rFonts w:ascii="Arial"/>
          <w:w w:val="105"/>
          <w:sz w:val="9"/>
        </w:rPr>
        <w:t>291</w:t>
      </w:r>
    </w:p>
    <w:p w14:paraId="16CF6B77" w14:textId="77777777" w:rsidR="00EC0BD2" w:rsidRDefault="00EC0BD2">
      <w:pPr>
        <w:pStyle w:val="Textkrper"/>
        <w:spacing w:before="11"/>
        <w:rPr>
          <w:rFonts w:ascii="Arial"/>
          <w:sz w:val="9"/>
        </w:rPr>
      </w:pPr>
    </w:p>
    <w:p w14:paraId="2E5A6D8D" w14:textId="77777777" w:rsidR="00EC0BD2" w:rsidRDefault="00753B5A">
      <w:pPr>
        <w:ind w:left="209"/>
        <w:rPr>
          <w:rFonts w:ascii="Arial"/>
          <w:sz w:val="9"/>
        </w:rPr>
      </w:pPr>
      <w:r>
        <w:rPr>
          <w:rFonts w:ascii="Arial"/>
          <w:w w:val="105"/>
          <w:sz w:val="9"/>
        </w:rPr>
        <w:t>292</w:t>
      </w:r>
    </w:p>
    <w:p w14:paraId="5E299256" w14:textId="77777777" w:rsidR="00EC0BD2" w:rsidRDefault="00EC0BD2">
      <w:pPr>
        <w:pStyle w:val="Textkrper"/>
        <w:rPr>
          <w:rFonts w:ascii="Arial"/>
          <w:sz w:val="10"/>
        </w:rPr>
      </w:pPr>
    </w:p>
    <w:p w14:paraId="7BDFDE75" w14:textId="77777777" w:rsidR="00EC0BD2" w:rsidRDefault="00753B5A">
      <w:pPr>
        <w:ind w:left="209"/>
        <w:rPr>
          <w:rFonts w:ascii="Arial"/>
          <w:sz w:val="9"/>
        </w:rPr>
      </w:pPr>
      <w:r>
        <w:rPr>
          <w:rFonts w:ascii="Arial"/>
          <w:w w:val="105"/>
          <w:sz w:val="9"/>
        </w:rPr>
        <w:t>293</w:t>
      </w:r>
    </w:p>
    <w:p w14:paraId="566619F3" w14:textId="77777777" w:rsidR="00EC0BD2" w:rsidRDefault="00EC0BD2">
      <w:pPr>
        <w:pStyle w:val="Textkrper"/>
        <w:spacing w:before="11"/>
        <w:rPr>
          <w:rFonts w:ascii="Arial"/>
          <w:sz w:val="9"/>
        </w:rPr>
      </w:pPr>
    </w:p>
    <w:p w14:paraId="25FE6B67" w14:textId="77777777" w:rsidR="00EC0BD2" w:rsidRDefault="00753B5A">
      <w:pPr>
        <w:ind w:left="209"/>
        <w:rPr>
          <w:rFonts w:ascii="Arial"/>
          <w:sz w:val="9"/>
        </w:rPr>
      </w:pPr>
      <w:r>
        <w:rPr>
          <w:rFonts w:ascii="Arial"/>
          <w:w w:val="105"/>
          <w:sz w:val="9"/>
        </w:rPr>
        <w:t>294</w:t>
      </w:r>
    </w:p>
    <w:p w14:paraId="2C6B0604" w14:textId="77777777" w:rsidR="00EC0BD2" w:rsidRDefault="00EC0BD2">
      <w:pPr>
        <w:pStyle w:val="Textkrper"/>
        <w:spacing w:before="5"/>
        <w:rPr>
          <w:rFonts w:ascii="Arial"/>
          <w:sz w:val="10"/>
        </w:rPr>
      </w:pPr>
    </w:p>
    <w:p w14:paraId="20D298C1" w14:textId="77777777" w:rsidR="00EC0BD2" w:rsidRDefault="00753B5A">
      <w:pPr>
        <w:ind w:left="209"/>
        <w:rPr>
          <w:rFonts w:ascii="Arial"/>
          <w:sz w:val="9"/>
        </w:rPr>
      </w:pPr>
      <w:r>
        <w:rPr>
          <w:rFonts w:ascii="Arial"/>
          <w:w w:val="105"/>
          <w:sz w:val="9"/>
        </w:rPr>
        <w:t>295</w:t>
      </w:r>
    </w:p>
    <w:p w14:paraId="4A3ADAA9" w14:textId="77777777" w:rsidR="00EC0BD2" w:rsidRDefault="00EC0BD2">
      <w:pPr>
        <w:pStyle w:val="Textkrper"/>
        <w:rPr>
          <w:rFonts w:ascii="Arial"/>
          <w:sz w:val="10"/>
        </w:rPr>
      </w:pPr>
    </w:p>
    <w:p w14:paraId="4EE36839" w14:textId="77777777" w:rsidR="00EC0BD2" w:rsidRDefault="00753B5A">
      <w:pPr>
        <w:ind w:left="209"/>
        <w:rPr>
          <w:rFonts w:ascii="Arial"/>
          <w:sz w:val="9"/>
        </w:rPr>
      </w:pPr>
      <w:r>
        <w:rPr>
          <w:rFonts w:ascii="Arial"/>
          <w:w w:val="105"/>
          <w:sz w:val="9"/>
        </w:rPr>
        <w:t>296</w:t>
      </w:r>
    </w:p>
    <w:p w14:paraId="052242F4" w14:textId="77777777" w:rsidR="00EC0BD2" w:rsidRDefault="00EC0BD2">
      <w:pPr>
        <w:pStyle w:val="Textkrper"/>
        <w:spacing w:before="11"/>
        <w:rPr>
          <w:rFonts w:ascii="Arial"/>
          <w:sz w:val="9"/>
        </w:rPr>
      </w:pPr>
    </w:p>
    <w:p w14:paraId="0E6F41DE" w14:textId="77777777" w:rsidR="00EC0BD2" w:rsidRDefault="00753B5A">
      <w:pPr>
        <w:ind w:left="209"/>
        <w:rPr>
          <w:rFonts w:ascii="Arial"/>
          <w:sz w:val="9"/>
        </w:rPr>
      </w:pPr>
      <w:r>
        <w:rPr>
          <w:rFonts w:ascii="Arial"/>
          <w:w w:val="105"/>
          <w:sz w:val="9"/>
        </w:rPr>
        <w:t>297</w:t>
      </w:r>
    </w:p>
    <w:p w14:paraId="5D3E901A" w14:textId="77777777" w:rsidR="00EC0BD2" w:rsidRDefault="00EC0BD2">
      <w:pPr>
        <w:pStyle w:val="Textkrper"/>
        <w:rPr>
          <w:rFonts w:ascii="Arial"/>
          <w:sz w:val="10"/>
        </w:rPr>
      </w:pPr>
    </w:p>
    <w:p w14:paraId="442B26F6" w14:textId="77777777" w:rsidR="00EC0BD2" w:rsidRDefault="00753B5A">
      <w:pPr>
        <w:ind w:left="209"/>
        <w:rPr>
          <w:rFonts w:ascii="Arial"/>
          <w:sz w:val="9"/>
        </w:rPr>
      </w:pPr>
      <w:r>
        <w:rPr>
          <w:rFonts w:ascii="Arial"/>
          <w:w w:val="105"/>
          <w:sz w:val="9"/>
        </w:rPr>
        <w:t>298</w:t>
      </w:r>
    </w:p>
    <w:p w14:paraId="46828C53" w14:textId="77777777" w:rsidR="00EC0BD2" w:rsidRDefault="00EC0BD2">
      <w:pPr>
        <w:pStyle w:val="Textkrper"/>
        <w:spacing w:before="11"/>
        <w:rPr>
          <w:rFonts w:ascii="Arial"/>
          <w:sz w:val="9"/>
        </w:rPr>
      </w:pPr>
    </w:p>
    <w:p w14:paraId="194E27A4" w14:textId="77777777" w:rsidR="00EC0BD2" w:rsidRDefault="00753B5A">
      <w:pPr>
        <w:ind w:left="209"/>
        <w:rPr>
          <w:rFonts w:ascii="Arial"/>
          <w:sz w:val="9"/>
        </w:rPr>
      </w:pPr>
      <w:r>
        <w:rPr>
          <w:rFonts w:ascii="Arial"/>
          <w:w w:val="105"/>
          <w:sz w:val="9"/>
        </w:rPr>
        <w:t>299</w:t>
      </w:r>
    </w:p>
    <w:p w14:paraId="66539019" w14:textId="77777777" w:rsidR="00EC0BD2" w:rsidRDefault="00EC0BD2">
      <w:pPr>
        <w:pStyle w:val="Textkrper"/>
        <w:spacing w:before="11"/>
        <w:rPr>
          <w:rFonts w:ascii="Arial"/>
          <w:sz w:val="9"/>
        </w:rPr>
      </w:pPr>
    </w:p>
    <w:p w14:paraId="2ECC00E6" w14:textId="77777777" w:rsidR="00EC0BD2" w:rsidRDefault="00753B5A">
      <w:pPr>
        <w:ind w:left="209"/>
        <w:rPr>
          <w:rFonts w:ascii="Arial"/>
          <w:sz w:val="9"/>
        </w:rPr>
      </w:pPr>
      <w:r>
        <w:rPr>
          <w:rFonts w:ascii="Arial"/>
          <w:w w:val="105"/>
          <w:sz w:val="9"/>
        </w:rPr>
        <w:t>300</w:t>
      </w:r>
    </w:p>
    <w:p w14:paraId="634B4E05" w14:textId="77777777" w:rsidR="00EC0BD2" w:rsidRDefault="00EC0BD2">
      <w:pPr>
        <w:pStyle w:val="Textkrper"/>
        <w:rPr>
          <w:rFonts w:ascii="Arial"/>
          <w:sz w:val="10"/>
        </w:rPr>
      </w:pPr>
    </w:p>
    <w:p w14:paraId="5AFD072E" w14:textId="77777777" w:rsidR="00EC0BD2" w:rsidRDefault="00753B5A">
      <w:pPr>
        <w:ind w:left="209"/>
        <w:rPr>
          <w:rFonts w:ascii="Arial"/>
          <w:sz w:val="9"/>
        </w:rPr>
      </w:pPr>
      <w:r>
        <w:rPr>
          <w:rFonts w:ascii="Arial"/>
          <w:w w:val="105"/>
          <w:sz w:val="9"/>
        </w:rPr>
        <w:t>301</w:t>
      </w:r>
    </w:p>
    <w:p w14:paraId="38096918" w14:textId="77777777" w:rsidR="00EC0BD2" w:rsidRDefault="00EC0BD2">
      <w:pPr>
        <w:pStyle w:val="Textkrper"/>
        <w:spacing w:before="11"/>
        <w:rPr>
          <w:rFonts w:ascii="Arial"/>
          <w:sz w:val="9"/>
        </w:rPr>
      </w:pPr>
    </w:p>
    <w:p w14:paraId="5C11A172" w14:textId="77777777" w:rsidR="00EC0BD2" w:rsidRDefault="00753B5A">
      <w:pPr>
        <w:ind w:left="209"/>
        <w:rPr>
          <w:rFonts w:ascii="Arial"/>
          <w:sz w:val="9"/>
        </w:rPr>
      </w:pPr>
      <w:r>
        <w:rPr>
          <w:rFonts w:ascii="Arial"/>
          <w:w w:val="105"/>
          <w:sz w:val="9"/>
        </w:rPr>
        <w:t>302</w:t>
      </w:r>
    </w:p>
    <w:p w14:paraId="2B6B898D" w14:textId="77777777" w:rsidR="00EC0BD2" w:rsidRDefault="00EC0BD2">
      <w:pPr>
        <w:pStyle w:val="Textkrper"/>
        <w:rPr>
          <w:rFonts w:ascii="Arial"/>
          <w:sz w:val="10"/>
        </w:rPr>
      </w:pPr>
    </w:p>
    <w:p w14:paraId="5788B8B8" w14:textId="77777777" w:rsidR="00EC0BD2" w:rsidRDefault="00753B5A">
      <w:pPr>
        <w:ind w:left="209"/>
        <w:rPr>
          <w:rFonts w:ascii="Arial"/>
          <w:sz w:val="9"/>
        </w:rPr>
      </w:pPr>
      <w:r>
        <w:rPr>
          <w:rFonts w:ascii="Arial"/>
          <w:w w:val="105"/>
          <w:sz w:val="9"/>
        </w:rPr>
        <w:t>303</w:t>
      </w:r>
    </w:p>
    <w:p w14:paraId="33234429" w14:textId="77777777" w:rsidR="00EC0BD2" w:rsidRDefault="00EC0BD2">
      <w:pPr>
        <w:pStyle w:val="Textkrper"/>
        <w:spacing w:before="11"/>
        <w:rPr>
          <w:rFonts w:ascii="Arial"/>
          <w:sz w:val="9"/>
        </w:rPr>
      </w:pPr>
    </w:p>
    <w:p w14:paraId="6AFAA026" w14:textId="77777777" w:rsidR="00EC0BD2" w:rsidRDefault="00753B5A">
      <w:pPr>
        <w:ind w:left="209"/>
        <w:rPr>
          <w:rFonts w:ascii="Arial"/>
          <w:sz w:val="9"/>
        </w:rPr>
      </w:pPr>
      <w:r>
        <w:rPr>
          <w:rFonts w:ascii="Arial"/>
          <w:w w:val="105"/>
          <w:sz w:val="9"/>
        </w:rPr>
        <w:t>304</w:t>
      </w:r>
    </w:p>
    <w:p w14:paraId="2BDEC80B" w14:textId="77777777" w:rsidR="00EC0BD2" w:rsidRDefault="00EC0BD2">
      <w:pPr>
        <w:pStyle w:val="Textkrper"/>
        <w:spacing w:before="11"/>
        <w:rPr>
          <w:rFonts w:ascii="Arial"/>
          <w:sz w:val="9"/>
        </w:rPr>
      </w:pPr>
    </w:p>
    <w:p w14:paraId="1CAD19C0" w14:textId="77777777" w:rsidR="00EC0BD2" w:rsidRDefault="00753B5A">
      <w:pPr>
        <w:ind w:left="209"/>
        <w:rPr>
          <w:rFonts w:ascii="Arial"/>
          <w:sz w:val="9"/>
        </w:rPr>
      </w:pPr>
      <w:r>
        <w:rPr>
          <w:rFonts w:ascii="Arial"/>
          <w:w w:val="105"/>
          <w:sz w:val="9"/>
        </w:rPr>
        <w:t>305</w:t>
      </w:r>
    </w:p>
    <w:p w14:paraId="37C1A6BA" w14:textId="77777777" w:rsidR="00EC0BD2" w:rsidRDefault="00EC0BD2">
      <w:pPr>
        <w:pStyle w:val="Textkrper"/>
        <w:spacing w:before="5"/>
        <w:rPr>
          <w:rFonts w:ascii="Arial"/>
          <w:sz w:val="10"/>
        </w:rPr>
      </w:pPr>
    </w:p>
    <w:p w14:paraId="1B260E75" w14:textId="77777777" w:rsidR="00EC0BD2" w:rsidRDefault="00753B5A">
      <w:pPr>
        <w:ind w:left="209"/>
        <w:rPr>
          <w:rFonts w:ascii="Arial"/>
          <w:sz w:val="9"/>
        </w:rPr>
      </w:pPr>
      <w:r>
        <w:rPr>
          <w:rFonts w:ascii="Arial"/>
          <w:w w:val="105"/>
          <w:sz w:val="9"/>
        </w:rPr>
        <w:t>306</w:t>
      </w:r>
    </w:p>
    <w:p w14:paraId="1E054CAA" w14:textId="77777777" w:rsidR="00EC0BD2" w:rsidRDefault="00EC0BD2">
      <w:pPr>
        <w:pStyle w:val="Textkrper"/>
        <w:rPr>
          <w:rFonts w:ascii="Arial"/>
          <w:sz w:val="10"/>
        </w:rPr>
      </w:pPr>
    </w:p>
    <w:p w14:paraId="4C5AC50A" w14:textId="77777777" w:rsidR="00EC0BD2" w:rsidRDefault="00753B5A">
      <w:pPr>
        <w:ind w:left="209"/>
        <w:rPr>
          <w:rFonts w:ascii="Arial"/>
          <w:sz w:val="9"/>
        </w:rPr>
      </w:pPr>
      <w:r>
        <w:rPr>
          <w:rFonts w:ascii="Arial"/>
          <w:w w:val="105"/>
          <w:sz w:val="9"/>
        </w:rPr>
        <w:t>307</w:t>
      </w:r>
    </w:p>
    <w:p w14:paraId="5145DBB6" w14:textId="77777777" w:rsidR="00EC0BD2" w:rsidRDefault="00EC0BD2">
      <w:pPr>
        <w:pStyle w:val="Textkrper"/>
        <w:spacing w:before="11"/>
        <w:rPr>
          <w:rFonts w:ascii="Arial"/>
          <w:sz w:val="9"/>
        </w:rPr>
      </w:pPr>
    </w:p>
    <w:p w14:paraId="000AAF1C" w14:textId="77777777" w:rsidR="00EC0BD2" w:rsidRDefault="00753B5A">
      <w:pPr>
        <w:ind w:left="209"/>
        <w:rPr>
          <w:rFonts w:ascii="Arial"/>
          <w:sz w:val="9"/>
        </w:rPr>
      </w:pPr>
      <w:r>
        <w:rPr>
          <w:rFonts w:ascii="Arial"/>
          <w:w w:val="105"/>
          <w:sz w:val="9"/>
        </w:rPr>
        <w:t>308</w:t>
      </w:r>
    </w:p>
    <w:p w14:paraId="34EC7E6B" w14:textId="77777777" w:rsidR="00EC0BD2" w:rsidRDefault="00EC0BD2">
      <w:pPr>
        <w:pStyle w:val="Textkrper"/>
        <w:rPr>
          <w:rFonts w:ascii="Arial"/>
          <w:sz w:val="10"/>
        </w:rPr>
      </w:pPr>
    </w:p>
    <w:p w14:paraId="6FBAA004" w14:textId="77777777" w:rsidR="00EC0BD2" w:rsidRDefault="00753B5A">
      <w:pPr>
        <w:ind w:left="209"/>
        <w:rPr>
          <w:rFonts w:ascii="Arial"/>
          <w:sz w:val="9"/>
        </w:rPr>
      </w:pPr>
      <w:r>
        <w:rPr>
          <w:rFonts w:ascii="Arial"/>
          <w:w w:val="105"/>
          <w:sz w:val="9"/>
        </w:rPr>
        <w:t>309</w:t>
      </w:r>
    </w:p>
    <w:p w14:paraId="6599BC6D" w14:textId="77777777" w:rsidR="00EC0BD2" w:rsidRDefault="00EC0BD2">
      <w:pPr>
        <w:pStyle w:val="Textkrper"/>
        <w:spacing w:before="11"/>
        <w:rPr>
          <w:rFonts w:ascii="Arial"/>
          <w:sz w:val="9"/>
        </w:rPr>
      </w:pPr>
    </w:p>
    <w:p w14:paraId="55DE8EEB" w14:textId="77777777" w:rsidR="00EC0BD2" w:rsidRDefault="00753B5A">
      <w:pPr>
        <w:ind w:left="209"/>
        <w:rPr>
          <w:rFonts w:ascii="Arial"/>
          <w:sz w:val="9"/>
        </w:rPr>
      </w:pPr>
      <w:r>
        <w:rPr>
          <w:rFonts w:ascii="Arial"/>
          <w:w w:val="105"/>
          <w:sz w:val="9"/>
        </w:rPr>
        <w:t>310</w:t>
      </w:r>
    </w:p>
    <w:p w14:paraId="561DA7BC" w14:textId="77777777" w:rsidR="00EC0BD2" w:rsidRDefault="00EC0BD2">
      <w:pPr>
        <w:pStyle w:val="Textkrper"/>
        <w:spacing w:before="11"/>
        <w:rPr>
          <w:rFonts w:ascii="Arial"/>
          <w:sz w:val="9"/>
        </w:rPr>
      </w:pPr>
    </w:p>
    <w:p w14:paraId="4AB8B362" w14:textId="77777777" w:rsidR="00EC0BD2" w:rsidRDefault="00753B5A">
      <w:pPr>
        <w:ind w:left="209"/>
        <w:rPr>
          <w:rFonts w:ascii="Arial"/>
          <w:sz w:val="9"/>
        </w:rPr>
      </w:pPr>
      <w:r>
        <w:rPr>
          <w:rFonts w:ascii="Arial"/>
          <w:w w:val="105"/>
          <w:sz w:val="9"/>
        </w:rPr>
        <w:t>311</w:t>
      </w:r>
    </w:p>
    <w:p w14:paraId="2AC69982" w14:textId="77777777" w:rsidR="00EC0BD2" w:rsidRDefault="00EC0BD2">
      <w:pPr>
        <w:pStyle w:val="Textkrper"/>
        <w:rPr>
          <w:rFonts w:ascii="Arial"/>
          <w:sz w:val="10"/>
        </w:rPr>
      </w:pPr>
    </w:p>
    <w:p w14:paraId="1FFBE114" w14:textId="77777777" w:rsidR="00EC0BD2" w:rsidRDefault="00753B5A">
      <w:pPr>
        <w:ind w:left="209"/>
        <w:rPr>
          <w:rFonts w:ascii="Arial"/>
          <w:sz w:val="9"/>
        </w:rPr>
      </w:pPr>
      <w:r>
        <w:rPr>
          <w:rFonts w:ascii="Arial"/>
          <w:w w:val="105"/>
          <w:sz w:val="9"/>
        </w:rPr>
        <w:t>312</w:t>
      </w:r>
    </w:p>
    <w:p w14:paraId="1CF66F5F" w14:textId="77777777" w:rsidR="00EC0BD2" w:rsidRDefault="00EC0BD2">
      <w:pPr>
        <w:pStyle w:val="Textkrper"/>
        <w:spacing w:before="11"/>
        <w:rPr>
          <w:rFonts w:ascii="Arial"/>
          <w:sz w:val="9"/>
        </w:rPr>
      </w:pPr>
    </w:p>
    <w:p w14:paraId="351B3E58" w14:textId="77777777" w:rsidR="00EC0BD2" w:rsidRDefault="00753B5A">
      <w:pPr>
        <w:ind w:left="209"/>
        <w:rPr>
          <w:rFonts w:ascii="Arial"/>
          <w:sz w:val="9"/>
        </w:rPr>
      </w:pPr>
      <w:r>
        <w:rPr>
          <w:rFonts w:ascii="Arial"/>
          <w:w w:val="105"/>
          <w:sz w:val="9"/>
        </w:rPr>
        <w:t>313</w:t>
      </w:r>
    </w:p>
    <w:p w14:paraId="71337D99" w14:textId="77777777" w:rsidR="00EC0BD2" w:rsidRDefault="00EC0BD2">
      <w:pPr>
        <w:pStyle w:val="Textkrper"/>
        <w:rPr>
          <w:rFonts w:ascii="Arial"/>
          <w:sz w:val="10"/>
        </w:rPr>
      </w:pPr>
    </w:p>
    <w:p w14:paraId="5F66494C" w14:textId="77777777" w:rsidR="00EC0BD2" w:rsidRDefault="00753B5A">
      <w:pPr>
        <w:ind w:left="209"/>
        <w:rPr>
          <w:rFonts w:ascii="Arial"/>
          <w:sz w:val="9"/>
        </w:rPr>
      </w:pPr>
      <w:r>
        <w:rPr>
          <w:rFonts w:ascii="Arial"/>
          <w:w w:val="105"/>
          <w:sz w:val="9"/>
        </w:rPr>
        <w:t>314</w:t>
      </w:r>
    </w:p>
    <w:p w14:paraId="7216C60B" w14:textId="77777777" w:rsidR="00EC0BD2" w:rsidRDefault="00EC0BD2">
      <w:pPr>
        <w:pStyle w:val="Textkrper"/>
        <w:spacing w:before="11"/>
        <w:rPr>
          <w:rFonts w:ascii="Arial"/>
          <w:sz w:val="9"/>
        </w:rPr>
      </w:pPr>
    </w:p>
    <w:p w14:paraId="6EB8813D" w14:textId="77777777" w:rsidR="00EC0BD2" w:rsidRDefault="00753B5A">
      <w:pPr>
        <w:ind w:left="209"/>
        <w:rPr>
          <w:rFonts w:ascii="Arial"/>
          <w:sz w:val="9"/>
        </w:rPr>
      </w:pPr>
      <w:r>
        <w:rPr>
          <w:rFonts w:ascii="Arial"/>
          <w:w w:val="105"/>
          <w:sz w:val="9"/>
        </w:rPr>
        <w:t>315</w:t>
      </w:r>
    </w:p>
    <w:p w14:paraId="3742FB12" w14:textId="77777777" w:rsidR="00EC0BD2" w:rsidRDefault="00EC0BD2">
      <w:pPr>
        <w:pStyle w:val="Textkrper"/>
        <w:spacing w:before="11"/>
        <w:rPr>
          <w:rFonts w:ascii="Arial"/>
          <w:sz w:val="9"/>
        </w:rPr>
      </w:pPr>
    </w:p>
    <w:p w14:paraId="1FA6A966" w14:textId="77777777" w:rsidR="00EC0BD2" w:rsidRDefault="00753B5A">
      <w:pPr>
        <w:ind w:left="209"/>
        <w:rPr>
          <w:rFonts w:ascii="Arial"/>
          <w:sz w:val="9"/>
        </w:rPr>
      </w:pPr>
      <w:r>
        <w:rPr>
          <w:rFonts w:ascii="Arial"/>
          <w:w w:val="105"/>
          <w:sz w:val="9"/>
        </w:rPr>
        <w:t>316</w:t>
      </w:r>
    </w:p>
    <w:p w14:paraId="57BD68F2" w14:textId="77777777" w:rsidR="00EC0BD2" w:rsidRDefault="00EC0BD2">
      <w:pPr>
        <w:pStyle w:val="Textkrper"/>
        <w:rPr>
          <w:rFonts w:ascii="Arial"/>
          <w:sz w:val="10"/>
        </w:rPr>
      </w:pPr>
    </w:p>
    <w:p w14:paraId="18700347" w14:textId="77777777" w:rsidR="00EC0BD2" w:rsidRDefault="00753B5A">
      <w:pPr>
        <w:ind w:left="209"/>
        <w:rPr>
          <w:rFonts w:ascii="Arial"/>
          <w:sz w:val="9"/>
        </w:rPr>
      </w:pPr>
      <w:r>
        <w:rPr>
          <w:rFonts w:ascii="Arial"/>
          <w:w w:val="105"/>
          <w:sz w:val="9"/>
        </w:rPr>
        <w:t>317</w:t>
      </w:r>
    </w:p>
    <w:p w14:paraId="1C3A7BD5" w14:textId="77777777" w:rsidR="00EC0BD2" w:rsidRDefault="00EC0BD2">
      <w:pPr>
        <w:pStyle w:val="Textkrper"/>
        <w:spacing w:before="11"/>
        <w:rPr>
          <w:rFonts w:ascii="Arial"/>
          <w:sz w:val="9"/>
        </w:rPr>
      </w:pPr>
    </w:p>
    <w:p w14:paraId="0AAD6755" w14:textId="77777777" w:rsidR="00EC0BD2" w:rsidRDefault="00753B5A">
      <w:pPr>
        <w:ind w:left="209"/>
        <w:rPr>
          <w:rFonts w:ascii="Arial"/>
          <w:sz w:val="9"/>
        </w:rPr>
      </w:pPr>
      <w:r>
        <w:rPr>
          <w:rFonts w:ascii="Arial"/>
          <w:w w:val="105"/>
          <w:sz w:val="9"/>
        </w:rPr>
        <w:t>318</w:t>
      </w:r>
    </w:p>
    <w:p w14:paraId="3961F043" w14:textId="77777777" w:rsidR="00EC0BD2" w:rsidRDefault="00EC0BD2">
      <w:pPr>
        <w:pStyle w:val="Textkrper"/>
        <w:rPr>
          <w:rFonts w:ascii="Arial"/>
          <w:sz w:val="10"/>
        </w:rPr>
      </w:pPr>
    </w:p>
    <w:p w14:paraId="7D4AFFA5" w14:textId="77777777" w:rsidR="00EC0BD2" w:rsidRDefault="00753B5A">
      <w:pPr>
        <w:ind w:left="209"/>
        <w:rPr>
          <w:rFonts w:ascii="Arial"/>
          <w:sz w:val="9"/>
        </w:rPr>
      </w:pPr>
      <w:r>
        <w:rPr>
          <w:rFonts w:ascii="Arial"/>
          <w:w w:val="105"/>
          <w:sz w:val="9"/>
        </w:rPr>
        <w:t>319</w:t>
      </w:r>
    </w:p>
    <w:p w14:paraId="413E5DD1" w14:textId="77777777" w:rsidR="00EC0BD2" w:rsidRDefault="00753B5A">
      <w:pPr>
        <w:pStyle w:val="Textkrper"/>
        <w:spacing w:before="117" w:line="252" w:lineRule="auto"/>
        <w:ind w:left="159" w:right="1034" w:firstLine="239"/>
        <w:jc w:val="both"/>
      </w:pPr>
      <w:r>
        <w:br w:type="column"/>
      </w:r>
      <w:r>
        <w:rPr>
          <w:w w:val="105"/>
        </w:rPr>
        <w:lastRenderedPageBreak/>
        <w:t>Inspired by previous machine learning approaches to likelihood-free inference (</w:t>
      </w:r>
      <w:hyperlink w:anchor="_bookmark18" w:history="1">
        <w:r>
          <w:rPr>
            <w:color w:val="0000FF"/>
            <w:w w:val="105"/>
          </w:rPr>
          <w:t>5</w:t>
        </w:r>
      </w:hyperlink>
      <w:r>
        <w:rPr>
          <w:w w:val="105"/>
        </w:rPr>
        <w:t xml:space="preserve">, </w:t>
      </w:r>
      <w:hyperlink w:anchor="_bookmark19" w:history="1">
        <w:r>
          <w:rPr>
            <w:color w:val="0000FF"/>
            <w:w w:val="105"/>
          </w:rPr>
          <w:t>6</w:t>
        </w:r>
      </w:hyperlink>
      <w:r>
        <w:rPr>
          <w:w w:val="105"/>
        </w:rPr>
        <w:t xml:space="preserve">, </w:t>
      </w:r>
      <w:hyperlink w:anchor="_bookmark32" w:history="1">
        <w:r>
          <w:rPr>
            <w:color w:val="0000FF"/>
            <w:w w:val="105"/>
          </w:rPr>
          <w:t>18</w:t>
        </w:r>
      </w:hyperlink>
      <w:r>
        <w:rPr>
          <w:w w:val="105"/>
        </w:rPr>
        <w:t>–</w:t>
      </w:r>
      <w:hyperlink w:anchor="_bookmark35" w:history="1">
        <w:r>
          <w:rPr>
            <w:color w:val="0000FF"/>
            <w:w w:val="105"/>
          </w:rPr>
          <w:t>22</w:t>
        </w:r>
      </w:hyperlink>
      <w:r>
        <w:rPr>
          <w:w w:val="105"/>
        </w:rPr>
        <w:t>), our method shares many of the advantages of these methods and further overcomes some of their important limitations.</w:t>
      </w:r>
    </w:p>
    <w:p w14:paraId="10A204F4" w14:textId="77777777" w:rsidR="00EC0BD2" w:rsidRDefault="00753B5A">
      <w:pPr>
        <w:pStyle w:val="Textkrper"/>
        <w:spacing w:before="7" w:line="252" w:lineRule="auto"/>
        <w:ind w:left="159" w:right="1033" w:firstLine="239"/>
        <w:jc w:val="both"/>
      </w:pPr>
      <w:r>
        <w:rPr>
          <w:w w:val="110"/>
        </w:rPr>
        <w:t xml:space="preserve">First, the introduction of separate summary and inference neural network modules renders the invertible inference module independent of the shape or the size of the observed data. This is achieved </w:t>
      </w:r>
      <w:r>
        <w:rPr>
          <w:spacing w:val="-3"/>
          <w:w w:val="110"/>
        </w:rPr>
        <w:t xml:space="preserve">by </w:t>
      </w:r>
      <w:r>
        <w:rPr>
          <w:w w:val="110"/>
        </w:rPr>
        <w:t xml:space="preserve">learning a fixed-size vector representation of the data through the summary module in an automatic, data-driven manner.  This is particularly useful in settings where the   </w:t>
      </w:r>
      <w:r>
        <w:rPr>
          <w:spacing w:val="49"/>
          <w:w w:val="110"/>
        </w:rPr>
        <w:t xml:space="preserve"> </w:t>
      </w:r>
      <w:r>
        <w:rPr>
          <w:w w:val="110"/>
        </w:rPr>
        <w:t xml:space="preserve">most informative summary statistics are not known and thus potential information is lost through the choice of </w:t>
      </w:r>
      <w:proofErr w:type="gramStart"/>
      <w:r>
        <w:rPr>
          <w:w w:val="110"/>
        </w:rPr>
        <w:t>suboptimal  summary</w:t>
      </w:r>
      <w:proofErr w:type="gramEnd"/>
      <w:r>
        <w:rPr>
          <w:w w:val="110"/>
        </w:rPr>
        <w:t xml:space="preserve"> function. </w:t>
      </w:r>
      <w:r>
        <w:rPr>
          <w:spacing w:val="-3"/>
          <w:w w:val="110"/>
        </w:rPr>
        <w:t xml:space="preserve">However, </w:t>
      </w:r>
      <w:r>
        <w:rPr>
          <w:w w:val="110"/>
        </w:rPr>
        <w:t xml:space="preserve">if informative or even </w:t>
      </w:r>
      <w:r>
        <w:rPr>
          <w:i/>
          <w:w w:val="110"/>
        </w:rPr>
        <w:t xml:space="preserve">sufficient </w:t>
      </w:r>
      <w:r>
        <w:rPr>
          <w:w w:val="110"/>
        </w:rPr>
        <w:t xml:space="preserve">statistics are </w:t>
      </w:r>
      <w:r>
        <w:rPr>
          <w:spacing w:val="-3"/>
          <w:w w:val="110"/>
        </w:rPr>
        <w:t xml:space="preserve">available </w:t>
      </w:r>
      <w:r>
        <w:rPr>
          <w:w w:val="110"/>
        </w:rPr>
        <w:t>in a given domain, one might dispose with the</w:t>
      </w:r>
      <w:r>
        <w:rPr>
          <w:spacing w:val="12"/>
          <w:w w:val="110"/>
        </w:rPr>
        <w:t xml:space="preserve"> </w:t>
      </w:r>
      <w:r>
        <w:rPr>
          <w:w w:val="110"/>
        </w:rPr>
        <w:t>summary</w:t>
      </w:r>
      <w:r>
        <w:rPr>
          <w:spacing w:val="13"/>
          <w:w w:val="110"/>
        </w:rPr>
        <w:t xml:space="preserve"> </w:t>
      </w:r>
      <w:r>
        <w:rPr>
          <w:w w:val="110"/>
        </w:rPr>
        <w:t>module</w:t>
      </w:r>
      <w:r>
        <w:rPr>
          <w:spacing w:val="12"/>
          <w:w w:val="110"/>
        </w:rPr>
        <w:t xml:space="preserve"> </w:t>
      </w:r>
      <w:r>
        <w:rPr>
          <w:w w:val="110"/>
        </w:rPr>
        <w:t>altogether</w:t>
      </w:r>
      <w:r>
        <w:rPr>
          <w:spacing w:val="13"/>
          <w:w w:val="110"/>
        </w:rPr>
        <w:t xml:space="preserve"> </w:t>
      </w:r>
      <w:r>
        <w:rPr>
          <w:w w:val="110"/>
        </w:rPr>
        <w:t>and</w:t>
      </w:r>
      <w:r>
        <w:rPr>
          <w:spacing w:val="12"/>
          <w:w w:val="110"/>
        </w:rPr>
        <w:t xml:space="preserve"> </w:t>
      </w:r>
      <w:r>
        <w:rPr>
          <w:w w:val="110"/>
        </w:rPr>
        <w:t>feed</w:t>
      </w:r>
      <w:r>
        <w:rPr>
          <w:spacing w:val="13"/>
          <w:w w:val="110"/>
        </w:rPr>
        <w:t xml:space="preserve"> </w:t>
      </w:r>
      <w:r>
        <w:rPr>
          <w:w w:val="110"/>
        </w:rPr>
        <w:t>the</w:t>
      </w:r>
      <w:r>
        <w:rPr>
          <w:spacing w:val="13"/>
          <w:w w:val="110"/>
        </w:rPr>
        <w:t xml:space="preserve"> </w:t>
      </w:r>
      <w:r>
        <w:rPr>
          <w:w w:val="110"/>
        </w:rPr>
        <w:t>summary</w:t>
      </w:r>
      <w:r>
        <w:rPr>
          <w:spacing w:val="12"/>
          <w:w w:val="110"/>
        </w:rPr>
        <w:t xml:space="preserve"> </w:t>
      </w:r>
      <w:r>
        <w:rPr>
          <w:w w:val="110"/>
        </w:rPr>
        <w:t>statistics</w:t>
      </w:r>
      <w:r>
        <w:rPr>
          <w:spacing w:val="13"/>
          <w:w w:val="110"/>
        </w:rPr>
        <w:t xml:space="preserve"> </w:t>
      </w:r>
      <w:r>
        <w:rPr>
          <w:w w:val="110"/>
        </w:rPr>
        <w:t>directly</w:t>
      </w:r>
      <w:r>
        <w:rPr>
          <w:spacing w:val="12"/>
          <w:w w:val="110"/>
        </w:rPr>
        <w:t xml:space="preserve"> </w:t>
      </w:r>
      <w:r>
        <w:rPr>
          <w:w w:val="110"/>
        </w:rPr>
        <w:t>to</w:t>
      </w:r>
      <w:r>
        <w:rPr>
          <w:spacing w:val="13"/>
          <w:w w:val="110"/>
        </w:rPr>
        <w:t xml:space="preserve"> </w:t>
      </w:r>
      <w:r>
        <w:rPr>
          <w:w w:val="110"/>
        </w:rPr>
        <w:t>the</w:t>
      </w:r>
      <w:r>
        <w:rPr>
          <w:spacing w:val="12"/>
          <w:w w:val="110"/>
        </w:rPr>
        <w:t xml:space="preserve"> </w:t>
      </w:r>
      <w:proofErr w:type="spellStart"/>
      <w:r>
        <w:rPr>
          <w:w w:val="110"/>
        </w:rPr>
        <w:t>cINN</w:t>
      </w:r>
      <w:proofErr w:type="spellEnd"/>
      <w:r>
        <w:rPr>
          <w:w w:val="110"/>
        </w:rPr>
        <w:t>.</w:t>
      </w:r>
    </w:p>
    <w:p w14:paraId="32A4B8F1" w14:textId="2C9D8C78" w:rsidR="00EC0BD2" w:rsidRDefault="00753B5A">
      <w:pPr>
        <w:pStyle w:val="Textkrper"/>
        <w:spacing w:before="11" w:line="252" w:lineRule="auto"/>
        <w:ind w:left="159" w:right="1029" w:firstLine="239"/>
        <w:jc w:val="both"/>
      </w:pPr>
      <w:r>
        <w:rPr>
          <w:w w:val="110"/>
        </w:rPr>
        <w:t>Second,</w:t>
      </w:r>
      <w:r>
        <w:rPr>
          <w:spacing w:val="-3"/>
          <w:w w:val="110"/>
        </w:rPr>
        <w:t xml:space="preserve"> we </w:t>
      </w:r>
      <w:r>
        <w:rPr>
          <w:w w:val="110"/>
        </w:rPr>
        <w:t>showed</w:t>
      </w:r>
      <w:r>
        <w:rPr>
          <w:spacing w:val="-3"/>
          <w:w w:val="110"/>
        </w:rPr>
        <w:t xml:space="preserve"> </w:t>
      </w:r>
      <w:r>
        <w:rPr>
          <w:w w:val="110"/>
        </w:rPr>
        <w:t>that</w:t>
      </w:r>
      <w:r>
        <w:rPr>
          <w:spacing w:val="-3"/>
          <w:w w:val="110"/>
        </w:rPr>
        <w:t xml:space="preserve"> </w:t>
      </w:r>
      <w:r>
        <w:rPr>
          <w:w w:val="110"/>
        </w:rPr>
        <w:t>the</w:t>
      </w:r>
      <w:r>
        <w:rPr>
          <w:spacing w:val="-3"/>
          <w:w w:val="110"/>
        </w:rPr>
        <w:t xml:space="preserve"> </w:t>
      </w:r>
      <w:r>
        <w:rPr>
          <w:w w:val="110"/>
        </w:rPr>
        <w:t>ML</w:t>
      </w:r>
      <w:r>
        <w:rPr>
          <w:spacing w:val="-3"/>
          <w:w w:val="110"/>
        </w:rPr>
        <w:t xml:space="preserve"> </w:t>
      </w:r>
      <w:r>
        <w:rPr>
          <w:w w:val="110"/>
        </w:rPr>
        <w:t>loss</w:t>
      </w:r>
      <w:r>
        <w:rPr>
          <w:spacing w:val="-2"/>
          <w:w w:val="110"/>
        </w:rPr>
        <w:t xml:space="preserve"> </w:t>
      </w:r>
      <w:r>
        <w:rPr>
          <w:w w:val="110"/>
        </w:rPr>
        <w:t>directly</w:t>
      </w:r>
      <w:r>
        <w:rPr>
          <w:spacing w:val="-3"/>
          <w:w w:val="110"/>
        </w:rPr>
        <w:t xml:space="preserve"> </w:t>
      </w:r>
      <w:r>
        <w:rPr>
          <w:w w:val="110"/>
        </w:rPr>
        <w:t>maximizes</w:t>
      </w:r>
      <w:r>
        <w:rPr>
          <w:spacing w:val="-3"/>
          <w:w w:val="110"/>
        </w:rPr>
        <w:t xml:space="preserve"> </w:t>
      </w:r>
      <w:r>
        <w:rPr>
          <w:w w:val="110"/>
        </w:rPr>
        <w:t>the</w:t>
      </w:r>
      <w:r>
        <w:rPr>
          <w:spacing w:val="-3"/>
          <w:w w:val="110"/>
        </w:rPr>
        <w:t xml:space="preserve"> </w:t>
      </w:r>
      <w:r>
        <w:rPr>
          <w:w w:val="110"/>
        </w:rPr>
        <w:t>posterior</w:t>
      </w:r>
      <w:r>
        <w:rPr>
          <w:spacing w:val="-3"/>
          <w:w w:val="110"/>
        </w:rPr>
        <w:t xml:space="preserve"> over </w:t>
      </w:r>
      <w:r>
        <w:rPr>
          <w:w w:val="110"/>
        </w:rPr>
        <w:t>model</w:t>
      </w:r>
      <w:r>
        <w:rPr>
          <w:spacing w:val="-3"/>
          <w:w w:val="110"/>
        </w:rPr>
        <w:t xml:space="preserve"> </w:t>
      </w:r>
      <w:r>
        <w:rPr>
          <w:w w:val="110"/>
        </w:rPr>
        <w:t>parameters</w:t>
      </w:r>
      <w:r>
        <w:rPr>
          <w:spacing w:val="-2"/>
          <w:w w:val="110"/>
        </w:rPr>
        <w:t xml:space="preserve"> </w:t>
      </w:r>
      <w:r>
        <w:rPr>
          <w:w w:val="110"/>
        </w:rPr>
        <w:t>of</w:t>
      </w:r>
      <w:r>
        <w:rPr>
          <w:spacing w:val="-3"/>
          <w:w w:val="110"/>
        </w:rPr>
        <w:t xml:space="preserve"> </w:t>
      </w:r>
      <w:r>
        <w:rPr>
          <w:w w:val="110"/>
        </w:rPr>
        <w:t>interest,</w:t>
      </w:r>
      <w:r>
        <w:rPr>
          <w:spacing w:val="-2"/>
          <w:w w:val="110"/>
        </w:rPr>
        <w:t xml:space="preserve"> </w:t>
      </w:r>
      <w:r>
        <w:rPr>
          <w:w w:val="110"/>
        </w:rPr>
        <w:t>which</w:t>
      </w:r>
      <w:r>
        <w:rPr>
          <w:spacing w:val="-3"/>
          <w:w w:val="110"/>
        </w:rPr>
        <w:t xml:space="preserve"> </w:t>
      </w:r>
      <w:r>
        <w:rPr>
          <w:w w:val="110"/>
        </w:rPr>
        <w:t>is</w:t>
      </w:r>
      <w:r>
        <w:rPr>
          <w:spacing w:val="-3"/>
          <w:w w:val="110"/>
        </w:rPr>
        <w:t xml:space="preserve"> </w:t>
      </w:r>
      <w:r>
        <w:rPr>
          <w:w w:val="110"/>
        </w:rPr>
        <w:t>in</w:t>
      </w:r>
      <w:r>
        <w:rPr>
          <w:spacing w:val="-3"/>
          <w:w w:val="110"/>
        </w:rPr>
        <w:t xml:space="preserve"> </w:t>
      </w:r>
      <w:r>
        <w:rPr>
          <w:w w:val="110"/>
        </w:rPr>
        <w:t>contrast to ELBO-based methods which optimize a lower-bound on the posterior (</w:t>
      </w:r>
      <w:hyperlink w:anchor="_bookmark35" w:history="1">
        <w:r>
          <w:rPr>
            <w:color w:val="0000FF"/>
            <w:w w:val="110"/>
          </w:rPr>
          <w:t>22</w:t>
        </w:r>
      </w:hyperlink>
      <w:r>
        <w:rPr>
          <w:w w:val="110"/>
        </w:rPr>
        <w:t xml:space="preserve">, </w:t>
      </w:r>
      <w:hyperlink w:anchor="_bookmark44" w:history="1">
        <w:r>
          <w:rPr>
            <w:color w:val="0000FF"/>
            <w:w w:val="110"/>
          </w:rPr>
          <w:t>32</w:t>
        </w:r>
      </w:hyperlink>
      <w:r>
        <w:rPr>
          <w:w w:val="110"/>
        </w:rPr>
        <w:t>). Thus, inference is exact when the ML is  minimized</w:t>
      </w:r>
      <w:r>
        <w:rPr>
          <w:spacing w:val="-8"/>
          <w:w w:val="110"/>
        </w:rPr>
        <w:t xml:space="preserve"> </w:t>
      </w:r>
      <w:r>
        <w:rPr>
          <w:w w:val="110"/>
        </w:rPr>
        <w:t>(</w:t>
      </w:r>
      <w:hyperlink w:anchor="_bookmark37" w:history="1">
        <w:r>
          <w:rPr>
            <w:color w:val="0000FF"/>
            <w:w w:val="110"/>
          </w:rPr>
          <w:t>24</w:t>
        </w:r>
      </w:hyperlink>
      <w:r>
        <w:rPr>
          <w:w w:val="110"/>
        </w:rPr>
        <w:t>,</w:t>
      </w:r>
      <w:r>
        <w:rPr>
          <w:spacing w:val="-8"/>
          <w:w w:val="110"/>
        </w:rPr>
        <w:t xml:space="preserve"> </w:t>
      </w:r>
      <w:hyperlink w:anchor="_bookmark38" w:history="1">
        <w:r>
          <w:rPr>
            <w:color w:val="0000FF"/>
            <w:w w:val="110"/>
          </w:rPr>
          <w:t>26</w:t>
        </w:r>
      </w:hyperlink>
      <w:r>
        <w:rPr>
          <w:w w:val="110"/>
        </w:rPr>
        <w:t>).</w:t>
      </w:r>
      <w:r>
        <w:rPr>
          <w:spacing w:val="7"/>
          <w:w w:val="110"/>
        </w:rPr>
        <w:t xml:space="preserve"> </w:t>
      </w:r>
      <w:r>
        <w:rPr>
          <w:w w:val="110"/>
        </w:rPr>
        <w:t>This</w:t>
      </w:r>
      <w:r>
        <w:rPr>
          <w:spacing w:val="-8"/>
          <w:w w:val="110"/>
        </w:rPr>
        <w:t xml:space="preserve"> </w:t>
      </w:r>
      <w:r>
        <w:rPr>
          <w:i/>
          <w:w w:val="110"/>
        </w:rPr>
        <w:t>optimal</w:t>
      </w:r>
      <w:r>
        <w:rPr>
          <w:i/>
          <w:spacing w:val="-4"/>
          <w:w w:val="110"/>
        </w:rPr>
        <w:t xml:space="preserve"> </w:t>
      </w:r>
      <w:r>
        <w:rPr>
          <w:i/>
          <w:w w:val="110"/>
        </w:rPr>
        <w:t>performance</w:t>
      </w:r>
      <w:r>
        <w:rPr>
          <w:i/>
          <w:spacing w:val="-4"/>
          <w:w w:val="110"/>
        </w:rPr>
        <w:t xml:space="preserve"> </w:t>
      </w:r>
      <w:r>
        <w:rPr>
          <w:w w:val="110"/>
        </w:rPr>
        <w:t>claim</w:t>
      </w:r>
      <w:r>
        <w:rPr>
          <w:spacing w:val="-7"/>
          <w:w w:val="110"/>
        </w:rPr>
        <w:t xml:space="preserve"> </w:t>
      </w:r>
      <w:r>
        <w:rPr>
          <w:w w:val="110"/>
        </w:rPr>
        <w:t>is</w:t>
      </w:r>
      <w:r>
        <w:rPr>
          <w:spacing w:val="-7"/>
          <w:w w:val="110"/>
        </w:rPr>
        <w:t xml:space="preserve"> </w:t>
      </w:r>
      <w:r>
        <w:rPr>
          <w:w w:val="110"/>
        </w:rPr>
        <w:t>confirmed</w:t>
      </w:r>
      <w:r>
        <w:rPr>
          <w:spacing w:val="-8"/>
          <w:w w:val="110"/>
        </w:rPr>
        <w:t xml:space="preserve"> </w:t>
      </w:r>
      <w:r>
        <w:rPr>
          <w:spacing w:val="-3"/>
          <w:w w:val="110"/>
        </w:rPr>
        <w:t>by</w:t>
      </w:r>
      <w:r>
        <w:rPr>
          <w:spacing w:val="-7"/>
          <w:w w:val="110"/>
        </w:rPr>
        <w:t xml:space="preserve"> </w:t>
      </w:r>
      <w:r>
        <w:rPr>
          <w:w w:val="110"/>
        </w:rPr>
        <w:t>our</w:t>
      </w:r>
      <w:r>
        <w:rPr>
          <w:spacing w:val="-7"/>
          <w:w w:val="110"/>
        </w:rPr>
        <w:t xml:space="preserve"> </w:t>
      </w:r>
      <w:r>
        <w:rPr>
          <w:spacing w:val="-3"/>
          <w:w w:val="110"/>
        </w:rPr>
        <w:t>toy</w:t>
      </w:r>
      <w:r>
        <w:rPr>
          <w:spacing w:val="-8"/>
          <w:w w:val="110"/>
        </w:rPr>
        <w:t xml:space="preserve"> </w:t>
      </w:r>
      <w:r>
        <w:rPr>
          <w:w w:val="110"/>
        </w:rPr>
        <w:t>Bayesian</w:t>
      </w:r>
      <w:r>
        <w:rPr>
          <w:spacing w:val="-7"/>
          <w:w w:val="110"/>
        </w:rPr>
        <w:t xml:space="preserve"> </w:t>
      </w:r>
      <w:r>
        <w:rPr>
          <w:w w:val="110"/>
        </w:rPr>
        <w:t>regression</w:t>
      </w:r>
      <w:r>
        <w:rPr>
          <w:spacing w:val="-7"/>
          <w:w w:val="110"/>
        </w:rPr>
        <w:t xml:space="preserve"> </w:t>
      </w:r>
      <w:proofErr w:type="gramStart"/>
      <w:r>
        <w:rPr>
          <w:w w:val="110"/>
        </w:rPr>
        <w:t>example,</w:t>
      </w:r>
      <w:proofErr w:type="gramEnd"/>
      <w:r>
        <w:rPr>
          <w:spacing w:val="-8"/>
          <w:w w:val="110"/>
        </w:rPr>
        <w:t xml:space="preserve"> </w:t>
      </w:r>
      <w:r>
        <w:rPr>
          <w:w w:val="110"/>
        </w:rPr>
        <w:t>in</w:t>
      </w:r>
      <w:r>
        <w:rPr>
          <w:spacing w:val="-7"/>
          <w:w w:val="110"/>
        </w:rPr>
        <w:t xml:space="preserve"> </w:t>
      </w:r>
      <w:r>
        <w:rPr>
          <w:w w:val="110"/>
        </w:rPr>
        <w:t>which</w:t>
      </w:r>
      <w:r>
        <w:rPr>
          <w:spacing w:val="-7"/>
          <w:w w:val="110"/>
        </w:rPr>
        <w:t xml:space="preserve"> </w:t>
      </w:r>
      <w:r>
        <w:rPr>
          <w:spacing w:val="-3"/>
          <w:w w:val="110"/>
        </w:rPr>
        <w:t>we</w:t>
      </w:r>
      <w:r>
        <w:rPr>
          <w:spacing w:val="-8"/>
          <w:w w:val="110"/>
        </w:rPr>
        <w:t xml:space="preserve"> </w:t>
      </w:r>
      <w:r>
        <w:rPr>
          <w:w w:val="110"/>
        </w:rPr>
        <w:t xml:space="preserve">observe negligibly small deviations from the form of the true posterior. Further, researchers are often interested in some summary of the posterior, for instance, the posterior mean or the posterior </w:t>
      </w:r>
      <w:r>
        <w:rPr>
          <w:spacing w:val="-3"/>
          <w:w w:val="110"/>
        </w:rPr>
        <w:t xml:space="preserve">variance </w:t>
      </w:r>
      <w:r>
        <w:rPr>
          <w:w w:val="110"/>
        </w:rPr>
        <w:t>(</w:t>
      </w:r>
      <w:hyperlink w:anchor="_bookmark32" w:history="1">
        <w:r>
          <w:rPr>
            <w:color w:val="0000FF"/>
            <w:w w:val="110"/>
          </w:rPr>
          <w:t>18</w:t>
        </w:r>
      </w:hyperlink>
      <w:r>
        <w:rPr>
          <w:w w:val="110"/>
        </w:rPr>
        <w:t xml:space="preserve">, </w:t>
      </w:r>
      <w:hyperlink w:anchor="_bookmark34" w:history="1">
        <w:r>
          <w:rPr>
            <w:color w:val="0000FF"/>
            <w:w w:val="110"/>
          </w:rPr>
          <w:t>20</w:t>
        </w:r>
      </w:hyperlink>
      <w:r>
        <w:rPr>
          <w:w w:val="110"/>
        </w:rPr>
        <w:t xml:space="preserve">). </w:t>
      </w:r>
      <w:r>
        <w:rPr>
          <w:spacing w:val="-8"/>
          <w:w w:val="110"/>
        </w:rPr>
        <w:t xml:space="preserve">We </w:t>
      </w:r>
      <w:r>
        <w:rPr>
          <w:w w:val="110"/>
        </w:rPr>
        <w:t xml:space="preserve">demonstrated that our method exhibits excellent recovery of the posterior means throughout the examples. </w:t>
      </w:r>
      <w:r>
        <w:rPr>
          <w:spacing w:val="-8"/>
          <w:w w:val="110"/>
        </w:rPr>
        <w:t xml:space="preserve">We </w:t>
      </w:r>
      <w:r>
        <w:rPr>
          <w:w w:val="110"/>
        </w:rPr>
        <w:t xml:space="preserve">also showed that the recovery becomes better with increasing number of observed data points, while the </w:t>
      </w:r>
      <w:r>
        <w:rPr>
          <w:spacing w:val="-3"/>
          <w:w w:val="110"/>
        </w:rPr>
        <w:t xml:space="preserve">variance </w:t>
      </w:r>
      <w:r>
        <w:rPr>
          <w:w w:val="110"/>
        </w:rPr>
        <w:t xml:space="preserve">of the estimates becomes </w:t>
      </w:r>
      <w:del w:id="278" w:author="andreas.voss" w:date="2019-07-09T14:58:00Z">
        <w:r w:rsidDel="005D3C05">
          <w:rPr>
            <w:w w:val="110"/>
          </w:rPr>
          <w:delText>larger</w:delText>
        </w:r>
      </w:del>
      <w:ins w:id="279" w:author="andreas.voss" w:date="2019-07-09T14:58:00Z">
        <w:r w:rsidR="005D3C05">
          <w:rPr>
            <w:w w:val="110"/>
          </w:rPr>
          <w:t>smaller</w:t>
        </w:r>
      </w:ins>
      <w:r>
        <w:rPr>
          <w:w w:val="110"/>
        </w:rPr>
        <w:t xml:space="preserve">. This is an important and highly desirable property of </w:t>
      </w:r>
      <w:r>
        <w:rPr>
          <w:spacing w:val="-3"/>
          <w:w w:val="110"/>
        </w:rPr>
        <w:t xml:space="preserve">any </w:t>
      </w:r>
      <w:r>
        <w:rPr>
          <w:w w:val="110"/>
        </w:rPr>
        <w:t>parameter estimation method, as it mirrors the increase in information following increasing number of data</w:t>
      </w:r>
      <w:r>
        <w:rPr>
          <w:spacing w:val="23"/>
          <w:w w:val="110"/>
        </w:rPr>
        <w:t xml:space="preserve"> </w:t>
      </w:r>
      <w:r>
        <w:rPr>
          <w:w w:val="110"/>
        </w:rPr>
        <w:t>points.</w:t>
      </w:r>
    </w:p>
    <w:p w14:paraId="7457C725" w14:textId="32DBC294" w:rsidR="00EC0BD2" w:rsidRDefault="0043734F">
      <w:pPr>
        <w:pStyle w:val="Textkrper"/>
        <w:spacing w:before="13" w:line="252" w:lineRule="auto"/>
        <w:ind w:left="150" w:right="1010" w:firstLine="248"/>
        <w:jc w:val="both"/>
      </w:pPr>
      <w:r>
        <w:rPr>
          <w:noProof/>
          <w:lang w:val="de-DE" w:eastAsia="de-DE"/>
        </w:rPr>
        <mc:AlternateContent>
          <mc:Choice Requires="wps">
            <w:drawing>
              <wp:anchor distT="0" distB="0" distL="114300" distR="114300" simplePos="0" relativeHeight="251696128" behindDoc="1" locked="0" layoutInCell="1" allowOverlap="1" wp14:anchorId="18BD5868" wp14:editId="32F556FD">
                <wp:simplePos x="0" y="0"/>
                <wp:positionH relativeFrom="page">
                  <wp:posOffset>2156460</wp:posOffset>
                </wp:positionH>
                <wp:positionV relativeFrom="paragraph">
                  <wp:posOffset>1363980</wp:posOffset>
                </wp:positionV>
                <wp:extent cx="3448685" cy="1080135"/>
                <wp:effectExtent l="0" t="989330" r="0" b="864235"/>
                <wp:wrapNone/>
                <wp:docPr id="12" name="WordArt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448685" cy="10801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DD93760"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8BD5868" id="WordArt 3" o:spid="_x0000_s1114" type="#_x0000_t202" style="position:absolute;left:0;text-align:left;margin-left:169.8pt;margin-top:107.4pt;width:271.55pt;height:85.05pt;rotation:-45;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" filled="f" stroked="f">
                <v:stroke joinstyle="round"/>
                <o:lock v:ext="edit" shapetype="t"/>
                <v:textbox style="mso-fit-shape-to-text:t">
                  <w:txbxContent>
                    <w:p w14:paraId="2DD93760"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DRAFT</w:t>
                      </w:r>
                    </w:p>
                  </w:txbxContent>
                </v:textbox>
                <w10:wrap anchorx="page"/>
              </v:shape>
            </w:pict>
          </mc:Fallback>
        </mc:AlternateContent>
      </w:r>
      <w:r w:rsidR="00753B5A">
        <w:rPr>
          <w:w w:val="110"/>
        </w:rPr>
        <w:t xml:space="preserve">Third, the largest computational cost of our method is paid during training. Once trained, the networks can </w:t>
      </w:r>
      <w:r w:rsidR="00753B5A">
        <w:rPr>
          <w:spacing w:val="2"/>
          <w:w w:val="110"/>
        </w:rPr>
        <w:t xml:space="preserve">be </w:t>
      </w:r>
      <w:r w:rsidR="00753B5A">
        <w:rPr>
          <w:w w:val="110"/>
        </w:rPr>
        <w:t xml:space="preserve">used and reused to perform inference on large numbers of datasets within seconds and across a given research domain.  Indeed, there  are many instances of research domains where a single model is extensively explored and independently fitted </w:t>
      </w:r>
      <w:r w:rsidR="00753B5A">
        <w:rPr>
          <w:spacing w:val="-3"/>
          <w:w w:val="110"/>
        </w:rPr>
        <w:t xml:space="preserve">by </w:t>
      </w:r>
      <w:r w:rsidR="00753B5A">
        <w:rPr>
          <w:w w:val="110"/>
        </w:rPr>
        <w:t>multiple  researches to test scientific hypotheses (</w:t>
      </w:r>
      <w:hyperlink w:anchor="_bookmark14" w:history="1">
        <w:r w:rsidR="00753B5A">
          <w:rPr>
            <w:color w:val="0000FF"/>
            <w:w w:val="110"/>
          </w:rPr>
          <w:t>1</w:t>
        </w:r>
      </w:hyperlink>
      <w:r w:rsidR="00753B5A">
        <w:rPr>
          <w:w w:val="110"/>
        </w:rPr>
        <w:t xml:space="preserve">, </w:t>
      </w:r>
      <w:hyperlink w:anchor="_bookmark48" w:history="1">
        <w:r w:rsidR="00753B5A">
          <w:rPr>
            <w:color w:val="0000FF"/>
            <w:w w:val="110"/>
          </w:rPr>
          <w:t>36</w:t>
        </w:r>
      </w:hyperlink>
      <w:r w:rsidR="00753B5A">
        <w:rPr>
          <w:w w:val="110"/>
        </w:rPr>
        <w:t xml:space="preserve">, </w:t>
      </w:r>
      <w:hyperlink w:anchor="_bookmark50" w:history="1">
        <w:r w:rsidR="00753B5A">
          <w:rPr>
            <w:color w:val="0000FF"/>
            <w:w w:val="110"/>
          </w:rPr>
          <w:t>38</w:t>
        </w:r>
      </w:hyperlink>
      <w:r w:rsidR="00753B5A">
        <w:rPr>
          <w:w w:val="110"/>
        </w:rPr>
        <w:t xml:space="preserve">, </w:t>
      </w:r>
      <w:hyperlink w:anchor="_bookmark53" w:history="1">
        <w:r w:rsidR="00753B5A">
          <w:rPr>
            <w:color w:val="0000FF"/>
            <w:w w:val="110"/>
          </w:rPr>
          <w:t>41</w:t>
        </w:r>
      </w:hyperlink>
      <w:r w:rsidR="00753B5A">
        <w:rPr>
          <w:w w:val="110"/>
        </w:rPr>
        <w:t>). These research domains are expected to benefit the most from learning the “model universe” once and then inverting the model multiple times for rapid inference on different datasets. In this regard, our method is similar to the recently introduced prepaid method (</w:t>
      </w:r>
      <w:hyperlink w:anchor="_bookmark33" w:history="1">
        <w:r w:rsidR="00753B5A">
          <w:rPr>
            <w:color w:val="0000FF"/>
            <w:w w:val="110"/>
          </w:rPr>
          <w:t>19</w:t>
        </w:r>
      </w:hyperlink>
      <w:r w:rsidR="00753B5A">
        <w:rPr>
          <w:w w:val="110"/>
        </w:rPr>
        <w:t xml:space="preserve">) which uses a database of pre-computed summary statistics and nearest-neighbors for inference. Note, </w:t>
      </w:r>
      <w:r w:rsidR="00753B5A">
        <w:rPr>
          <w:spacing w:val="-3"/>
          <w:w w:val="110"/>
        </w:rPr>
        <w:t xml:space="preserve">however, </w:t>
      </w:r>
      <w:r w:rsidR="00753B5A">
        <w:rPr>
          <w:w w:val="110"/>
        </w:rPr>
        <w:t>that our method does not need to store training data</w:t>
      </w:r>
      <w:del w:id="280" w:author="andreas.voss" w:date="2019-07-09T15:02:00Z">
        <w:r w:rsidR="00753B5A" w:rsidDel="005D3C05">
          <w:rPr>
            <w:w w:val="110"/>
          </w:rPr>
          <w:delText xml:space="preserve"> on disk</w:delText>
        </w:r>
      </w:del>
      <w:r w:rsidR="00753B5A">
        <w:rPr>
          <w:w w:val="110"/>
        </w:rPr>
        <w:t xml:space="preserve">, since the </w:t>
      </w:r>
      <w:r w:rsidR="00753B5A">
        <w:rPr>
          <w:i/>
          <w:w w:val="110"/>
        </w:rPr>
        <w:t xml:space="preserve">knowledge </w:t>
      </w:r>
      <w:r w:rsidR="00753B5A">
        <w:rPr>
          <w:w w:val="110"/>
        </w:rPr>
        <w:t xml:space="preserve">about the relationship between data and parameters is compressed into the networks’ weights. This not only makes the global sharing of pre-trained parameter estimation networks across researchers extremely </w:t>
      </w:r>
      <w:r w:rsidR="00753B5A">
        <w:rPr>
          <w:spacing w:val="-4"/>
          <w:w w:val="110"/>
        </w:rPr>
        <w:t xml:space="preserve">easy, </w:t>
      </w:r>
      <w:r w:rsidR="00753B5A">
        <w:rPr>
          <w:w w:val="110"/>
        </w:rPr>
        <w:t xml:space="preserve">but also makes their local storage very efficient. Moreover, all computations </w:t>
      </w:r>
      <w:r w:rsidR="00753B5A">
        <w:rPr>
          <w:spacing w:val="-3"/>
          <w:w w:val="110"/>
        </w:rPr>
        <w:t xml:space="preserve">involved </w:t>
      </w:r>
      <w:r w:rsidR="00753B5A">
        <w:rPr>
          <w:w w:val="110"/>
        </w:rPr>
        <w:t xml:space="preserve">in our method benefit from a high degree of parallelism and can thus utilize the </w:t>
      </w:r>
      <w:r w:rsidR="00753B5A">
        <w:rPr>
          <w:spacing w:val="-3"/>
          <w:w w:val="110"/>
        </w:rPr>
        <w:t xml:space="preserve">advantages </w:t>
      </w:r>
      <w:r w:rsidR="00753B5A">
        <w:rPr>
          <w:w w:val="110"/>
        </w:rPr>
        <w:t>of modern</w:t>
      </w:r>
      <w:r w:rsidR="00753B5A">
        <w:rPr>
          <w:spacing w:val="27"/>
          <w:w w:val="110"/>
        </w:rPr>
        <w:t xml:space="preserve"> </w:t>
      </w:r>
      <w:r w:rsidR="00753B5A">
        <w:rPr>
          <w:w w:val="110"/>
        </w:rPr>
        <w:t>GPUs.</w:t>
      </w:r>
    </w:p>
    <w:p w14:paraId="667FCF39" w14:textId="77C724E1" w:rsidR="00EC0BD2" w:rsidRDefault="00753B5A">
      <w:pPr>
        <w:pStyle w:val="Textkrper"/>
        <w:spacing w:before="14" w:line="252" w:lineRule="auto"/>
        <w:ind w:left="159" w:right="997" w:firstLine="239"/>
        <w:jc w:val="both"/>
      </w:pPr>
      <w:r>
        <w:rPr>
          <w:w w:val="110"/>
        </w:rPr>
        <w:t xml:space="preserve">These </w:t>
      </w:r>
      <w:r>
        <w:rPr>
          <w:spacing w:val="-3"/>
          <w:w w:val="110"/>
        </w:rPr>
        <w:t xml:space="preserve">advantages </w:t>
      </w:r>
      <w:r>
        <w:rPr>
          <w:w w:val="110"/>
        </w:rPr>
        <w:t xml:space="preserve">notwithstanding, some limitations of the method deserve mention. Even though high-level deep learning libraries, such as </w:t>
      </w:r>
      <w:proofErr w:type="spellStart"/>
      <w:r>
        <w:rPr>
          <w:i/>
          <w:w w:val="110"/>
        </w:rPr>
        <w:t>TensorFlow</w:t>
      </w:r>
      <w:proofErr w:type="spellEnd"/>
      <w:r>
        <w:rPr>
          <w:i/>
          <w:w w:val="110"/>
        </w:rPr>
        <w:t xml:space="preserve"> </w:t>
      </w:r>
      <w:r>
        <w:rPr>
          <w:w w:val="110"/>
        </w:rPr>
        <w:t xml:space="preserve">or </w:t>
      </w:r>
      <w:r>
        <w:rPr>
          <w:i/>
          <w:spacing w:val="-5"/>
          <w:w w:val="110"/>
        </w:rPr>
        <w:t>Torch</w:t>
      </w:r>
      <w:r>
        <w:rPr>
          <w:spacing w:val="-5"/>
          <w:w w:val="110"/>
        </w:rPr>
        <w:t xml:space="preserve">, </w:t>
      </w:r>
      <w:r>
        <w:rPr>
          <w:w w:val="110"/>
        </w:rPr>
        <w:t xml:space="preserve">allow for rapid and relatively straightforward development of </w:t>
      </w:r>
      <w:r>
        <w:rPr>
          <w:spacing w:val="-3"/>
          <w:w w:val="110"/>
        </w:rPr>
        <w:t xml:space="preserve">various </w:t>
      </w:r>
      <w:r>
        <w:rPr>
          <w:w w:val="110"/>
        </w:rPr>
        <w:t xml:space="preserve">neural </w:t>
      </w:r>
      <w:r>
        <w:rPr>
          <w:spacing w:val="-3"/>
          <w:w w:val="110"/>
        </w:rPr>
        <w:t xml:space="preserve">network </w:t>
      </w:r>
      <w:r>
        <w:rPr>
          <w:w w:val="110"/>
        </w:rPr>
        <w:t xml:space="preserve">architectures, the implementational burden associated with the current method is still reasonably high. In order to ease the  understanding and independent application of the method, </w:t>
      </w:r>
      <w:r>
        <w:rPr>
          <w:spacing w:val="-3"/>
          <w:w w:val="110"/>
        </w:rPr>
        <w:t xml:space="preserve">we </w:t>
      </w:r>
      <w:r>
        <w:rPr>
          <w:w w:val="110"/>
        </w:rPr>
        <w:t>provide fully functioning code to reproduce and study all of the examples tackled in this paper (</w:t>
      </w:r>
      <w:hyperlink r:id="rId40">
        <w:r>
          <w:rPr>
            <w:color w:val="0000FF"/>
            <w:w w:val="110"/>
          </w:rPr>
          <w:t>https://github.com/stefanradev93/cINN</w:t>
        </w:r>
      </w:hyperlink>
      <w:r>
        <w:rPr>
          <w:w w:val="110"/>
        </w:rPr>
        <w:t xml:space="preserve">). In addition, </w:t>
      </w:r>
      <w:r>
        <w:rPr>
          <w:spacing w:val="-3"/>
          <w:w w:val="110"/>
        </w:rPr>
        <w:t xml:space="preserve">we </w:t>
      </w:r>
      <w:r>
        <w:rPr>
          <w:w w:val="110"/>
        </w:rPr>
        <w:t xml:space="preserve">also provide implementation of all tools for performance validation used throughout the paper. Moreover, </w:t>
      </w:r>
      <w:r>
        <w:rPr>
          <w:spacing w:val="-3"/>
          <w:w w:val="110"/>
        </w:rPr>
        <w:t xml:space="preserve">we </w:t>
      </w:r>
      <w:r>
        <w:rPr>
          <w:w w:val="110"/>
        </w:rPr>
        <w:t xml:space="preserve">are currently developing a general user-friendly software, which should abstract </w:t>
      </w:r>
      <w:r>
        <w:rPr>
          <w:spacing w:val="-5"/>
          <w:w w:val="110"/>
        </w:rPr>
        <w:t xml:space="preserve">away </w:t>
      </w:r>
      <w:r>
        <w:rPr>
          <w:w w:val="110"/>
        </w:rPr>
        <w:t xml:space="preserve">most of the methodological complexities from the user. Another potential shortcoming of the method is the seemingly overwhelming number of </w:t>
      </w:r>
      <w:proofErr w:type="spellStart"/>
      <w:r>
        <w:rPr>
          <w:w w:val="110"/>
        </w:rPr>
        <w:t>hyperparameters</w:t>
      </w:r>
      <w:proofErr w:type="spellEnd"/>
      <w:r>
        <w:rPr>
          <w:w w:val="110"/>
        </w:rPr>
        <w:t xml:space="preserve"> that might require fine-tuning </w:t>
      </w:r>
      <w:r>
        <w:rPr>
          <w:spacing w:val="-3"/>
          <w:w w:val="110"/>
        </w:rPr>
        <w:t xml:space="preserve">by </w:t>
      </w:r>
      <w:r>
        <w:rPr>
          <w:w w:val="110"/>
        </w:rPr>
        <w:t xml:space="preserve">the user for optimal performance on a given task. </w:t>
      </w:r>
      <w:r>
        <w:rPr>
          <w:spacing w:val="-3"/>
          <w:w w:val="110"/>
        </w:rPr>
        <w:t xml:space="preserve">However, we </w:t>
      </w:r>
      <w:r>
        <w:rPr>
          <w:w w:val="110"/>
        </w:rPr>
        <w:t xml:space="preserve">observe that many of the default </w:t>
      </w:r>
      <w:proofErr w:type="spellStart"/>
      <w:r>
        <w:rPr>
          <w:w w:val="110"/>
        </w:rPr>
        <w:t>hyperparameter</w:t>
      </w:r>
      <w:proofErr w:type="spellEnd"/>
      <w:r>
        <w:rPr>
          <w:w w:val="110"/>
        </w:rPr>
        <w:t xml:space="preserve"> </w:t>
      </w:r>
      <w:r>
        <w:rPr>
          <w:spacing w:val="-3"/>
          <w:w w:val="110"/>
        </w:rPr>
        <w:t xml:space="preserve">values </w:t>
      </w:r>
      <w:r>
        <w:rPr>
          <w:w w:val="110"/>
        </w:rPr>
        <w:t xml:space="preserve">are sufficient to achieve excellent performance, and starting with a relatively large default network of 10 ACBs does not appear to hurt performance or destabilize training, even if the mathematical model to </w:t>
      </w:r>
      <w:r>
        <w:rPr>
          <w:spacing w:val="2"/>
          <w:w w:val="110"/>
        </w:rPr>
        <w:t xml:space="preserve">be </w:t>
      </w:r>
      <w:r>
        <w:rPr>
          <w:w w:val="110"/>
        </w:rPr>
        <w:t xml:space="preserve">learned is relatively simple. </w:t>
      </w:r>
      <w:r>
        <w:rPr>
          <w:spacing w:val="-8"/>
          <w:w w:val="110"/>
        </w:rPr>
        <w:t xml:space="preserve">We </w:t>
      </w:r>
      <w:r>
        <w:rPr>
          <w:w w:val="110"/>
        </w:rPr>
        <w:t xml:space="preserve">expect that a single architecture </w:t>
      </w:r>
      <w:del w:id="281" w:author="andreas.voss" w:date="2019-07-09T15:03:00Z">
        <w:r w:rsidDel="005D3C05">
          <w:rPr>
            <w:w w:val="110"/>
          </w:rPr>
          <w:delText xml:space="preserve"> </w:delText>
        </w:r>
      </w:del>
      <w:r>
        <w:rPr>
          <w:w w:val="110"/>
        </w:rPr>
        <w:t>should</w:t>
      </w:r>
      <w:r>
        <w:rPr>
          <w:spacing w:val="-9"/>
          <w:w w:val="110"/>
        </w:rPr>
        <w:t xml:space="preserve"> </w:t>
      </w:r>
      <w:r>
        <w:rPr>
          <w:spacing w:val="2"/>
          <w:w w:val="110"/>
        </w:rPr>
        <w:t>be</w:t>
      </w:r>
      <w:r>
        <w:rPr>
          <w:spacing w:val="-9"/>
          <w:w w:val="110"/>
        </w:rPr>
        <w:t xml:space="preserve"> </w:t>
      </w:r>
      <w:r>
        <w:rPr>
          <w:w w:val="110"/>
        </w:rPr>
        <w:t>able</w:t>
      </w:r>
      <w:r>
        <w:rPr>
          <w:spacing w:val="-9"/>
          <w:w w:val="110"/>
        </w:rPr>
        <w:t xml:space="preserve"> </w:t>
      </w:r>
      <w:r>
        <w:rPr>
          <w:w w:val="110"/>
        </w:rPr>
        <w:t>to</w:t>
      </w:r>
      <w:r>
        <w:rPr>
          <w:spacing w:val="-9"/>
          <w:w w:val="110"/>
        </w:rPr>
        <w:t xml:space="preserve"> </w:t>
      </w:r>
      <w:r>
        <w:rPr>
          <w:w w:val="110"/>
        </w:rPr>
        <w:t>perform</w:t>
      </w:r>
      <w:r>
        <w:rPr>
          <w:spacing w:val="-9"/>
          <w:w w:val="110"/>
        </w:rPr>
        <w:t xml:space="preserve"> </w:t>
      </w:r>
      <w:r>
        <w:rPr>
          <w:w w:val="110"/>
        </w:rPr>
        <w:t>well</w:t>
      </w:r>
      <w:r>
        <w:rPr>
          <w:spacing w:val="-8"/>
          <w:w w:val="110"/>
        </w:rPr>
        <w:t xml:space="preserve"> </w:t>
      </w:r>
      <w:r>
        <w:rPr>
          <w:w w:val="110"/>
        </w:rPr>
        <w:t>on</w:t>
      </w:r>
      <w:r>
        <w:rPr>
          <w:spacing w:val="-9"/>
          <w:w w:val="110"/>
        </w:rPr>
        <w:t xml:space="preserve"> </w:t>
      </w:r>
      <w:r>
        <w:rPr>
          <w:w w:val="110"/>
        </w:rPr>
        <w:t>almost</w:t>
      </w:r>
      <w:r>
        <w:rPr>
          <w:spacing w:val="-9"/>
          <w:w w:val="110"/>
        </w:rPr>
        <w:t xml:space="preserve"> </w:t>
      </w:r>
      <w:r>
        <w:rPr>
          <w:w w:val="110"/>
        </w:rPr>
        <w:t>all</w:t>
      </w:r>
      <w:r>
        <w:rPr>
          <w:spacing w:val="-9"/>
          <w:w w:val="110"/>
        </w:rPr>
        <w:t xml:space="preserve"> </w:t>
      </w:r>
      <w:r>
        <w:rPr>
          <w:w w:val="110"/>
        </w:rPr>
        <w:t>models</w:t>
      </w:r>
      <w:r>
        <w:rPr>
          <w:spacing w:val="-9"/>
          <w:w w:val="110"/>
        </w:rPr>
        <w:t xml:space="preserve"> </w:t>
      </w:r>
      <w:r>
        <w:rPr>
          <w:w w:val="110"/>
        </w:rPr>
        <w:t>from</w:t>
      </w:r>
      <w:r>
        <w:rPr>
          <w:spacing w:val="-8"/>
          <w:w w:val="110"/>
        </w:rPr>
        <w:t xml:space="preserve"> </w:t>
      </w:r>
      <w:r>
        <w:rPr>
          <w:w w:val="110"/>
        </w:rPr>
        <w:t>a</w:t>
      </w:r>
      <w:r>
        <w:rPr>
          <w:spacing w:val="-9"/>
          <w:w w:val="110"/>
        </w:rPr>
        <w:t xml:space="preserve"> </w:t>
      </w:r>
      <w:r>
        <w:rPr>
          <w:w w:val="110"/>
        </w:rPr>
        <w:t>given</w:t>
      </w:r>
      <w:r>
        <w:rPr>
          <w:spacing w:val="-9"/>
          <w:w w:val="110"/>
        </w:rPr>
        <w:t xml:space="preserve"> </w:t>
      </w:r>
      <w:r>
        <w:rPr>
          <w:w w:val="110"/>
        </w:rPr>
        <w:t>domain</w:t>
      </w:r>
      <w:r>
        <w:rPr>
          <w:spacing w:val="-9"/>
          <w:w w:val="110"/>
        </w:rPr>
        <w:t xml:space="preserve"> </w:t>
      </w:r>
      <w:r>
        <w:rPr>
          <w:w w:val="110"/>
        </w:rPr>
        <w:t>(i.e.,</w:t>
      </w:r>
      <w:r>
        <w:rPr>
          <w:spacing w:val="-8"/>
          <w:w w:val="110"/>
        </w:rPr>
        <w:t xml:space="preserve"> </w:t>
      </w:r>
      <w:r>
        <w:rPr>
          <w:w w:val="110"/>
        </w:rPr>
        <w:t>a</w:t>
      </w:r>
      <w:r>
        <w:rPr>
          <w:spacing w:val="-9"/>
          <w:w w:val="110"/>
        </w:rPr>
        <w:t xml:space="preserve"> </w:t>
      </w:r>
      <w:r>
        <w:rPr>
          <w:w w:val="110"/>
        </w:rPr>
        <w:t>single</w:t>
      </w:r>
      <w:r>
        <w:rPr>
          <w:spacing w:val="-8"/>
          <w:w w:val="110"/>
        </w:rPr>
        <w:t xml:space="preserve"> </w:t>
      </w:r>
      <w:r>
        <w:rPr>
          <w:w w:val="110"/>
        </w:rPr>
        <w:t>architecture</w:t>
      </w:r>
      <w:r>
        <w:rPr>
          <w:spacing w:val="-9"/>
          <w:w w:val="110"/>
        </w:rPr>
        <w:t xml:space="preserve"> </w:t>
      </w:r>
      <w:r>
        <w:rPr>
          <w:w w:val="110"/>
        </w:rPr>
        <w:t>for</w:t>
      </w:r>
      <w:r>
        <w:rPr>
          <w:spacing w:val="-9"/>
          <w:w w:val="110"/>
        </w:rPr>
        <w:t xml:space="preserve"> </w:t>
      </w:r>
      <w:r>
        <w:rPr>
          <w:w w:val="110"/>
        </w:rPr>
        <w:t>decision-making</w:t>
      </w:r>
      <w:r>
        <w:rPr>
          <w:spacing w:val="-9"/>
          <w:w w:val="110"/>
        </w:rPr>
        <w:t xml:space="preserve"> </w:t>
      </w:r>
      <w:r>
        <w:rPr>
          <w:w w:val="110"/>
        </w:rPr>
        <w:t xml:space="preserve">models). </w:t>
      </w:r>
      <w:r>
        <w:rPr>
          <w:spacing w:val="-3"/>
          <w:w w:val="110"/>
        </w:rPr>
        <w:t xml:space="preserve">Future </w:t>
      </w:r>
      <w:r>
        <w:rPr>
          <w:w w:val="110"/>
        </w:rPr>
        <w:t xml:space="preserve">research should investigate the question of generality </w:t>
      </w:r>
      <w:r>
        <w:rPr>
          <w:spacing w:val="-3"/>
          <w:w w:val="110"/>
        </w:rPr>
        <w:t xml:space="preserve">by </w:t>
      </w:r>
      <w:r>
        <w:rPr>
          <w:w w:val="110"/>
        </w:rPr>
        <w:t>applying the method to challenging parameter estimation tasks across different research</w:t>
      </w:r>
      <w:r>
        <w:rPr>
          <w:spacing w:val="33"/>
          <w:w w:val="110"/>
        </w:rPr>
        <w:t xml:space="preserve"> </w:t>
      </w:r>
      <w:r>
        <w:rPr>
          <w:w w:val="110"/>
        </w:rPr>
        <w:t>domains.</w:t>
      </w:r>
    </w:p>
    <w:p w14:paraId="503DB66A" w14:textId="77777777" w:rsidR="00EC0BD2" w:rsidRDefault="00EC0BD2">
      <w:pPr>
        <w:spacing w:line="252" w:lineRule="auto"/>
        <w:jc w:val="both"/>
        <w:sectPr w:rsidR="00EC0BD2">
          <w:pgSz w:w="12240" w:h="15840"/>
          <w:pgMar w:top="1040" w:right="0" w:bottom="840" w:left="560" w:header="0" w:footer="654" w:gutter="0"/>
          <w:cols w:num="2" w:space="720" w:equalWidth="0">
            <w:col w:w="368" w:space="40"/>
            <w:col w:w="11272"/>
          </w:cols>
        </w:sectPr>
      </w:pPr>
    </w:p>
    <w:p w14:paraId="6A8BF23F" w14:textId="77777777" w:rsidR="00EC0BD2" w:rsidRDefault="00EC0BD2">
      <w:pPr>
        <w:pStyle w:val="Textkrper"/>
        <w:spacing w:before="7"/>
        <w:rPr>
          <w:sz w:val="15"/>
        </w:rPr>
      </w:pPr>
    </w:p>
    <w:p w14:paraId="15D950C0" w14:textId="77777777" w:rsidR="00EC0BD2" w:rsidRDefault="00EC0BD2">
      <w:pPr>
        <w:rPr>
          <w:sz w:val="15"/>
        </w:rPr>
        <w:sectPr w:rsidR="00EC0BD2">
          <w:type w:val="continuous"/>
          <w:pgSz w:w="12240" w:h="15840"/>
          <w:pgMar w:top="880" w:right="0" w:bottom="280" w:left="560" w:header="720" w:footer="720" w:gutter="0"/>
          <w:cols w:space="720"/>
        </w:sectPr>
      </w:pPr>
    </w:p>
    <w:p w14:paraId="4CFBA4E0" w14:textId="77777777" w:rsidR="00EC0BD2" w:rsidRDefault="00EC0BD2">
      <w:pPr>
        <w:pStyle w:val="Textkrper"/>
        <w:rPr>
          <w:sz w:val="17"/>
        </w:rPr>
      </w:pPr>
    </w:p>
    <w:p w14:paraId="6CF0F805" w14:textId="77777777" w:rsidR="00EC0BD2" w:rsidRDefault="00753B5A">
      <w:pPr>
        <w:ind w:left="209"/>
        <w:rPr>
          <w:rFonts w:ascii="Arial"/>
          <w:sz w:val="9"/>
        </w:rPr>
      </w:pPr>
      <w:r>
        <w:rPr>
          <w:rFonts w:ascii="Arial"/>
          <w:w w:val="105"/>
          <w:sz w:val="9"/>
        </w:rPr>
        <w:t>320</w:t>
      </w:r>
    </w:p>
    <w:p w14:paraId="7367BF11" w14:textId="77777777" w:rsidR="00EC0BD2" w:rsidRDefault="00EC0BD2">
      <w:pPr>
        <w:pStyle w:val="Textkrper"/>
        <w:rPr>
          <w:rFonts w:ascii="Arial"/>
          <w:sz w:val="12"/>
        </w:rPr>
      </w:pPr>
    </w:p>
    <w:p w14:paraId="6E19D4B3" w14:textId="77777777" w:rsidR="00EC0BD2" w:rsidRDefault="00753B5A">
      <w:pPr>
        <w:spacing w:before="82"/>
        <w:ind w:left="209"/>
        <w:rPr>
          <w:rFonts w:ascii="Arial"/>
          <w:sz w:val="9"/>
        </w:rPr>
      </w:pPr>
      <w:r>
        <w:rPr>
          <w:rFonts w:ascii="Arial"/>
          <w:w w:val="105"/>
          <w:sz w:val="9"/>
        </w:rPr>
        <w:t>321</w:t>
      </w:r>
    </w:p>
    <w:p w14:paraId="7001DC06" w14:textId="77777777" w:rsidR="00EC0BD2" w:rsidRDefault="00EC0BD2">
      <w:pPr>
        <w:pStyle w:val="Textkrper"/>
        <w:spacing w:before="11"/>
        <w:rPr>
          <w:rFonts w:ascii="Arial"/>
          <w:sz w:val="9"/>
        </w:rPr>
      </w:pPr>
    </w:p>
    <w:p w14:paraId="1262BBE8" w14:textId="77777777" w:rsidR="00EC0BD2" w:rsidRDefault="00753B5A">
      <w:pPr>
        <w:ind w:left="209"/>
        <w:rPr>
          <w:rFonts w:ascii="Arial"/>
          <w:sz w:val="9"/>
        </w:rPr>
      </w:pPr>
      <w:r>
        <w:rPr>
          <w:rFonts w:ascii="Arial"/>
          <w:w w:val="105"/>
          <w:sz w:val="9"/>
        </w:rPr>
        <w:t>322</w:t>
      </w:r>
    </w:p>
    <w:p w14:paraId="70CF7225" w14:textId="77777777" w:rsidR="00EC0BD2" w:rsidRDefault="00EC0BD2">
      <w:pPr>
        <w:pStyle w:val="Textkrper"/>
        <w:spacing w:before="11"/>
        <w:rPr>
          <w:rFonts w:ascii="Arial"/>
          <w:sz w:val="9"/>
        </w:rPr>
      </w:pPr>
    </w:p>
    <w:p w14:paraId="615ADE7D" w14:textId="77777777" w:rsidR="00EC0BD2" w:rsidRDefault="00753B5A">
      <w:pPr>
        <w:ind w:left="209"/>
        <w:rPr>
          <w:rFonts w:ascii="Arial"/>
          <w:sz w:val="9"/>
        </w:rPr>
      </w:pPr>
      <w:r>
        <w:rPr>
          <w:rFonts w:ascii="Arial"/>
          <w:w w:val="105"/>
          <w:sz w:val="9"/>
        </w:rPr>
        <w:t>323</w:t>
      </w:r>
    </w:p>
    <w:p w14:paraId="761654B9" w14:textId="77777777" w:rsidR="00EC0BD2" w:rsidRDefault="00EC0BD2">
      <w:pPr>
        <w:pStyle w:val="Textkrper"/>
        <w:rPr>
          <w:rFonts w:ascii="Arial"/>
          <w:sz w:val="10"/>
        </w:rPr>
      </w:pPr>
    </w:p>
    <w:p w14:paraId="51BD2BF3" w14:textId="77777777" w:rsidR="00EC0BD2" w:rsidRDefault="00753B5A">
      <w:pPr>
        <w:ind w:left="209"/>
        <w:rPr>
          <w:rFonts w:ascii="Arial"/>
          <w:sz w:val="9"/>
        </w:rPr>
      </w:pPr>
      <w:r>
        <w:rPr>
          <w:rFonts w:ascii="Arial"/>
          <w:w w:val="105"/>
          <w:sz w:val="9"/>
        </w:rPr>
        <w:t>324</w:t>
      </w:r>
    </w:p>
    <w:p w14:paraId="614BF519" w14:textId="77777777" w:rsidR="00EC0BD2" w:rsidRDefault="00EC0BD2">
      <w:pPr>
        <w:pStyle w:val="Textkrper"/>
        <w:spacing w:before="11"/>
        <w:rPr>
          <w:rFonts w:ascii="Arial"/>
          <w:sz w:val="9"/>
        </w:rPr>
      </w:pPr>
    </w:p>
    <w:p w14:paraId="3A06A888" w14:textId="77777777" w:rsidR="00EC0BD2" w:rsidRDefault="00753B5A">
      <w:pPr>
        <w:ind w:left="209"/>
        <w:rPr>
          <w:rFonts w:ascii="Arial"/>
          <w:sz w:val="9"/>
        </w:rPr>
      </w:pPr>
      <w:r>
        <w:rPr>
          <w:rFonts w:ascii="Arial"/>
          <w:w w:val="105"/>
          <w:sz w:val="9"/>
        </w:rPr>
        <w:t>325</w:t>
      </w:r>
    </w:p>
    <w:p w14:paraId="2C7C4B30" w14:textId="77777777" w:rsidR="00EC0BD2" w:rsidRDefault="00EC0BD2">
      <w:pPr>
        <w:pStyle w:val="Textkrper"/>
        <w:rPr>
          <w:rFonts w:ascii="Arial"/>
          <w:sz w:val="10"/>
        </w:rPr>
      </w:pPr>
    </w:p>
    <w:p w14:paraId="375D4BDA" w14:textId="77777777" w:rsidR="00EC0BD2" w:rsidRDefault="00753B5A">
      <w:pPr>
        <w:ind w:left="209"/>
        <w:rPr>
          <w:rFonts w:ascii="Arial"/>
          <w:sz w:val="9"/>
        </w:rPr>
      </w:pPr>
      <w:r>
        <w:rPr>
          <w:rFonts w:ascii="Arial"/>
          <w:w w:val="105"/>
          <w:sz w:val="9"/>
        </w:rPr>
        <w:t>326</w:t>
      </w:r>
    </w:p>
    <w:p w14:paraId="1133B4C1" w14:textId="77777777" w:rsidR="00EC0BD2" w:rsidRDefault="00EC0BD2">
      <w:pPr>
        <w:pStyle w:val="Textkrper"/>
        <w:rPr>
          <w:rFonts w:ascii="Arial"/>
          <w:sz w:val="12"/>
        </w:rPr>
      </w:pPr>
    </w:p>
    <w:p w14:paraId="07A9F954" w14:textId="77777777" w:rsidR="00EC0BD2" w:rsidRDefault="00EC0BD2">
      <w:pPr>
        <w:pStyle w:val="Textkrper"/>
        <w:rPr>
          <w:rFonts w:ascii="Arial"/>
          <w:sz w:val="12"/>
        </w:rPr>
      </w:pPr>
    </w:p>
    <w:p w14:paraId="1ECEBB3F" w14:textId="77777777" w:rsidR="00EC0BD2" w:rsidRDefault="00753B5A">
      <w:pPr>
        <w:spacing w:before="77"/>
        <w:ind w:left="209"/>
        <w:rPr>
          <w:rFonts w:ascii="Arial"/>
          <w:sz w:val="9"/>
        </w:rPr>
      </w:pPr>
      <w:r>
        <w:rPr>
          <w:rFonts w:ascii="Arial"/>
          <w:w w:val="105"/>
          <w:sz w:val="9"/>
        </w:rPr>
        <w:t>327</w:t>
      </w:r>
    </w:p>
    <w:p w14:paraId="7BF22E69" w14:textId="77777777" w:rsidR="00EC0BD2" w:rsidRDefault="00753B5A">
      <w:pPr>
        <w:spacing w:before="75"/>
        <w:ind w:left="209"/>
        <w:rPr>
          <w:rFonts w:ascii="Arial"/>
          <w:sz w:val="9"/>
        </w:rPr>
      </w:pPr>
      <w:r>
        <w:rPr>
          <w:rFonts w:ascii="Arial"/>
          <w:w w:val="105"/>
          <w:sz w:val="9"/>
        </w:rPr>
        <w:t>328</w:t>
      </w:r>
    </w:p>
    <w:p w14:paraId="14EB59C6" w14:textId="77777777" w:rsidR="00EC0BD2" w:rsidRDefault="00753B5A">
      <w:pPr>
        <w:pStyle w:val="berschrift2"/>
      </w:pPr>
      <w:r>
        <w:rPr>
          <w:b w:val="0"/>
        </w:rPr>
        <w:br w:type="column"/>
      </w:r>
      <w:r>
        <w:lastRenderedPageBreak/>
        <w:t>Conclusion</w:t>
      </w:r>
    </w:p>
    <w:p w14:paraId="23DFBC80" w14:textId="77777777" w:rsidR="00EC0BD2" w:rsidRDefault="00753B5A">
      <w:pPr>
        <w:pStyle w:val="Textkrper"/>
        <w:spacing w:before="115" w:line="252" w:lineRule="auto"/>
        <w:ind w:left="152" w:right="1007" w:hanging="1"/>
        <w:jc w:val="both"/>
      </w:pPr>
      <w:r>
        <w:rPr>
          <w:w w:val="110"/>
        </w:rPr>
        <w:t xml:space="preserve">As formal theories in </w:t>
      </w:r>
      <w:r>
        <w:rPr>
          <w:spacing w:val="-3"/>
          <w:w w:val="110"/>
        </w:rPr>
        <w:t xml:space="preserve">various </w:t>
      </w:r>
      <w:r>
        <w:rPr>
          <w:w w:val="110"/>
        </w:rPr>
        <w:t xml:space="preserve">scientific disciplines (especially in the younger sciences, such as, neuroscience, cognitive science, computational biology, etc.) become increasingly complex, the need for powerful and universally applicable likelihood-free estimation methods becomes increasingly pressing. In the present work, </w:t>
      </w:r>
      <w:r>
        <w:rPr>
          <w:spacing w:val="-3"/>
          <w:w w:val="110"/>
        </w:rPr>
        <w:t xml:space="preserve">we </w:t>
      </w:r>
      <w:r>
        <w:rPr>
          <w:w w:val="110"/>
        </w:rPr>
        <w:t xml:space="preserve">addressed this need </w:t>
      </w:r>
      <w:r>
        <w:rPr>
          <w:spacing w:val="-3"/>
          <w:w w:val="110"/>
        </w:rPr>
        <w:t xml:space="preserve">by </w:t>
      </w:r>
      <w:r>
        <w:rPr>
          <w:w w:val="110"/>
        </w:rPr>
        <w:t xml:space="preserve">introducing a method potentially applicable to </w:t>
      </w:r>
      <w:r>
        <w:rPr>
          <w:i/>
          <w:w w:val="110"/>
        </w:rPr>
        <w:t xml:space="preserve">any </w:t>
      </w:r>
      <w:r>
        <w:rPr>
          <w:w w:val="110"/>
        </w:rPr>
        <w:t xml:space="preserve">modeling </w:t>
      </w:r>
      <w:bookmarkStart w:id="282" w:name="_GoBack"/>
      <w:bookmarkEnd w:id="282"/>
      <w:r>
        <w:rPr>
          <w:w w:val="110"/>
        </w:rPr>
        <w:t xml:space="preserve">scenario in </w:t>
      </w:r>
      <w:r>
        <w:rPr>
          <w:i/>
          <w:w w:val="110"/>
        </w:rPr>
        <w:t xml:space="preserve">any </w:t>
      </w:r>
      <w:r>
        <w:rPr>
          <w:w w:val="110"/>
        </w:rPr>
        <w:t xml:space="preserve">research domain where simulations from the mechanistic model can be obtained. </w:t>
      </w:r>
      <w:r>
        <w:rPr>
          <w:spacing w:val="-8"/>
          <w:w w:val="110"/>
        </w:rPr>
        <w:t xml:space="preserve">We </w:t>
      </w:r>
      <w:r>
        <w:rPr>
          <w:w w:val="110"/>
        </w:rPr>
        <w:t xml:space="preserve">hope that the new method will enable researchers from a </w:t>
      </w:r>
      <w:r>
        <w:rPr>
          <w:spacing w:val="-3"/>
          <w:w w:val="110"/>
        </w:rPr>
        <w:t xml:space="preserve">variety </w:t>
      </w:r>
      <w:r>
        <w:rPr>
          <w:w w:val="110"/>
        </w:rPr>
        <w:t xml:space="preserve">of fields to accelerate model-based inference and will further </w:t>
      </w:r>
      <w:r>
        <w:rPr>
          <w:spacing w:val="-3"/>
          <w:w w:val="110"/>
        </w:rPr>
        <w:t xml:space="preserve">prove </w:t>
      </w:r>
      <w:r>
        <w:rPr>
          <w:w w:val="110"/>
        </w:rPr>
        <w:t>its utility beyond the examples considered in this paper.</w:t>
      </w:r>
    </w:p>
    <w:p w14:paraId="594F3D7C" w14:textId="77777777" w:rsidR="00EC0BD2" w:rsidRDefault="00EC0BD2">
      <w:pPr>
        <w:pStyle w:val="Textkrper"/>
        <w:spacing w:before="1"/>
        <w:rPr>
          <w:sz w:val="22"/>
        </w:rPr>
      </w:pPr>
    </w:p>
    <w:p w14:paraId="4FF6A6B9" w14:textId="77777777" w:rsidR="00EC0BD2" w:rsidRDefault="00753B5A">
      <w:pPr>
        <w:spacing w:before="1" w:line="235" w:lineRule="auto"/>
        <w:ind w:left="159" w:right="1036" w:hanging="7"/>
        <w:jc w:val="both"/>
        <w:rPr>
          <w:rFonts w:ascii="Georgia"/>
          <w:sz w:val="16"/>
        </w:rPr>
      </w:pPr>
      <w:r>
        <w:rPr>
          <w:rFonts w:ascii="Arial"/>
          <w:b/>
          <w:sz w:val="17"/>
        </w:rPr>
        <w:t xml:space="preserve">ACKNOWLEDGMENTS. </w:t>
      </w:r>
      <w:r>
        <w:rPr>
          <w:rFonts w:ascii="Georgia"/>
          <w:sz w:val="16"/>
        </w:rPr>
        <w:t>Please include your acknowledgments here, set in a single paragraph. Please do not include any acknowledgments in the Supporting Information, or anywhere else in the manuscript.</w:t>
      </w:r>
    </w:p>
    <w:p w14:paraId="4466D788" w14:textId="77777777" w:rsidR="00EC0BD2" w:rsidRDefault="00EC0BD2">
      <w:pPr>
        <w:spacing w:line="235" w:lineRule="auto"/>
        <w:jc w:val="both"/>
        <w:rPr>
          <w:rFonts w:ascii="Georgia"/>
          <w:sz w:val="16"/>
        </w:rPr>
        <w:sectPr w:rsidR="00EC0BD2">
          <w:type w:val="continuous"/>
          <w:pgSz w:w="12240" w:h="15840"/>
          <w:pgMar w:top="880" w:right="0" w:bottom="280" w:left="560" w:header="720" w:footer="720" w:gutter="0"/>
          <w:cols w:num="2" w:space="720" w:equalWidth="0">
            <w:col w:w="368" w:space="40"/>
            <w:col w:w="11272"/>
          </w:cols>
        </w:sectPr>
      </w:pPr>
    </w:p>
    <w:p w14:paraId="38674B75" w14:textId="77777777" w:rsidR="00EC0BD2" w:rsidRDefault="00EC0BD2">
      <w:pPr>
        <w:pStyle w:val="Textkrper"/>
        <w:spacing w:before="9"/>
        <w:rPr>
          <w:rFonts w:ascii="Georgia"/>
          <w:sz w:val="17"/>
        </w:rPr>
      </w:pPr>
    </w:p>
    <w:p w14:paraId="6DC6932E" w14:textId="77777777" w:rsidR="00EC0BD2" w:rsidRDefault="00753B5A">
      <w:pPr>
        <w:tabs>
          <w:tab w:val="left" w:pos="661"/>
        </w:tabs>
        <w:ind w:left="209"/>
        <w:rPr>
          <w:rFonts w:ascii="Arial"/>
          <w:sz w:val="11"/>
        </w:rPr>
      </w:pPr>
      <w:r>
        <w:rPr>
          <w:rFonts w:ascii="Arial"/>
          <w:w w:val="105"/>
          <w:sz w:val="9"/>
        </w:rPr>
        <w:t>329</w:t>
      </w:r>
      <w:r>
        <w:rPr>
          <w:rFonts w:ascii="Arial"/>
          <w:w w:val="105"/>
          <w:sz w:val="9"/>
        </w:rPr>
        <w:tab/>
      </w:r>
      <w:bookmarkStart w:id="283" w:name="_bookmark14"/>
      <w:bookmarkStart w:id="284" w:name="_bookmark15"/>
      <w:bookmarkEnd w:id="283"/>
      <w:bookmarkEnd w:id="284"/>
      <w:r>
        <w:rPr>
          <w:rFonts w:ascii="Arial"/>
          <w:w w:val="105"/>
          <w:sz w:val="11"/>
        </w:rPr>
        <w:t xml:space="preserve">1.Zappia L, </w:t>
      </w:r>
      <w:proofErr w:type="spellStart"/>
      <w:r>
        <w:rPr>
          <w:rFonts w:ascii="Arial"/>
          <w:w w:val="105"/>
          <w:sz w:val="11"/>
        </w:rPr>
        <w:t>Phipson</w:t>
      </w:r>
      <w:proofErr w:type="spellEnd"/>
      <w:r>
        <w:rPr>
          <w:rFonts w:ascii="Arial"/>
          <w:w w:val="105"/>
          <w:sz w:val="11"/>
        </w:rPr>
        <w:t xml:space="preserve"> B, </w:t>
      </w:r>
      <w:proofErr w:type="spellStart"/>
      <w:r>
        <w:rPr>
          <w:rFonts w:ascii="Arial"/>
          <w:w w:val="105"/>
          <w:sz w:val="11"/>
        </w:rPr>
        <w:t>Oshlack</w:t>
      </w:r>
      <w:proofErr w:type="spellEnd"/>
      <w:r>
        <w:rPr>
          <w:rFonts w:ascii="Arial"/>
          <w:w w:val="105"/>
          <w:sz w:val="11"/>
        </w:rPr>
        <w:t xml:space="preserve"> A (2017) Splatter: simulation of single-cell </w:t>
      </w:r>
      <w:proofErr w:type="spellStart"/>
      <w:r>
        <w:rPr>
          <w:rFonts w:ascii="Arial"/>
          <w:w w:val="105"/>
          <w:sz w:val="11"/>
        </w:rPr>
        <w:t>rna</w:t>
      </w:r>
      <w:proofErr w:type="spellEnd"/>
      <w:r>
        <w:rPr>
          <w:rFonts w:ascii="Arial"/>
          <w:w w:val="105"/>
          <w:sz w:val="11"/>
        </w:rPr>
        <w:t xml:space="preserve"> sequencing data. </w:t>
      </w:r>
      <w:r>
        <w:rPr>
          <w:rFonts w:ascii="Arial"/>
          <w:i/>
          <w:w w:val="105"/>
          <w:sz w:val="11"/>
        </w:rPr>
        <w:t>Genome biology</w:t>
      </w:r>
      <w:r>
        <w:rPr>
          <w:rFonts w:ascii="Arial"/>
          <w:i/>
          <w:spacing w:val="-7"/>
          <w:w w:val="105"/>
          <w:sz w:val="11"/>
        </w:rPr>
        <w:t xml:space="preserve"> </w:t>
      </w:r>
      <w:r>
        <w:rPr>
          <w:rFonts w:ascii="Arial"/>
          <w:w w:val="105"/>
          <w:sz w:val="11"/>
        </w:rPr>
        <w:t>18(1):174.</w:t>
      </w:r>
    </w:p>
    <w:p w14:paraId="76093715" w14:textId="77777777" w:rsidR="00EC0BD2" w:rsidRDefault="00753B5A">
      <w:pPr>
        <w:tabs>
          <w:tab w:val="left" w:pos="661"/>
        </w:tabs>
        <w:spacing w:before="33"/>
        <w:ind w:left="209"/>
        <w:rPr>
          <w:rFonts w:ascii="Arial" w:hAnsi="Arial"/>
          <w:sz w:val="11"/>
        </w:rPr>
      </w:pPr>
      <w:r>
        <w:rPr>
          <w:rFonts w:ascii="Arial" w:hAnsi="Arial"/>
          <w:w w:val="105"/>
          <w:sz w:val="9"/>
        </w:rPr>
        <w:t>330</w:t>
      </w:r>
      <w:r>
        <w:rPr>
          <w:rFonts w:ascii="Arial" w:hAnsi="Arial"/>
          <w:w w:val="105"/>
          <w:sz w:val="9"/>
        </w:rPr>
        <w:tab/>
      </w:r>
      <w:bookmarkStart w:id="285" w:name="_bookmark16"/>
      <w:bookmarkEnd w:id="285"/>
      <w:r>
        <w:rPr>
          <w:rFonts w:ascii="Arial" w:hAnsi="Arial"/>
          <w:w w:val="105"/>
          <w:sz w:val="11"/>
        </w:rPr>
        <w:t xml:space="preserve">2.Beaumont MA, Zhang </w:t>
      </w:r>
      <w:r>
        <w:rPr>
          <w:rFonts w:ascii="Arial" w:hAnsi="Arial"/>
          <w:spacing w:val="-5"/>
          <w:w w:val="105"/>
          <w:sz w:val="11"/>
        </w:rPr>
        <w:t xml:space="preserve">W, </w:t>
      </w:r>
      <w:r>
        <w:rPr>
          <w:rFonts w:ascii="Arial" w:hAnsi="Arial"/>
          <w:w w:val="105"/>
          <w:sz w:val="11"/>
        </w:rPr>
        <w:t xml:space="preserve">Balding DJ (2002) Approximate </w:t>
      </w:r>
      <w:proofErr w:type="spellStart"/>
      <w:r>
        <w:rPr>
          <w:rFonts w:ascii="Arial" w:hAnsi="Arial"/>
          <w:w w:val="105"/>
          <w:sz w:val="11"/>
        </w:rPr>
        <w:t>bayesian</w:t>
      </w:r>
      <w:proofErr w:type="spellEnd"/>
      <w:r>
        <w:rPr>
          <w:rFonts w:ascii="Arial" w:hAnsi="Arial"/>
          <w:w w:val="105"/>
          <w:sz w:val="11"/>
        </w:rPr>
        <w:t xml:space="preserve"> computation in population genetics. </w:t>
      </w:r>
      <w:r>
        <w:rPr>
          <w:rFonts w:ascii="Arial" w:hAnsi="Arial"/>
          <w:i/>
          <w:w w:val="105"/>
          <w:sz w:val="11"/>
        </w:rPr>
        <w:t>Genetics</w:t>
      </w:r>
      <w:r>
        <w:rPr>
          <w:rFonts w:ascii="Arial" w:hAnsi="Arial"/>
          <w:i/>
          <w:spacing w:val="-9"/>
          <w:w w:val="105"/>
          <w:sz w:val="11"/>
        </w:rPr>
        <w:t xml:space="preserve"> </w:t>
      </w:r>
      <w:r>
        <w:rPr>
          <w:rFonts w:ascii="Arial" w:hAnsi="Arial"/>
          <w:w w:val="105"/>
          <w:sz w:val="11"/>
        </w:rPr>
        <w:t>162(4):2025–2035.</w:t>
      </w:r>
    </w:p>
    <w:p w14:paraId="5A9305B5" w14:textId="77777777" w:rsidR="00EC0BD2" w:rsidRDefault="00753B5A">
      <w:pPr>
        <w:tabs>
          <w:tab w:val="left" w:pos="661"/>
        </w:tabs>
        <w:spacing w:before="33"/>
        <w:ind w:left="209"/>
        <w:rPr>
          <w:rFonts w:ascii="Arial"/>
          <w:sz w:val="11"/>
        </w:rPr>
      </w:pPr>
      <w:r>
        <w:rPr>
          <w:rFonts w:ascii="Arial"/>
          <w:w w:val="105"/>
          <w:sz w:val="9"/>
        </w:rPr>
        <w:t>331</w:t>
      </w:r>
      <w:r>
        <w:rPr>
          <w:rFonts w:ascii="Arial"/>
          <w:w w:val="105"/>
          <w:sz w:val="9"/>
        </w:rPr>
        <w:tab/>
      </w:r>
      <w:bookmarkStart w:id="286" w:name="_bookmark17"/>
      <w:bookmarkEnd w:id="286"/>
      <w:r>
        <w:rPr>
          <w:rFonts w:ascii="Arial"/>
          <w:w w:val="105"/>
          <w:sz w:val="11"/>
        </w:rPr>
        <w:t xml:space="preserve">3.Palestro JJ, </w:t>
      </w:r>
      <w:proofErr w:type="spellStart"/>
      <w:r>
        <w:rPr>
          <w:rFonts w:ascii="Arial"/>
          <w:w w:val="105"/>
          <w:sz w:val="11"/>
        </w:rPr>
        <w:t>Sederberg</w:t>
      </w:r>
      <w:proofErr w:type="spellEnd"/>
      <w:r>
        <w:rPr>
          <w:rFonts w:ascii="Arial"/>
          <w:w w:val="105"/>
          <w:sz w:val="11"/>
        </w:rPr>
        <w:t xml:space="preserve"> PB, </w:t>
      </w:r>
      <w:proofErr w:type="spellStart"/>
      <w:r>
        <w:rPr>
          <w:rFonts w:ascii="Arial"/>
          <w:w w:val="105"/>
          <w:sz w:val="11"/>
        </w:rPr>
        <w:t>Osth</w:t>
      </w:r>
      <w:proofErr w:type="spellEnd"/>
      <w:r>
        <w:rPr>
          <w:rFonts w:ascii="Arial"/>
          <w:w w:val="105"/>
          <w:sz w:val="11"/>
        </w:rPr>
        <w:t xml:space="preserve"> </w:t>
      </w:r>
      <w:r>
        <w:rPr>
          <w:rFonts w:ascii="Arial"/>
          <w:spacing w:val="-6"/>
          <w:w w:val="105"/>
          <w:sz w:val="11"/>
        </w:rPr>
        <w:t xml:space="preserve">AF, </w:t>
      </w:r>
      <w:r>
        <w:rPr>
          <w:rFonts w:ascii="Arial"/>
          <w:spacing w:val="-3"/>
          <w:w w:val="105"/>
          <w:sz w:val="11"/>
        </w:rPr>
        <w:t xml:space="preserve">Van </w:t>
      </w:r>
      <w:r>
        <w:rPr>
          <w:rFonts w:ascii="Arial"/>
          <w:w w:val="105"/>
          <w:sz w:val="11"/>
        </w:rPr>
        <w:t xml:space="preserve">Zandt </w:t>
      </w:r>
      <w:r>
        <w:rPr>
          <w:rFonts w:ascii="Arial"/>
          <w:spacing w:val="-7"/>
          <w:w w:val="105"/>
          <w:sz w:val="11"/>
        </w:rPr>
        <w:t xml:space="preserve">T, </w:t>
      </w:r>
      <w:r>
        <w:rPr>
          <w:rFonts w:ascii="Arial"/>
          <w:w w:val="105"/>
          <w:sz w:val="11"/>
        </w:rPr>
        <w:t xml:space="preserve">Turner BM (2018) </w:t>
      </w:r>
      <w:r>
        <w:rPr>
          <w:rFonts w:ascii="Arial"/>
          <w:i/>
          <w:w w:val="105"/>
          <w:sz w:val="11"/>
        </w:rPr>
        <w:t>Likelihood-free methods for cognitive science</w:t>
      </w:r>
      <w:r>
        <w:rPr>
          <w:rFonts w:ascii="Arial"/>
          <w:w w:val="105"/>
          <w:sz w:val="11"/>
        </w:rPr>
        <w:t>.</w:t>
      </w:r>
      <w:r>
        <w:rPr>
          <w:rFonts w:ascii="Arial"/>
          <w:spacing w:val="-3"/>
          <w:w w:val="105"/>
          <w:sz w:val="11"/>
        </w:rPr>
        <w:t xml:space="preserve"> </w:t>
      </w:r>
      <w:r>
        <w:rPr>
          <w:rFonts w:ascii="Arial"/>
          <w:w w:val="105"/>
          <w:sz w:val="11"/>
        </w:rPr>
        <w:t>(Springer).</w:t>
      </w:r>
    </w:p>
    <w:p w14:paraId="554ECBF1" w14:textId="77777777" w:rsidR="00EC0BD2" w:rsidRDefault="00753B5A">
      <w:pPr>
        <w:tabs>
          <w:tab w:val="left" w:pos="661"/>
        </w:tabs>
        <w:spacing w:before="33"/>
        <w:ind w:left="209"/>
        <w:rPr>
          <w:rFonts w:ascii="Arial"/>
          <w:sz w:val="11"/>
        </w:rPr>
      </w:pPr>
      <w:r>
        <w:rPr>
          <w:rFonts w:ascii="Arial"/>
          <w:w w:val="105"/>
          <w:sz w:val="9"/>
        </w:rPr>
        <w:t>332</w:t>
      </w:r>
      <w:r>
        <w:rPr>
          <w:rFonts w:ascii="Arial"/>
          <w:w w:val="105"/>
          <w:sz w:val="9"/>
        </w:rPr>
        <w:tab/>
      </w:r>
      <w:bookmarkStart w:id="287" w:name="_bookmark18"/>
      <w:bookmarkEnd w:id="287"/>
      <w:r>
        <w:rPr>
          <w:rFonts w:ascii="Arial"/>
          <w:w w:val="105"/>
          <w:sz w:val="11"/>
        </w:rPr>
        <w:t xml:space="preserve">4.Usher M, McClelland JL (2001) The time course of perceptual choice: the leaky, competing accumulator model. </w:t>
      </w:r>
      <w:r>
        <w:rPr>
          <w:rFonts w:ascii="Arial"/>
          <w:i/>
          <w:w w:val="105"/>
          <w:sz w:val="11"/>
        </w:rPr>
        <w:t>Psychological review</w:t>
      </w:r>
      <w:r>
        <w:rPr>
          <w:rFonts w:ascii="Arial"/>
          <w:i/>
          <w:spacing w:val="-18"/>
          <w:w w:val="105"/>
          <w:sz w:val="11"/>
        </w:rPr>
        <w:t xml:space="preserve"> </w:t>
      </w:r>
      <w:r>
        <w:rPr>
          <w:rFonts w:ascii="Arial"/>
          <w:w w:val="105"/>
          <w:sz w:val="11"/>
        </w:rPr>
        <w:t>108(3):550.</w:t>
      </w:r>
    </w:p>
    <w:p w14:paraId="4AF2B890" w14:textId="77777777" w:rsidR="00EC0BD2" w:rsidRDefault="00753B5A">
      <w:pPr>
        <w:tabs>
          <w:tab w:val="left" w:pos="661"/>
        </w:tabs>
        <w:spacing w:before="33"/>
        <w:ind w:left="209"/>
        <w:rPr>
          <w:rFonts w:ascii="Arial"/>
          <w:sz w:val="11"/>
        </w:rPr>
      </w:pPr>
      <w:r>
        <w:rPr>
          <w:rFonts w:ascii="Arial"/>
          <w:w w:val="105"/>
          <w:sz w:val="9"/>
        </w:rPr>
        <w:t>333</w:t>
      </w:r>
      <w:r>
        <w:rPr>
          <w:rFonts w:ascii="Arial"/>
          <w:w w:val="105"/>
          <w:sz w:val="9"/>
        </w:rPr>
        <w:tab/>
      </w:r>
      <w:bookmarkStart w:id="288" w:name="_bookmark19"/>
      <w:bookmarkEnd w:id="288"/>
      <w:r>
        <w:rPr>
          <w:rFonts w:ascii="Arial"/>
          <w:w w:val="105"/>
          <w:sz w:val="11"/>
        </w:rPr>
        <w:t xml:space="preserve">5.Hwang SJ, </w:t>
      </w:r>
      <w:r>
        <w:rPr>
          <w:rFonts w:ascii="Arial"/>
          <w:spacing w:val="-5"/>
          <w:w w:val="105"/>
          <w:sz w:val="11"/>
        </w:rPr>
        <w:t xml:space="preserve">Tao </w:t>
      </w:r>
      <w:r>
        <w:rPr>
          <w:rFonts w:ascii="Arial"/>
          <w:w w:val="105"/>
          <w:sz w:val="11"/>
        </w:rPr>
        <w:t>Z, Kim WH, Singh V (2018) Conditional recurrent flow: Conditional generation of longitudinal samples with applications to neuroimaging.</w:t>
      </w:r>
      <w:r>
        <w:rPr>
          <w:rFonts w:ascii="Arial"/>
          <w:spacing w:val="16"/>
          <w:w w:val="105"/>
          <w:sz w:val="11"/>
        </w:rPr>
        <w:t xml:space="preserve"> </w:t>
      </w:r>
      <w:proofErr w:type="spellStart"/>
      <w:r>
        <w:rPr>
          <w:rFonts w:ascii="Arial"/>
          <w:i/>
          <w:w w:val="105"/>
          <w:sz w:val="11"/>
        </w:rPr>
        <w:t>arXiv</w:t>
      </w:r>
      <w:proofErr w:type="spellEnd"/>
      <w:r>
        <w:rPr>
          <w:rFonts w:ascii="Arial"/>
          <w:i/>
          <w:w w:val="105"/>
          <w:sz w:val="11"/>
        </w:rPr>
        <w:t xml:space="preserve"> preprint arXiv:1811.09897</w:t>
      </w:r>
      <w:r>
        <w:rPr>
          <w:rFonts w:ascii="Arial"/>
          <w:w w:val="105"/>
          <w:sz w:val="11"/>
        </w:rPr>
        <w:t>.</w:t>
      </w:r>
    </w:p>
    <w:p w14:paraId="5C9F4840" w14:textId="77777777" w:rsidR="00EC0BD2" w:rsidRDefault="00753B5A">
      <w:pPr>
        <w:tabs>
          <w:tab w:val="left" w:pos="661"/>
        </w:tabs>
        <w:spacing w:before="33"/>
        <w:ind w:left="209"/>
        <w:rPr>
          <w:rFonts w:ascii="Arial" w:hAnsi="Arial"/>
          <w:sz w:val="11"/>
        </w:rPr>
      </w:pPr>
      <w:r>
        <w:rPr>
          <w:rFonts w:ascii="Arial" w:hAnsi="Arial"/>
          <w:w w:val="105"/>
          <w:sz w:val="9"/>
        </w:rPr>
        <w:t>334</w:t>
      </w:r>
      <w:r>
        <w:rPr>
          <w:rFonts w:ascii="Arial" w:hAnsi="Arial"/>
          <w:w w:val="105"/>
          <w:sz w:val="9"/>
        </w:rPr>
        <w:tab/>
      </w:r>
      <w:bookmarkStart w:id="289" w:name="_bookmark20"/>
      <w:bookmarkEnd w:id="289"/>
      <w:r>
        <w:rPr>
          <w:rFonts w:ascii="Arial" w:hAnsi="Arial"/>
          <w:w w:val="105"/>
          <w:sz w:val="11"/>
        </w:rPr>
        <w:t xml:space="preserve">6.Lueckmann JM, et al. (2017) Flexible statistical inference for mechanistic models of neural dynamics in </w:t>
      </w:r>
      <w:r>
        <w:rPr>
          <w:rFonts w:ascii="Arial" w:hAnsi="Arial"/>
          <w:i/>
          <w:w w:val="105"/>
          <w:sz w:val="11"/>
        </w:rPr>
        <w:t>Advances in Neural Information Processing Systems</w:t>
      </w:r>
      <w:r>
        <w:rPr>
          <w:rFonts w:ascii="Arial" w:hAnsi="Arial"/>
          <w:w w:val="105"/>
          <w:sz w:val="11"/>
        </w:rPr>
        <w:t>. pp.</w:t>
      </w:r>
      <w:r>
        <w:rPr>
          <w:rFonts w:ascii="Arial" w:hAnsi="Arial"/>
          <w:spacing w:val="-18"/>
          <w:w w:val="105"/>
          <w:sz w:val="11"/>
        </w:rPr>
        <w:t xml:space="preserve"> </w:t>
      </w:r>
      <w:r>
        <w:rPr>
          <w:rFonts w:ascii="Arial" w:hAnsi="Arial"/>
          <w:w w:val="105"/>
          <w:sz w:val="11"/>
        </w:rPr>
        <w:t>1289–1299.</w:t>
      </w:r>
    </w:p>
    <w:p w14:paraId="65A39437" w14:textId="77777777" w:rsidR="00EC0BD2" w:rsidRDefault="00753B5A">
      <w:pPr>
        <w:tabs>
          <w:tab w:val="left" w:pos="661"/>
        </w:tabs>
        <w:spacing w:before="33"/>
        <w:ind w:left="209"/>
        <w:rPr>
          <w:rFonts w:ascii="Arial"/>
          <w:sz w:val="11"/>
        </w:rPr>
      </w:pPr>
      <w:r>
        <w:rPr>
          <w:rFonts w:ascii="Arial"/>
          <w:w w:val="105"/>
          <w:sz w:val="9"/>
        </w:rPr>
        <w:t>335</w:t>
      </w:r>
      <w:r>
        <w:rPr>
          <w:rFonts w:ascii="Arial"/>
          <w:w w:val="105"/>
          <w:sz w:val="9"/>
        </w:rPr>
        <w:tab/>
      </w:r>
      <w:bookmarkStart w:id="290" w:name="_bookmark21"/>
      <w:bookmarkEnd w:id="290"/>
      <w:r>
        <w:rPr>
          <w:rFonts w:ascii="Arial"/>
          <w:w w:val="105"/>
          <w:sz w:val="11"/>
        </w:rPr>
        <w:t xml:space="preserve">7.Wood SN (2010) Statistical inference for noisy nonlinear ecological dynamic systems. </w:t>
      </w:r>
      <w:r>
        <w:rPr>
          <w:rFonts w:ascii="Arial"/>
          <w:i/>
          <w:w w:val="105"/>
          <w:sz w:val="11"/>
        </w:rPr>
        <w:t>Nature</w:t>
      </w:r>
      <w:r>
        <w:rPr>
          <w:rFonts w:ascii="Arial"/>
          <w:i/>
          <w:spacing w:val="-8"/>
          <w:w w:val="105"/>
          <w:sz w:val="11"/>
        </w:rPr>
        <w:t xml:space="preserve"> </w:t>
      </w:r>
      <w:r>
        <w:rPr>
          <w:rFonts w:ascii="Arial"/>
          <w:w w:val="105"/>
          <w:sz w:val="11"/>
        </w:rPr>
        <w:t>466(7310):1102.</w:t>
      </w:r>
    </w:p>
    <w:p w14:paraId="4F7A016F" w14:textId="77777777" w:rsidR="00EC0BD2" w:rsidRDefault="00753B5A">
      <w:pPr>
        <w:tabs>
          <w:tab w:val="left" w:pos="661"/>
        </w:tabs>
        <w:spacing w:before="33"/>
        <w:ind w:left="209"/>
        <w:rPr>
          <w:rFonts w:ascii="Arial" w:hAnsi="Arial"/>
          <w:sz w:val="11"/>
        </w:rPr>
      </w:pPr>
      <w:r>
        <w:rPr>
          <w:rFonts w:ascii="Arial" w:hAnsi="Arial"/>
          <w:w w:val="105"/>
          <w:sz w:val="9"/>
        </w:rPr>
        <w:t>336</w:t>
      </w:r>
      <w:r>
        <w:rPr>
          <w:rFonts w:ascii="Arial" w:hAnsi="Arial"/>
          <w:w w:val="105"/>
          <w:sz w:val="9"/>
        </w:rPr>
        <w:tab/>
      </w:r>
      <w:bookmarkStart w:id="291" w:name="_bookmark22"/>
      <w:bookmarkEnd w:id="291"/>
      <w:r>
        <w:rPr>
          <w:rFonts w:ascii="Arial" w:hAnsi="Arial"/>
          <w:w w:val="105"/>
          <w:sz w:val="11"/>
        </w:rPr>
        <w:t xml:space="preserve">8.Geritz SA, </w:t>
      </w:r>
      <w:proofErr w:type="spellStart"/>
      <w:r>
        <w:rPr>
          <w:rFonts w:ascii="Arial" w:hAnsi="Arial"/>
          <w:w w:val="105"/>
          <w:sz w:val="11"/>
        </w:rPr>
        <w:t>Kisdi</w:t>
      </w:r>
      <w:proofErr w:type="spellEnd"/>
      <w:r>
        <w:rPr>
          <w:rFonts w:ascii="Arial" w:hAnsi="Arial"/>
          <w:w w:val="105"/>
          <w:sz w:val="11"/>
        </w:rPr>
        <w:t xml:space="preserve"> É (2004) On the mechanistic underpinning of discrete-time population models with complex dynamics.</w:t>
      </w:r>
      <w:r>
        <w:rPr>
          <w:rFonts w:ascii="Arial" w:hAnsi="Arial"/>
          <w:spacing w:val="29"/>
          <w:w w:val="105"/>
          <w:sz w:val="11"/>
        </w:rPr>
        <w:t xml:space="preserve"> </w:t>
      </w:r>
      <w:r>
        <w:rPr>
          <w:rFonts w:ascii="Arial" w:hAnsi="Arial"/>
          <w:i/>
          <w:w w:val="105"/>
          <w:sz w:val="11"/>
        </w:rPr>
        <w:t xml:space="preserve">Journal of Theoretical Biology </w:t>
      </w:r>
      <w:r>
        <w:rPr>
          <w:rFonts w:ascii="Arial" w:hAnsi="Arial"/>
          <w:w w:val="105"/>
          <w:sz w:val="11"/>
        </w:rPr>
        <w:t>228(2):261–269.</w:t>
      </w:r>
    </w:p>
    <w:p w14:paraId="1695D80B" w14:textId="77777777" w:rsidR="00EC0BD2" w:rsidRDefault="00753B5A">
      <w:pPr>
        <w:tabs>
          <w:tab w:val="left" w:pos="661"/>
        </w:tabs>
        <w:spacing w:before="33"/>
        <w:ind w:left="209"/>
        <w:rPr>
          <w:rFonts w:ascii="Arial"/>
          <w:sz w:val="11"/>
        </w:rPr>
      </w:pPr>
      <w:r>
        <w:rPr>
          <w:rFonts w:ascii="Arial"/>
          <w:w w:val="105"/>
          <w:sz w:val="9"/>
        </w:rPr>
        <w:t>337</w:t>
      </w:r>
      <w:r>
        <w:rPr>
          <w:rFonts w:ascii="Arial"/>
          <w:w w:val="105"/>
          <w:sz w:val="9"/>
        </w:rPr>
        <w:tab/>
      </w:r>
      <w:bookmarkStart w:id="292" w:name="_bookmark23"/>
      <w:bookmarkEnd w:id="292"/>
      <w:r>
        <w:rPr>
          <w:rFonts w:ascii="Arial"/>
          <w:w w:val="105"/>
          <w:sz w:val="11"/>
        </w:rPr>
        <w:t xml:space="preserve">9.Keeling MJ, </w:t>
      </w:r>
      <w:proofErr w:type="spellStart"/>
      <w:r>
        <w:rPr>
          <w:rFonts w:ascii="Arial"/>
          <w:w w:val="105"/>
          <w:sz w:val="11"/>
        </w:rPr>
        <w:t>Rohani</w:t>
      </w:r>
      <w:proofErr w:type="spellEnd"/>
      <w:r>
        <w:rPr>
          <w:rFonts w:ascii="Arial"/>
          <w:w w:val="105"/>
          <w:sz w:val="11"/>
        </w:rPr>
        <w:t xml:space="preserve"> P (2011) </w:t>
      </w:r>
      <w:r>
        <w:rPr>
          <w:rFonts w:ascii="Arial"/>
          <w:i/>
          <w:w w:val="105"/>
          <w:sz w:val="11"/>
        </w:rPr>
        <w:t>Modeling infectious diseases in humans and animals</w:t>
      </w:r>
      <w:r>
        <w:rPr>
          <w:rFonts w:ascii="Arial"/>
          <w:w w:val="105"/>
          <w:sz w:val="11"/>
        </w:rPr>
        <w:t>. (Princeton University</w:t>
      </w:r>
      <w:r>
        <w:rPr>
          <w:rFonts w:ascii="Arial"/>
          <w:spacing w:val="-11"/>
          <w:w w:val="105"/>
          <w:sz w:val="11"/>
        </w:rPr>
        <w:t xml:space="preserve"> </w:t>
      </w:r>
      <w:r>
        <w:rPr>
          <w:rFonts w:ascii="Arial"/>
          <w:w w:val="105"/>
          <w:sz w:val="11"/>
        </w:rPr>
        <w:t>Press).</w:t>
      </w:r>
    </w:p>
    <w:p w14:paraId="0D8DD3DF" w14:textId="77777777" w:rsidR="00EC0BD2" w:rsidRDefault="00753B5A">
      <w:pPr>
        <w:tabs>
          <w:tab w:val="left" w:pos="598"/>
        </w:tabs>
        <w:spacing w:before="33"/>
        <w:ind w:left="209"/>
        <w:rPr>
          <w:rFonts w:ascii="Arial" w:hAnsi="Arial"/>
          <w:sz w:val="11"/>
        </w:rPr>
      </w:pPr>
      <w:r>
        <w:rPr>
          <w:rFonts w:ascii="Arial" w:hAnsi="Arial"/>
          <w:w w:val="105"/>
          <w:sz w:val="9"/>
        </w:rPr>
        <w:lastRenderedPageBreak/>
        <w:t>338</w:t>
      </w:r>
      <w:r>
        <w:rPr>
          <w:rFonts w:ascii="Arial" w:hAnsi="Arial"/>
          <w:w w:val="105"/>
          <w:sz w:val="9"/>
        </w:rPr>
        <w:tab/>
      </w:r>
      <w:r>
        <w:rPr>
          <w:rFonts w:ascii="Arial" w:hAnsi="Arial"/>
          <w:w w:val="105"/>
          <w:sz w:val="11"/>
        </w:rPr>
        <w:t xml:space="preserve">10.Hethcote HW (2000) The mathematics of infectious diseases. </w:t>
      </w:r>
      <w:r>
        <w:rPr>
          <w:rFonts w:ascii="Arial" w:hAnsi="Arial"/>
          <w:i/>
          <w:w w:val="105"/>
          <w:sz w:val="11"/>
        </w:rPr>
        <w:t>SIAM review</w:t>
      </w:r>
      <w:r>
        <w:rPr>
          <w:rFonts w:ascii="Arial" w:hAnsi="Arial"/>
          <w:i/>
          <w:spacing w:val="-4"/>
          <w:w w:val="105"/>
          <w:sz w:val="11"/>
        </w:rPr>
        <w:t xml:space="preserve"> </w:t>
      </w:r>
      <w:r>
        <w:rPr>
          <w:rFonts w:ascii="Arial" w:hAnsi="Arial"/>
          <w:w w:val="105"/>
          <w:sz w:val="11"/>
        </w:rPr>
        <w:t>42(4):599–653.</w:t>
      </w:r>
    </w:p>
    <w:p w14:paraId="1505DC7E" w14:textId="77777777" w:rsidR="00EC0BD2" w:rsidRDefault="00EC0BD2">
      <w:pPr>
        <w:rPr>
          <w:rFonts w:ascii="Arial" w:hAnsi="Arial"/>
          <w:sz w:val="11"/>
        </w:rPr>
        <w:sectPr w:rsidR="00EC0BD2">
          <w:type w:val="continuous"/>
          <w:pgSz w:w="12240" w:h="15840"/>
          <w:pgMar w:top="880" w:right="0" w:bottom="280" w:left="560" w:header="720" w:footer="720" w:gutter="0"/>
          <w:cols w:space="720"/>
        </w:sectPr>
      </w:pPr>
    </w:p>
    <w:p w14:paraId="1CE89662" w14:textId="77777777" w:rsidR="00EC0BD2" w:rsidRDefault="00753B5A">
      <w:pPr>
        <w:spacing w:before="101"/>
        <w:ind w:left="120"/>
        <w:rPr>
          <w:rFonts w:ascii="Arial"/>
          <w:sz w:val="9"/>
        </w:rPr>
      </w:pPr>
      <w:r>
        <w:rPr>
          <w:rFonts w:ascii="Arial"/>
          <w:w w:val="105"/>
          <w:sz w:val="9"/>
        </w:rPr>
        <w:lastRenderedPageBreak/>
        <w:t>339</w:t>
      </w:r>
    </w:p>
    <w:p w14:paraId="21DDE174" w14:textId="77777777" w:rsidR="00EC0BD2" w:rsidRDefault="00753B5A">
      <w:pPr>
        <w:spacing w:before="56"/>
        <w:ind w:left="120"/>
        <w:rPr>
          <w:rFonts w:ascii="Arial"/>
          <w:sz w:val="9"/>
        </w:rPr>
      </w:pPr>
      <w:r>
        <w:rPr>
          <w:rFonts w:ascii="Arial"/>
          <w:w w:val="105"/>
          <w:sz w:val="9"/>
        </w:rPr>
        <w:t>340</w:t>
      </w:r>
    </w:p>
    <w:p w14:paraId="581EED4A" w14:textId="77777777" w:rsidR="00EC0BD2" w:rsidRDefault="00753B5A">
      <w:pPr>
        <w:spacing w:before="55"/>
        <w:ind w:left="120"/>
        <w:rPr>
          <w:rFonts w:ascii="Arial"/>
          <w:sz w:val="9"/>
        </w:rPr>
      </w:pPr>
      <w:r>
        <w:rPr>
          <w:rFonts w:ascii="Arial"/>
          <w:w w:val="105"/>
          <w:sz w:val="9"/>
        </w:rPr>
        <w:t>341</w:t>
      </w:r>
    </w:p>
    <w:p w14:paraId="35821B08" w14:textId="77777777" w:rsidR="00EC0BD2" w:rsidRDefault="00753B5A">
      <w:pPr>
        <w:spacing w:before="56"/>
        <w:ind w:left="120"/>
        <w:rPr>
          <w:rFonts w:ascii="Arial"/>
          <w:sz w:val="9"/>
        </w:rPr>
      </w:pPr>
      <w:r>
        <w:rPr>
          <w:rFonts w:ascii="Arial"/>
          <w:w w:val="105"/>
          <w:sz w:val="9"/>
        </w:rPr>
        <w:t>342</w:t>
      </w:r>
    </w:p>
    <w:p w14:paraId="5B53D201" w14:textId="77777777" w:rsidR="00EC0BD2" w:rsidRDefault="00753B5A">
      <w:pPr>
        <w:spacing w:before="56"/>
        <w:ind w:left="120"/>
        <w:rPr>
          <w:rFonts w:ascii="Arial"/>
          <w:sz w:val="9"/>
        </w:rPr>
      </w:pPr>
      <w:r>
        <w:rPr>
          <w:rFonts w:ascii="Arial"/>
          <w:w w:val="105"/>
          <w:sz w:val="9"/>
        </w:rPr>
        <w:t>343</w:t>
      </w:r>
    </w:p>
    <w:p w14:paraId="39AC50DF" w14:textId="77777777" w:rsidR="00EC0BD2" w:rsidRDefault="00753B5A">
      <w:pPr>
        <w:spacing w:before="56"/>
        <w:ind w:left="120"/>
        <w:rPr>
          <w:rFonts w:ascii="Arial"/>
          <w:sz w:val="9"/>
        </w:rPr>
      </w:pPr>
      <w:r>
        <w:rPr>
          <w:rFonts w:ascii="Arial"/>
          <w:w w:val="105"/>
          <w:sz w:val="9"/>
        </w:rPr>
        <w:t>344</w:t>
      </w:r>
    </w:p>
    <w:p w14:paraId="22A7530E" w14:textId="77777777" w:rsidR="00EC0BD2" w:rsidRDefault="00753B5A">
      <w:pPr>
        <w:spacing w:before="56"/>
        <w:ind w:left="120"/>
        <w:rPr>
          <w:rFonts w:ascii="Arial"/>
          <w:sz w:val="9"/>
        </w:rPr>
      </w:pPr>
      <w:r>
        <w:rPr>
          <w:rFonts w:ascii="Arial"/>
          <w:w w:val="105"/>
          <w:sz w:val="9"/>
        </w:rPr>
        <w:t>345</w:t>
      </w:r>
    </w:p>
    <w:p w14:paraId="082A03FA" w14:textId="77777777" w:rsidR="00EC0BD2" w:rsidRDefault="00753B5A">
      <w:pPr>
        <w:spacing w:before="56"/>
        <w:ind w:left="120"/>
        <w:rPr>
          <w:rFonts w:ascii="Arial"/>
          <w:sz w:val="9"/>
        </w:rPr>
      </w:pPr>
      <w:r>
        <w:rPr>
          <w:rFonts w:ascii="Arial"/>
          <w:w w:val="105"/>
          <w:sz w:val="9"/>
        </w:rPr>
        <w:t>346</w:t>
      </w:r>
    </w:p>
    <w:p w14:paraId="4EE730A9" w14:textId="77777777" w:rsidR="00EC0BD2" w:rsidRDefault="00753B5A">
      <w:pPr>
        <w:spacing w:before="56"/>
        <w:ind w:left="120"/>
        <w:rPr>
          <w:rFonts w:ascii="Arial"/>
          <w:sz w:val="9"/>
        </w:rPr>
      </w:pPr>
      <w:r>
        <w:rPr>
          <w:rFonts w:ascii="Arial"/>
          <w:w w:val="105"/>
          <w:sz w:val="9"/>
        </w:rPr>
        <w:t>347</w:t>
      </w:r>
    </w:p>
    <w:p w14:paraId="1642AEFF" w14:textId="77777777" w:rsidR="00EC0BD2" w:rsidRDefault="00753B5A">
      <w:pPr>
        <w:spacing w:before="56"/>
        <w:ind w:left="120"/>
        <w:rPr>
          <w:rFonts w:ascii="Arial"/>
          <w:sz w:val="9"/>
        </w:rPr>
      </w:pPr>
      <w:r>
        <w:rPr>
          <w:rFonts w:ascii="Arial"/>
          <w:w w:val="105"/>
          <w:sz w:val="9"/>
        </w:rPr>
        <w:t>348</w:t>
      </w:r>
    </w:p>
    <w:p w14:paraId="174019D2" w14:textId="77777777" w:rsidR="00EC0BD2" w:rsidRDefault="00753B5A">
      <w:pPr>
        <w:spacing w:before="56"/>
        <w:ind w:left="120"/>
        <w:rPr>
          <w:rFonts w:ascii="Arial"/>
          <w:sz w:val="9"/>
        </w:rPr>
      </w:pPr>
      <w:r>
        <w:rPr>
          <w:rFonts w:ascii="Arial"/>
          <w:w w:val="105"/>
          <w:sz w:val="9"/>
        </w:rPr>
        <w:t>349</w:t>
      </w:r>
    </w:p>
    <w:p w14:paraId="112B5513" w14:textId="77777777" w:rsidR="00EC0BD2" w:rsidRDefault="00753B5A">
      <w:pPr>
        <w:spacing w:before="56"/>
        <w:ind w:left="120"/>
        <w:rPr>
          <w:rFonts w:ascii="Arial"/>
          <w:sz w:val="9"/>
        </w:rPr>
      </w:pPr>
      <w:r>
        <w:rPr>
          <w:rFonts w:ascii="Arial"/>
          <w:w w:val="105"/>
          <w:sz w:val="9"/>
        </w:rPr>
        <w:t>350</w:t>
      </w:r>
    </w:p>
    <w:p w14:paraId="466B6DD4" w14:textId="77777777" w:rsidR="00EC0BD2" w:rsidRDefault="00753B5A">
      <w:pPr>
        <w:spacing w:before="56"/>
        <w:ind w:left="120"/>
        <w:rPr>
          <w:rFonts w:ascii="Arial"/>
          <w:sz w:val="9"/>
        </w:rPr>
      </w:pPr>
      <w:r>
        <w:rPr>
          <w:rFonts w:ascii="Arial"/>
          <w:w w:val="105"/>
          <w:sz w:val="9"/>
        </w:rPr>
        <w:t>351</w:t>
      </w:r>
    </w:p>
    <w:p w14:paraId="22613323" w14:textId="77777777" w:rsidR="00EC0BD2" w:rsidRDefault="00753B5A">
      <w:pPr>
        <w:spacing w:before="55"/>
        <w:ind w:left="120"/>
        <w:rPr>
          <w:rFonts w:ascii="Arial"/>
          <w:sz w:val="9"/>
        </w:rPr>
      </w:pPr>
      <w:r>
        <w:rPr>
          <w:rFonts w:ascii="Arial"/>
          <w:w w:val="105"/>
          <w:sz w:val="9"/>
        </w:rPr>
        <w:t>352</w:t>
      </w:r>
    </w:p>
    <w:p w14:paraId="05F38662" w14:textId="77777777" w:rsidR="00EC0BD2" w:rsidRDefault="00753B5A">
      <w:pPr>
        <w:spacing w:before="56"/>
        <w:ind w:left="120"/>
        <w:rPr>
          <w:rFonts w:ascii="Arial"/>
          <w:sz w:val="9"/>
        </w:rPr>
      </w:pPr>
      <w:r>
        <w:rPr>
          <w:rFonts w:ascii="Arial"/>
          <w:w w:val="105"/>
          <w:sz w:val="9"/>
        </w:rPr>
        <w:t>353</w:t>
      </w:r>
    </w:p>
    <w:p w14:paraId="6A7707B6" w14:textId="77777777" w:rsidR="00EC0BD2" w:rsidRDefault="00753B5A">
      <w:pPr>
        <w:spacing w:before="56"/>
        <w:ind w:left="120"/>
        <w:rPr>
          <w:rFonts w:ascii="Arial"/>
          <w:sz w:val="9"/>
        </w:rPr>
      </w:pPr>
      <w:r>
        <w:rPr>
          <w:rFonts w:ascii="Arial"/>
          <w:w w:val="105"/>
          <w:sz w:val="9"/>
        </w:rPr>
        <w:t>354</w:t>
      </w:r>
    </w:p>
    <w:p w14:paraId="736FAE1A" w14:textId="77777777" w:rsidR="00EC0BD2" w:rsidRDefault="00753B5A">
      <w:pPr>
        <w:spacing w:before="56"/>
        <w:ind w:left="120"/>
        <w:rPr>
          <w:rFonts w:ascii="Arial"/>
          <w:sz w:val="9"/>
        </w:rPr>
      </w:pPr>
      <w:r>
        <w:rPr>
          <w:rFonts w:ascii="Arial"/>
          <w:w w:val="105"/>
          <w:sz w:val="9"/>
        </w:rPr>
        <w:t>355</w:t>
      </w:r>
    </w:p>
    <w:p w14:paraId="1E77053F" w14:textId="77777777" w:rsidR="00EC0BD2" w:rsidRDefault="00753B5A">
      <w:pPr>
        <w:spacing w:before="56"/>
        <w:ind w:left="120"/>
        <w:rPr>
          <w:rFonts w:ascii="Arial"/>
          <w:sz w:val="9"/>
        </w:rPr>
      </w:pPr>
      <w:r>
        <w:rPr>
          <w:rFonts w:ascii="Arial"/>
          <w:w w:val="105"/>
          <w:sz w:val="9"/>
        </w:rPr>
        <w:t>356</w:t>
      </w:r>
    </w:p>
    <w:p w14:paraId="571107A5" w14:textId="77777777" w:rsidR="00EC0BD2" w:rsidRDefault="00753B5A">
      <w:pPr>
        <w:spacing w:before="56"/>
        <w:ind w:left="120"/>
        <w:rPr>
          <w:rFonts w:ascii="Arial"/>
          <w:sz w:val="9"/>
        </w:rPr>
      </w:pPr>
      <w:r>
        <w:rPr>
          <w:rFonts w:ascii="Arial"/>
          <w:w w:val="105"/>
          <w:sz w:val="9"/>
        </w:rPr>
        <w:t>357</w:t>
      </w:r>
    </w:p>
    <w:p w14:paraId="435F22E7" w14:textId="77777777" w:rsidR="00EC0BD2" w:rsidRDefault="00753B5A">
      <w:pPr>
        <w:spacing w:before="56"/>
        <w:ind w:left="120"/>
        <w:rPr>
          <w:rFonts w:ascii="Arial"/>
          <w:sz w:val="9"/>
        </w:rPr>
      </w:pPr>
      <w:r>
        <w:rPr>
          <w:rFonts w:ascii="Arial"/>
          <w:w w:val="105"/>
          <w:sz w:val="9"/>
        </w:rPr>
        <w:t>358</w:t>
      </w:r>
    </w:p>
    <w:p w14:paraId="33CAC937" w14:textId="77777777" w:rsidR="00EC0BD2" w:rsidRDefault="00753B5A">
      <w:pPr>
        <w:spacing w:before="56"/>
        <w:ind w:left="120"/>
        <w:rPr>
          <w:rFonts w:ascii="Arial"/>
          <w:sz w:val="9"/>
        </w:rPr>
      </w:pPr>
      <w:r>
        <w:rPr>
          <w:rFonts w:ascii="Arial"/>
          <w:w w:val="105"/>
          <w:sz w:val="9"/>
        </w:rPr>
        <w:t>359</w:t>
      </w:r>
    </w:p>
    <w:p w14:paraId="05961FE5" w14:textId="77777777" w:rsidR="00EC0BD2" w:rsidRDefault="00753B5A">
      <w:pPr>
        <w:spacing w:before="56"/>
        <w:ind w:left="120"/>
        <w:rPr>
          <w:rFonts w:ascii="Arial"/>
          <w:sz w:val="9"/>
        </w:rPr>
      </w:pPr>
      <w:r>
        <w:rPr>
          <w:rFonts w:ascii="Arial"/>
          <w:w w:val="105"/>
          <w:sz w:val="9"/>
        </w:rPr>
        <w:t>360</w:t>
      </w:r>
    </w:p>
    <w:p w14:paraId="6B5250A8" w14:textId="77777777" w:rsidR="00EC0BD2" w:rsidRDefault="00753B5A">
      <w:pPr>
        <w:spacing w:before="56"/>
        <w:ind w:left="120"/>
        <w:rPr>
          <w:rFonts w:ascii="Arial"/>
          <w:sz w:val="9"/>
        </w:rPr>
      </w:pPr>
      <w:r>
        <w:rPr>
          <w:rFonts w:ascii="Arial"/>
          <w:w w:val="105"/>
          <w:sz w:val="9"/>
        </w:rPr>
        <w:t>361</w:t>
      </w:r>
    </w:p>
    <w:p w14:paraId="4FED2D46" w14:textId="77777777" w:rsidR="00EC0BD2" w:rsidRDefault="00753B5A">
      <w:pPr>
        <w:spacing w:before="56"/>
        <w:ind w:left="120"/>
        <w:rPr>
          <w:rFonts w:ascii="Arial"/>
          <w:sz w:val="9"/>
        </w:rPr>
      </w:pPr>
      <w:r>
        <w:rPr>
          <w:rFonts w:ascii="Arial"/>
          <w:w w:val="105"/>
          <w:sz w:val="9"/>
        </w:rPr>
        <w:t>362</w:t>
      </w:r>
    </w:p>
    <w:p w14:paraId="58EEB42A" w14:textId="77777777" w:rsidR="00EC0BD2" w:rsidRDefault="00753B5A">
      <w:pPr>
        <w:spacing w:before="56"/>
        <w:ind w:left="120"/>
        <w:rPr>
          <w:rFonts w:ascii="Arial"/>
          <w:sz w:val="9"/>
        </w:rPr>
      </w:pPr>
      <w:r>
        <w:rPr>
          <w:rFonts w:ascii="Arial"/>
          <w:w w:val="105"/>
          <w:sz w:val="9"/>
        </w:rPr>
        <w:t>363</w:t>
      </w:r>
    </w:p>
    <w:p w14:paraId="58829203" w14:textId="77777777" w:rsidR="00EC0BD2" w:rsidRDefault="00753B5A">
      <w:pPr>
        <w:spacing w:before="55"/>
        <w:ind w:left="120"/>
        <w:rPr>
          <w:rFonts w:ascii="Arial"/>
          <w:sz w:val="9"/>
        </w:rPr>
      </w:pPr>
      <w:r>
        <w:rPr>
          <w:rFonts w:ascii="Arial"/>
          <w:w w:val="105"/>
          <w:sz w:val="9"/>
        </w:rPr>
        <w:t>364</w:t>
      </w:r>
    </w:p>
    <w:p w14:paraId="2428665E" w14:textId="77777777" w:rsidR="00EC0BD2" w:rsidRDefault="00753B5A">
      <w:pPr>
        <w:spacing w:before="56"/>
        <w:ind w:left="120"/>
        <w:rPr>
          <w:rFonts w:ascii="Arial"/>
          <w:sz w:val="9"/>
        </w:rPr>
      </w:pPr>
      <w:r>
        <w:rPr>
          <w:rFonts w:ascii="Arial"/>
          <w:w w:val="105"/>
          <w:sz w:val="9"/>
        </w:rPr>
        <w:t>365</w:t>
      </w:r>
    </w:p>
    <w:p w14:paraId="3CEBDF7E" w14:textId="77777777" w:rsidR="00EC0BD2" w:rsidRDefault="00753B5A">
      <w:pPr>
        <w:spacing w:before="56"/>
        <w:ind w:left="120"/>
        <w:rPr>
          <w:rFonts w:ascii="Arial"/>
          <w:sz w:val="9"/>
        </w:rPr>
      </w:pPr>
      <w:r>
        <w:rPr>
          <w:rFonts w:ascii="Arial"/>
          <w:w w:val="105"/>
          <w:sz w:val="9"/>
        </w:rPr>
        <w:t>366</w:t>
      </w:r>
    </w:p>
    <w:p w14:paraId="3FE9B938" w14:textId="77777777" w:rsidR="00EC0BD2" w:rsidRDefault="00753B5A">
      <w:pPr>
        <w:spacing w:before="56"/>
        <w:ind w:left="120"/>
        <w:rPr>
          <w:rFonts w:ascii="Arial"/>
          <w:sz w:val="9"/>
        </w:rPr>
      </w:pPr>
      <w:r>
        <w:rPr>
          <w:rFonts w:ascii="Arial"/>
          <w:w w:val="105"/>
          <w:sz w:val="9"/>
        </w:rPr>
        <w:t>367</w:t>
      </w:r>
    </w:p>
    <w:p w14:paraId="04736806" w14:textId="77777777" w:rsidR="00EC0BD2" w:rsidRDefault="00753B5A">
      <w:pPr>
        <w:spacing w:before="56"/>
        <w:ind w:left="120"/>
        <w:rPr>
          <w:rFonts w:ascii="Arial"/>
          <w:sz w:val="9"/>
        </w:rPr>
      </w:pPr>
      <w:r>
        <w:rPr>
          <w:rFonts w:ascii="Arial"/>
          <w:w w:val="105"/>
          <w:sz w:val="9"/>
        </w:rPr>
        <w:t>368</w:t>
      </w:r>
    </w:p>
    <w:p w14:paraId="5A6A5704" w14:textId="77777777" w:rsidR="00EC0BD2" w:rsidRDefault="00753B5A">
      <w:pPr>
        <w:spacing w:before="56"/>
        <w:ind w:left="120"/>
        <w:rPr>
          <w:rFonts w:ascii="Arial"/>
          <w:sz w:val="9"/>
        </w:rPr>
      </w:pPr>
      <w:r>
        <w:rPr>
          <w:rFonts w:ascii="Arial"/>
          <w:w w:val="105"/>
          <w:sz w:val="9"/>
        </w:rPr>
        <w:t>369</w:t>
      </w:r>
    </w:p>
    <w:p w14:paraId="3C990E11" w14:textId="77777777" w:rsidR="00EC0BD2" w:rsidRDefault="00753B5A">
      <w:pPr>
        <w:spacing w:before="56"/>
        <w:ind w:left="120"/>
        <w:rPr>
          <w:rFonts w:ascii="Arial"/>
          <w:sz w:val="9"/>
        </w:rPr>
      </w:pPr>
      <w:r>
        <w:rPr>
          <w:rFonts w:ascii="Arial"/>
          <w:w w:val="105"/>
          <w:sz w:val="9"/>
        </w:rPr>
        <w:t>370</w:t>
      </w:r>
    </w:p>
    <w:p w14:paraId="56BD854E" w14:textId="77777777" w:rsidR="00EC0BD2" w:rsidRDefault="00753B5A">
      <w:pPr>
        <w:spacing w:before="82" w:line="302" w:lineRule="auto"/>
        <w:ind w:left="120" w:right="3153"/>
        <w:rPr>
          <w:rFonts w:ascii="Arial" w:hAnsi="Arial"/>
          <w:sz w:val="11"/>
        </w:rPr>
      </w:pPr>
      <w:r>
        <w:br w:type="column"/>
      </w:r>
      <w:bookmarkStart w:id="293" w:name="_bookmark24"/>
      <w:bookmarkStart w:id="294" w:name="_bookmark25"/>
      <w:bookmarkStart w:id="295" w:name="_bookmark26"/>
      <w:bookmarkEnd w:id="293"/>
      <w:bookmarkEnd w:id="294"/>
      <w:bookmarkEnd w:id="295"/>
      <w:r>
        <w:rPr>
          <w:rFonts w:ascii="Arial" w:hAnsi="Arial"/>
          <w:w w:val="105"/>
          <w:sz w:val="11"/>
        </w:rPr>
        <w:lastRenderedPageBreak/>
        <w:t xml:space="preserve">11.Csilléry K, Blum MG, </w:t>
      </w:r>
      <w:proofErr w:type="spellStart"/>
      <w:r>
        <w:rPr>
          <w:rFonts w:ascii="Arial" w:hAnsi="Arial"/>
          <w:w w:val="105"/>
          <w:sz w:val="11"/>
        </w:rPr>
        <w:t>Gaggiotti</w:t>
      </w:r>
      <w:proofErr w:type="spellEnd"/>
      <w:r>
        <w:rPr>
          <w:rFonts w:ascii="Arial" w:hAnsi="Arial"/>
          <w:w w:val="105"/>
          <w:sz w:val="11"/>
        </w:rPr>
        <w:t xml:space="preserve"> OE, François O (2010) Approximate </w:t>
      </w:r>
      <w:proofErr w:type="spellStart"/>
      <w:r>
        <w:rPr>
          <w:rFonts w:ascii="Arial" w:hAnsi="Arial"/>
          <w:w w:val="105"/>
          <w:sz w:val="11"/>
        </w:rPr>
        <w:t>bayesian</w:t>
      </w:r>
      <w:proofErr w:type="spellEnd"/>
      <w:r>
        <w:rPr>
          <w:rFonts w:ascii="Arial" w:hAnsi="Arial"/>
          <w:w w:val="105"/>
          <w:sz w:val="11"/>
        </w:rPr>
        <w:t xml:space="preserve"> computation (</w:t>
      </w:r>
      <w:proofErr w:type="spellStart"/>
      <w:r>
        <w:rPr>
          <w:rFonts w:ascii="Arial" w:hAnsi="Arial"/>
          <w:w w:val="105"/>
          <w:sz w:val="11"/>
        </w:rPr>
        <w:t>abc</w:t>
      </w:r>
      <w:proofErr w:type="spellEnd"/>
      <w:r>
        <w:rPr>
          <w:rFonts w:ascii="Arial" w:hAnsi="Arial"/>
          <w:w w:val="105"/>
          <w:sz w:val="11"/>
        </w:rPr>
        <w:t xml:space="preserve">) in practice. </w:t>
      </w:r>
      <w:r>
        <w:rPr>
          <w:rFonts w:ascii="Arial" w:hAnsi="Arial"/>
          <w:i/>
          <w:w w:val="105"/>
          <w:sz w:val="11"/>
        </w:rPr>
        <w:t xml:space="preserve">Trends in ecology &amp; evolution </w:t>
      </w:r>
      <w:r>
        <w:rPr>
          <w:rFonts w:ascii="Arial" w:hAnsi="Arial"/>
          <w:w w:val="105"/>
          <w:sz w:val="11"/>
        </w:rPr>
        <w:t>25(7):410–418.</w:t>
      </w:r>
      <w:bookmarkStart w:id="296" w:name="_bookmark27"/>
      <w:bookmarkEnd w:id="296"/>
      <w:r>
        <w:rPr>
          <w:rFonts w:ascii="Arial" w:hAnsi="Arial"/>
          <w:w w:val="105"/>
          <w:sz w:val="11"/>
        </w:rPr>
        <w:t xml:space="preserve"> 12.Toni T, </w:t>
      </w:r>
      <w:proofErr w:type="spellStart"/>
      <w:r>
        <w:rPr>
          <w:rFonts w:ascii="Arial" w:hAnsi="Arial"/>
          <w:w w:val="105"/>
          <w:sz w:val="11"/>
        </w:rPr>
        <w:t>Stumpf</w:t>
      </w:r>
      <w:proofErr w:type="spellEnd"/>
      <w:r>
        <w:rPr>
          <w:rFonts w:ascii="Arial" w:hAnsi="Arial"/>
          <w:w w:val="105"/>
          <w:sz w:val="11"/>
        </w:rPr>
        <w:t xml:space="preserve"> MP (2009) Simulation-based model selection for dynamical systems in systems and population biology. </w:t>
      </w:r>
      <w:r>
        <w:rPr>
          <w:rFonts w:ascii="Arial" w:hAnsi="Arial"/>
          <w:i/>
          <w:w w:val="105"/>
          <w:sz w:val="11"/>
        </w:rPr>
        <w:t xml:space="preserve">Bioinformatics </w:t>
      </w:r>
      <w:r>
        <w:rPr>
          <w:rFonts w:ascii="Arial" w:hAnsi="Arial"/>
          <w:w w:val="105"/>
          <w:sz w:val="11"/>
        </w:rPr>
        <w:t>26(1):104–110.</w:t>
      </w:r>
    </w:p>
    <w:p w14:paraId="3FAFE717" w14:textId="77777777" w:rsidR="00EC0BD2" w:rsidRDefault="00753B5A">
      <w:pPr>
        <w:spacing w:line="302" w:lineRule="auto"/>
        <w:ind w:left="120" w:right="3704"/>
        <w:rPr>
          <w:rFonts w:ascii="Arial" w:hAnsi="Arial"/>
          <w:sz w:val="11"/>
        </w:rPr>
      </w:pPr>
      <w:bookmarkStart w:id="297" w:name="_bookmark28"/>
      <w:bookmarkEnd w:id="297"/>
      <w:r>
        <w:rPr>
          <w:rFonts w:ascii="Arial" w:hAnsi="Arial"/>
          <w:w w:val="105"/>
          <w:sz w:val="11"/>
        </w:rPr>
        <w:t xml:space="preserve">13.Turner BM, </w:t>
      </w:r>
      <w:proofErr w:type="spellStart"/>
      <w:r>
        <w:rPr>
          <w:rFonts w:ascii="Arial" w:hAnsi="Arial"/>
          <w:w w:val="105"/>
          <w:sz w:val="11"/>
        </w:rPr>
        <w:t>Sederberg</w:t>
      </w:r>
      <w:proofErr w:type="spellEnd"/>
      <w:r>
        <w:rPr>
          <w:rFonts w:ascii="Arial" w:hAnsi="Arial"/>
          <w:w w:val="105"/>
          <w:sz w:val="11"/>
        </w:rPr>
        <w:t xml:space="preserve"> PB (2014) A generalized, likelihood-free method for posterior estimation. </w:t>
      </w:r>
      <w:proofErr w:type="spellStart"/>
      <w:r>
        <w:rPr>
          <w:rFonts w:ascii="Arial" w:hAnsi="Arial"/>
          <w:i/>
          <w:w w:val="105"/>
          <w:sz w:val="11"/>
        </w:rPr>
        <w:t>Psychonomic</w:t>
      </w:r>
      <w:proofErr w:type="spellEnd"/>
      <w:r>
        <w:rPr>
          <w:rFonts w:ascii="Arial" w:hAnsi="Arial"/>
          <w:i/>
          <w:w w:val="105"/>
          <w:sz w:val="11"/>
        </w:rPr>
        <w:t xml:space="preserve"> bulletin &amp; review </w:t>
      </w:r>
      <w:r>
        <w:rPr>
          <w:rFonts w:ascii="Arial" w:hAnsi="Arial"/>
          <w:w w:val="105"/>
          <w:sz w:val="11"/>
        </w:rPr>
        <w:t>21(2):227–250.</w:t>
      </w:r>
      <w:bookmarkStart w:id="298" w:name="_bookmark29"/>
      <w:bookmarkEnd w:id="298"/>
      <w:r>
        <w:rPr>
          <w:rFonts w:ascii="Arial" w:hAnsi="Arial"/>
          <w:w w:val="105"/>
          <w:sz w:val="11"/>
        </w:rPr>
        <w:t xml:space="preserve"> 14.Sunnåker M, et al. (2013) Approximate </w:t>
      </w:r>
      <w:proofErr w:type="spellStart"/>
      <w:r>
        <w:rPr>
          <w:rFonts w:ascii="Arial" w:hAnsi="Arial"/>
          <w:w w:val="105"/>
          <w:sz w:val="11"/>
        </w:rPr>
        <w:t>bayesian</w:t>
      </w:r>
      <w:proofErr w:type="spellEnd"/>
      <w:r>
        <w:rPr>
          <w:rFonts w:ascii="Arial" w:hAnsi="Arial"/>
          <w:w w:val="105"/>
          <w:sz w:val="11"/>
        </w:rPr>
        <w:t xml:space="preserve"> computation. </w:t>
      </w:r>
      <w:proofErr w:type="spellStart"/>
      <w:r>
        <w:rPr>
          <w:rFonts w:ascii="Arial" w:hAnsi="Arial"/>
          <w:i/>
          <w:w w:val="105"/>
          <w:sz w:val="11"/>
        </w:rPr>
        <w:t>PLoS</w:t>
      </w:r>
      <w:proofErr w:type="spellEnd"/>
      <w:r>
        <w:rPr>
          <w:rFonts w:ascii="Arial" w:hAnsi="Arial"/>
          <w:i/>
          <w:w w:val="105"/>
          <w:sz w:val="11"/>
        </w:rPr>
        <w:t xml:space="preserve"> computational biology </w:t>
      </w:r>
      <w:r>
        <w:rPr>
          <w:rFonts w:ascii="Arial" w:hAnsi="Arial"/>
          <w:w w:val="105"/>
          <w:sz w:val="11"/>
        </w:rPr>
        <w:t>9(1):e1002803.</w:t>
      </w:r>
    </w:p>
    <w:p w14:paraId="5A412A75" w14:textId="77777777" w:rsidR="00EC0BD2" w:rsidRDefault="00753B5A">
      <w:pPr>
        <w:spacing w:line="302" w:lineRule="auto"/>
        <w:ind w:left="120" w:right="1926"/>
        <w:rPr>
          <w:rFonts w:ascii="Arial" w:hAnsi="Arial"/>
          <w:sz w:val="11"/>
        </w:rPr>
      </w:pPr>
      <w:bookmarkStart w:id="299" w:name="_bookmark30"/>
      <w:bookmarkEnd w:id="299"/>
      <w:r>
        <w:rPr>
          <w:rFonts w:ascii="Arial" w:hAnsi="Arial"/>
          <w:w w:val="105"/>
          <w:sz w:val="11"/>
        </w:rPr>
        <w:t xml:space="preserve">15.Mertens UK, Voss A, </w:t>
      </w:r>
      <w:proofErr w:type="spellStart"/>
      <w:r>
        <w:rPr>
          <w:rFonts w:ascii="Arial" w:hAnsi="Arial"/>
          <w:w w:val="105"/>
          <w:sz w:val="11"/>
        </w:rPr>
        <w:t>Radev</w:t>
      </w:r>
      <w:proofErr w:type="spellEnd"/>
      <w:r>
        <w:rPr>
          <w:rFonts w:ascii="Arial" w:hAnsi="Arial"/>
          <w:w w:val="105"/>
          <w:sz w:val="11"/>
        </w:rPr>
        <w:t xml:space="preserve"> S (2018) </w:t>
      </w:r>
      <w:proofErr w:type="spellStart"/>
      <w:r>
        <w:rPr>
          <w:rFonts w:ascii="Arial" w:hAnsi="Arial"/>
          <w:w w:val="105"/>
          <w:sz w:val="11"/>
        </w:rPr>
        <w:t>Abrox</w:t>
      </w:r>
      <w:proofErr w:type="spellEnd"/>
      <w:r>
        <w:rPr>
          <w:rFonts w:ascii="Arial" w:hAnsi="Arial"/>
          <w:w w:val="105"/>
          <w:sz w:val="11"/>
        </w:rPr>
        <w:t xml:space="preserve">—a user-friendly python module for approximate </w:t>
      </w:r>
      <w:proofErr w:type="spellStart"/>
      <w:r>
        <w:rPr>
          <w:rFonts w:ascii="Arial" w:hAnsi="Arial"/>
          <w:w w:val="105"/>
          <w:sz w:val="11"/>
        </w:rPr>
        <w:t>bayesian</w:t>
      </w:r>
      <w:proofErr w:type="spellEnd"/>
      <w:r>
        <w:rPr>
          <w:rFonts w:ascii="Arial" w:hAnsi="Arial"/>
          <w:w w:val="105"/>
          <w:sz w:val="11"/>
        </w:rPr>
        <w:t xml:space="preserve"> computation with a focus on model comparison. </w:t>
      </w:r>
      <w:proofErr w:type="spellStart"/>
      <w:r>
        <w:rPr>
          <w:rFonts w:ascii="Arial" w:hAnsi="Arial"/>
          <w:i/>
          <w:w w:val="105"/>
          <w:sz w:val="11"/>
        </w:rPr>
        <w:t>PloS</w:t>
      </w:r>
      <w:proofErr w:type="spellEnd"/>
      <w:r>
        <w:rPr>
          <w:rFonts w:ascii="Arial" w:hAnsi="Arial"/>
          <w:i/>
          <w:w w:val="105"/>
          <w:sz w:val="11"/>
        </w:rPr>
        <w:t xml:space="preserve"> one </w:t>
      </w:r>
      <w:r>
        <w:rPr>
          <w:rFonts w:ascii="Arial" w:hAnsi="Arial"/>
          <w:w w:val="105"/>
          <w:sz w:val="11"/>
        </w:rPr>
        <w:t>13(3):e0193981.</w:t>
      </w:r>
      <w:bookmarkStart w:id="300" w:name="_bookmark31"/>
      <w:bookmarkEnd w:id="300"/>
      <w:r>
        <w:rPr>
          <w:rFonts w:ascii="Arial" w:hAnsi="Arial"/>
          <w:w w:val="105"/>
          <w:sz w:val="11"/>
        </w:rPr>
        <w:t xml:space="preserve"> 16.Frazier DT, Martin GM, Robert CP, Rousseau J (2018) Asymptotic properties of approximate </w:t>
      </w:r>
      <w:proofErr w:type="spellStart"/>
      <w:r>
        <w:rPr>
          <w:rFonts w:ascii="Arial" w:hAnsi="Arial"/>
          <w:w w:val="105"/>
          <w:sz w:val="11"/>
        </w:rPr>
        <w:t>bayesian</w:t>
      </w:r>
      <w:proofErr w:type="spellEnd"/>
      <w:r>
        <w:rPr>
          <w:rFonts w:ascii="Arial" w:hAnsi="Arial"/>
          <w:w w:val="105"/>
          <w:sz w:val="11"/>
        </w:rPr>
        <w:t xml:space="preserve"> computation. </w:t>
      </w:r>
      <w:proofErr w:type="spellStart"/>
      <w:r>
        <w:rPr>
          <w:rFonts w:ascii="Arial" w:hAnsi="Arial"/>
          <w:i/>
          <w:w w:val="105"/>
          <w:sz w:val="11"/>
        </w:rPr>
        <w:t>Biometrika</w:t>
      </w:r>
      <w:proofErr w:type="spellEnd"/>
      <w:r>
        <w:rPr>
          <w:rFonts w:ascii="Arial" w:hAnsi="Arial"/>
          <w:i/>
          <w:w w:val="105"/>
          <w:sz w:val="11"/>
        </w:rPr>
        <w:t xml:space="preserve"> </w:t>
      </w:r>
      <w:r>
        <w:rPr>
          <w:rFonts w:ascii="Arial" w:hAnsi="Arial"/>
          <w:w w:val="105"/>
          <w:sz w:val="11"/>
        </w:rPr>
        <w:t>105(3):593–607.</w:t>
      </w:r>
    </w:p>
    <w:p w14:paraId="1106A0D3" w14:textId="77777777" w:rsidR="00EC0BD2" w:rsidRDefault="00753B5A">
      <w:pPr>
        <w:pStyle w:val="Listenabsatz"/>
        <w:numPr>
          <w:ilvl w:val="0"/>
          <w:numId w:val="7"/>
        </w:numPr>
        <w:tabs>
          <w:tab w:val="left" w:pos="279"/>
        </w:tabs>
        <w:ind w:firstLine="0"/>
        <w:rPr>
          <w:sz w:val="11"/>
        </w:rPr>
      </w:pPr>
      <w:bookmarkStart w:id="301" w:name="_bookmark32"/>
      <w:bookmarkEnd w:id="301"/>
      <w:proofErr w:type="spellStart"/>
      <w:r>
        <w:rPr>
          <w:w w:val="105"/>
          <w:sz w:val="11"/>
        </w:rPr>
        <w:t>Mertens</w:t>
      </w:r>
      <w:proofErr w:type="spellEnd"/>
      <w:r>
        <w:rPr>
          <w:w w:val="105"/>
          <w:sz w:val="11"/>
        </w:rPr>
        <w:t xml:space="preserve"> UK (2019) Ph.D.</w:t>
      </w:r>
      <w:r>
        <w:rPr>
          <w:spacing w:val="-3"/>
          <w:w w:val="105"/>
          <w:sz w:val="11"/>
        </w:rPr>
        <w:t xml:space="preserve"> </w:t>
      </w:r>
      <w:r>
        <w:rPr>
          <w:w w:val="105"/>
          <w:sz w:val="11"/>
        </w:rPr>
        <w:t>thesis.</w:t>
      </w:r>
    </w:p>
    <w:p w14:paraId="46547BB8" w14:textId="77777777" w:rsidR="00EC0BD2" w:rsidRDefault="00753B5A">
      <w:pPr>
        <w:pStyle w:val="Listenabsatz"/>
        <w:numPr>
          <w:ilvl w:val="0"/>
          <w:numId w:val="7"/>
        </w:numPr>
        <w:tabs>
          <w:tab w:val="left" w:pos="279"/>
        </w:tabs>
        <w:spacing w:before="33" w:line="302" w:lineRule="auto"/>
        <w:ind w:right="1485" w:firstLine="0"/>
        <w:rPr>
          <w:sz w:val="11"/>
        </w:rPr>
      </w:pPr>
      <w:bookmarkStart w:id="302" w:name="_bookmark33"/>
      <w:bookmarkEnd w:id="302"/>
      <w:proofErr w:type="spellStart"/>
      <w:r>
        <w:rPr>
          <w:w w:val="105"/>
          <w:sz w:val="11"/>
        </w:rPr>
        <w:t>Radev</w:t>
      </w:r>
      <w:proofErr w:type="spellEnd"/>
      <w:r>
        <w:rPr>
          <w:spacing w:val="-7"/>
          <w:w w:val="105"/>
          <w:sz w:val="11"/>
        </w:rPr>
        <w:t xml:space="preserve"> </w:t>
      </w:r>
      <w:r>
        <w:rPr>
          <w:spacing w:val="-5"/>
          <w:w w:val="105"/>
          <w:sz w:val="11"/>
        </w:rPr>
        <w:t>ST,</w:t>
      </w:r>
      <w:r>
        <w:rPr>
          <w:spacing w:val="-6"/>
          <w:w w:val="105"/>
          <w:sz w:val="11"/>
        </w:rPr>
        <w:t xml:space="preserve"> </w:t>
      </w:r>
      <w:proofErr w:type="spellStart"/>
      <w:r>
        <w:rPr>
          <w:w w:val="105"/>
          <w:sz w:val="11"/>
        </w:rPr>
        <w:t>Mertens</w:t>
      </w:r>
      <w:proofErr w:type="spellEnd"/>
      <w:r>
        <w:rPr>
          <w:spacing w:val="-7"/>
          <w:w w:val="105"/>
          <w:sz w:val="11"/>
        </w:rPr>
        <w:t xml:space="preserve"> </w:t>
      </w:r>
      <w:r>
        <w:rPr>
          <w:w w:val="105"/>
          <w:sz w:val="11"/>
        </w:rPr>
        <w:t>UK,</w:t>
      </w:r>
      <w:r>
        <w:rPr>
          <w:spacing w:val="-6"/>
          <w:w w:val="105"/>
          <w:sz w:val="11"/>
        </w:rPr>
        <w:t xml:space="preserve"> </w:t>
      </w:r>
      <w:r>
        <w:rPr>
          <w:spacing w:val="-3"/>
          <w:w w:val="105"/>
          <w:sz w:val="11"/>
        </w:rPr>
        <w:t>Voss</w:t>
      </w:r>
      <w:r>
        <w:rPr>
          <w:spacing w:val="-7"/>
          <w:w w:val="105"/>
          <w:sz w:val="11"/>
        </w:rPr>
        <w:t xml:space="preserve"> </w:t>
      </w:r>
      <w:r>
        <w:rPr>
          <w:w w:val="105"/>
          <w:sz w:val="11"/>
        </w:rPr>
        <w:t>A,</w:t>
      </w:r>
      <w:r>
        <w:rPr>
          <w:spacing w:val="-6"/>
          <w:w w:val="105"/>
          <w:sz w:val="11"/>
        </w:rPr>
        <w:t xml:space="preserve"> </w:t>
      </w:r>
      <w:proofErr w:type="spellStart"/>
      <w:r>
        <w:rPr>
          <w:w w:val="105"/>
          <w:sz w:val="11"/>
        </w:rPr>
        <w:t>Köthe</w:t>
      </w:r>
      <w:proofErr w:type="spellEnd"/>
      <w:r>
        <w:rPr>
          <w:spacing w:val="-7"/>
          <w:w w:val="105"/>
          <w:sz w:val="11"/>
        </w:rPr>
        <w:t xml:space="preserve"> </w:t>
      </w:r>
      <w:r>
        <w:rPr>
          <w:w w:val="105"/>
          <w:sz w:val="11"/>
        </w:rPr>
        <w:t>U</w:t>
      </w:r>
      <w:r>
        <w:rPr>
          <w:spacing w:val="-6"/>
          <w:w w:val="105"/>
          <w:sz w:val="11"/>
        </w:rPr>
        <w:t xml:space="preserve"> </w:t>
      </w:r>
      <w:r>
        <w:rPr>
          <w:w w:val="105"/>
          <w:sz w:val="11"/>
        </w:rPr>
        <w:t>(2019)</w:t>
      </w:r>
      <w:r>
        <w:rPr>
          <w:spacing w:val="-7"/>
          <w:w w:val="105"/>
          <w:sz w:val="11"/>
        </w:rPr>
        <w:t xml:space="preserve"> </w:t>
      </w:r>
      <w:r>
        <w:rPr>
          <w:spacing w:val="-3"/>
          <w:w w:val="105"/>
          <w:sz w:val="11"/>
        </w:rPr>
        <w:t>Towards</w:t>
      </w:r>
      <w:r>
        <w:rPr>
          <w:spacing w:val="-6"/>
          <w:w w:val="105"/>
          <w:sz w:val="11"/>
        </w:rPr>
        <w:t xml:space="preserve"> </w:t>
      </w:r>
      <w:r>
        <w:rPr>
          <w:w w:val="105"/>
          <w:sz w:val="11"/>
        </w:rPr>
        <w:t>end-to-end</w:t>
      </w:r>
      <w:r>
        <w:rPr>
          <w:spacing w:val="-7"/>
          <w:w w:val="105"/>
          <w:sz w:val="11"/>
        </w:rPr>
        <w:t xml:space="preserve"> </w:t>
      </w:r>
      <w:r>
        <w:rPr>
          <w:w w:val="105"/>
          <w:sz w:val="11"/>
        </w:rPr>
        <w:t>likelihood-free</w:t>
      </w:r>
      <w:r>
        <w:rPr>
          <w:spacing w:val="-6"/>
          <w:w w:val="105"/>
          <w:sz w:val="11"/>
        </w:rPr>
        <w:t xml:space="preserve"> </w:t>
      </w:r>
      <w:r>
        <w:rPr>
          <w:w w:val="105"/>
          <w:sz w:val="11"/>
        </w:rPr>
        <w:t>inference</w:t>
      </w:r>
      <w:r>
        <w:rPr>
          <w:spacing w:val="-7"/>
          <w:w w:val="105"/>
          <w:sz w:val="11"/>
        </w:rPr>
        <w:t xml:space="preserve"> </w:t>
      </w:r>
      <w:r>
        <w:rPr>
          <w:w w:val="105"/>
          <w:sz w:val="11"/>
        </w:rPr>
        <w:t>with</w:t>
      </w:r>
      <w:r>
        <w:rPr>
          <w:spacing w:val="-6"/>
          <w:w w:val="105"/>
          <w:sz w:val="11"/>
        </w:rPr>
        <w:t xml:space="preserve"> </w:t>
      </w:r>
      <w:r>
        <w:rPr>
          <w:w w:val="105"/>
          <w:sz w:val="11"/>
        </w:rPr>
        <w:t>convolutional</w:t>
      </w:r>
      <w:r>
        <w:rPr>
          <w:spacing w:val="-7"/>
          <w:w w:val="105"/>
          <w:sz w:val="11"/>
        </w:rPr>
        <w:t xml:space="preserve"> </w:t>
      </w:r>
      <w:r>
        <w:rPr>
          <w:w w:val="105"/>
          <w:sz w:val="11"/>
        </w:rPr>
        <w:t>neural</w:t>
      </w:r>
      <w:r>
        <w:rPr>
          <w:spacing w:val="-6"/>
          <w:w w:val="105"/>
          <w:sz w:val="11"/>
        </w:rPr>
        <w:t xml:space="preserve"> </w:t>
      </w:r>
      <w:r>
        <w:rPr>
          <w:w w:val="105"/>
          <w:sz w:val="11"/>
        </w:rPr>
        <w:t>networks.</w:t>
      </w:r>
      <w:r>
        <w:rPr>
          <w:spacing w:val="13"/>
          <w:w w:val="105"/>
          <w:sz w:val="11"/>
        </w:rPr>
        <w:t xml:space="preserve"> </w:t>
      </w:r>
      <w:r>
        <w:rPr>
          <w:i/>
          <w:w w:val="105"/>
          <w:sz w:val="11"/>
        </w:rPr>
        <w:t>British</w:t>
      </w:r>
      <w:r>
        <w:rPr>
          <w:i/>
          <w:spacing w:val="-6"/>
          <w:w w:val="105"/>
          <w:sz w:val="11"/>
        </w:rPr>
        <w:t xml:space="preserve"> </w:t>
      </w:r>
      <w:r>
        <w:rPr>
          <w:i/>
          <w:w w:val="105"/>
          <w:sz w:val="11"/>
        </w:rPr>
        <w:t>Journal</w:t>
      </w:r>
      <w:r>
        <w:rPr>
          <w:i/>
          <w:spacing w:val="-7"/>
          <w:w w:val="105"/>
          <w:sz w:val="11"/>
        </w:rPr>
        <w:t xml:space="preserve"> </w:t>
      </w:r>
      <w:r>
        <w:rPr>
          <w:i/>
          <w:w w:val="105"/>
          <w:sz w:val="11"/>
        </w:rPr>
        <w:t>of</w:t>
      </w:r>
      <w:r>
        <w:rPr>
          <w:i/>
          <w:spacing w:val="-6"/>
          <w:w w:val="105"/>
          <w:sz w:val="11"/>
        </w:rPr>
        <w:t xml:space="preserve"> </w:t>
      </w:r>
      <w:r>
        <w:rPr>
          <w:i/>
          <w:w w:val="105"/>
          <w:sz w:val="11"/>
        </w:rPr>
        <w:t>Mathematical</w:t>
      </w:r>
      <w:r>
        <w:rPr>
          <w:i/>
          <w:spacing w:val="-7"/>
          <w:w w:val="105"/>
          <w:sz w:val="11"/>
        </w:rPr>
        <w:t xml:space="preserve"> </w:t>
      </w:r>
      <w:r>
        <w:rPr>
          <w:i/>
          <w:w w:val="105"/>
          <w:sz w:val="11"/>
        </w:rPr>
        <w:t>and</w:t>
      </w:r>
      <w:r>
        <w:rPr>
          <w:i/>
          <w:spacing w:val="-6"/>
          <w:w w:val="105"/>
          <w:sz w:val="11"/>
        </w:rPr>
        <w:t xml:space="preserve"> </w:t>
      </w:r>
      <w:r>
        <w:rPr>
          <w:i/>
          <w:w w:val="105"/>
          <w:sz w:val="11"/>
        </w:rPr>
        <w:t>Statistical</w:t>
      </w:r>
      <w:r>
        <w:rPr>
          <w:i/>
          <w:spacing w:val="-7"/>
          <w:w w:val="105"/>
          <w:sz w:val="11"/>
        </w:rPr>
        <w:t xml:space="preserve"> </w:t>
      </w:r>
      <w:r>
        <w:rPr>
          <w:i/>
          <w:w w:val="105"/>
          <w:sz w:val="11"/>
        </w:rPr>
        <w:t>Psychology</w:t>
      </w:r>
      <w:r>
        <w:rPr>
          <w:w w:val="105"/>
          <w:sz w:val="11"/>
        </w:rPr>
        <w:t>.</w:t>
      </w:r>
      <w:bookmarkStart w:id="303" w:name="_bookmark34"/>
      <w:bookmarkEnd w:id="303"/>
      <w:r>
        <w:rPr>
          <w:w w:val="105"/>
          <w:sz w:val="11"/>
        </w:rPr>
        <w:t xml:space="preserve"> 19.Mestdagh M, </w:t>
      </w:r>
      <w:proofErr w:type="spellStart"/>
      <w:r>
        <w:rPr>
          <w:w w:val="105"/>
          <w:sz w:val="11"/>
        </w:rPr>
        <w:t>Verdonck</w:t>
      </w:r>
      <w:proofErr w:type="spellEnd"/>
      <w:r>
        <w:rPr>
          <w:w w:val="105"/>
          <w:sz w:val="11"/>
        </w:rPr>
        <w:t xml:space="preserve"> S, </w:t>
      </w:r>
      <w:proofErr w:type="spellStart"/>
      <w:r>
        <w:rPr>
          <w:w w:val="105"/>
          <w:sz w:val="11"/>
        </w:rPr>
        <w:t>Meers</w:t>
      </w:r>
      <w:proofErr w:type="spellEnd"/>
      <w:r>
        <w:rPr>
          <w:w w:val="105"/>
          <w:sz w:val="11"/>
        </w:rPr>
        <w:t xml:space="preserve"> K, </w:t>
      </w:r>
      <w:proofErr w:type="spellStart"/>
      <w:r>
        <w:rPr>
          <w:w w:val="105"/>
          <w:sz w:val="11"/>
        </w:rPr>
        <w:t>Loossens</w:t>
      </w:r>
      <w:proofErr w:type="spellEnd"/>
      <w:r>
        <w:rPr>
          <w:w w:val="105"/>
          <w:sz w:val="11"/>
        </w:rPr>
        <w:t xml:space="preserve"> </w:t>
      </w:r>
      <w:r>
        <w:rPr>
          <w:spacing w:val="-7"/>
          <w:w w:val="105"/>
          <w:sz w:val="11"/>
        </w:rPr>
        <w:t xml:space="preserve">T, </w:t>
      </w:r>
      <w:proofErr w:type="spellStart"/>
      <w:r>
        <w:rPr>
          <w:w w:val="105"/>
          <w:sz w:val="11"/>
        </w:rPr>
        <w:t>Tuerlinckx</w:t>
      </w:r>
      <w:proofErr w:type="spellEnd"/>
      <w:r>
        <w:rPr>
          <w:w w:val="105"/>
          <w:sz w:val="11"/>
        </w:rPr>
        <w:t xml:space="preserve"> F (2018) Prepaid parameter estimation without likelihoods.</w:t>
      </w:r>
      <w:r>
        <w:rPr>
          <w:spacing w:val="26"/>
          <w:w w:val="105"/>
          <w:sz w:val="11"/>
        </w:rPr>
        <w:t xml:space="preserve"> </w:t>
      </w:r>
      <w:proofErr w:type="spellStart"/>
      <w:r>
        <w:rPr>
          <w:i/>
          <w:w w:val="105"/>
          <w:sz w:val="11"/>
        </w:rPr>
        <w:t>arXiv</w:t>
      </w:r>
      <w:proofErr w:type="spellEnd"/>
      <w:r>
        <w:rPr>
          <w:i/>
          <w:w w:val="105"/>
          <w:sz w:val="11"/>
        </w:rPr>
        <w:t xml:space="preserve"> preprint arXiv:1812.09799</w:t>
      </w:r>
      <w:r>
        <w:rPr>
          <w:w w:val="105"/>
          <w:sz w:val="11"/>
        </w:rPr>
        <w:t>.</w:t>
      </w:r>
    </w:p>
    <w:p w14:paraId="321B1D1C" w14:textId="77777777" w:rsidR="00EC0BD2" w:rsidRDefault="00753B5A">
      <w:pPr>
        <w:pStyle w:val="Listenabsatz"/>
        <w:numPr>
          <w:ilvl w:val="0"/>
          <w:numId w:val="6"/>
        </w:numPr>
        <w:tabs>
          <w:tab w:val="left" w:pos="279"/>
        </w:tabs>
        <w:ind w:firstLine="0"/>
        <w:rPr>
          <w:sz w:val="11"/>
        </w:rPr>
      </w:pPr>
      <w:proofErr w:type="spellStart"/>
      <w:r>
        <w:rPr>
          <w:w w:val="105"/>
          <w:sz w:val="11"/>
        </w:rPr>
        <w:t>Raynal</w:t>
      </w:r>
      <w:proofErr w:type="spellEnd"/>
      <w:r>
        <w:rPr>
          <w:w w:val="105"/>
          <w:sz w:val="11"/>
        </w:rPr>
        <w:t xml:space="preserve"> L, et al. (2018) </w:t>
      </w:r>
      <w:proofErr w:type="spellStart"/>
      <w:r>
        <w:rPr>
          <w:w w:val="105"/>
          <w:sz w:val="11"/>
        </w:rPr>
        <w:t>Abc</w:t>
      </w:r>
      <w:proofErr w:type="spellEnd"/>
      <w:r>
        <w:rPr>
          <w:w w:val="105"/>
          <w:sz w:val="11"/>
        </w:rPr>
        <w:t xml:space="preserve"> random forests for </w:t>
      </w:r>
      <w:proofErr w:type="spellStart"/>
      <w:r>
        <w:rPr>
          <w:w w:val="105"/>
          <w:sz w:val="11"/>
        </w:rPr>
        <w:t>bayesian</w:t>
      </w:r>
      <w:proofErr w:type="spellEnd"/>
      <w:r>
        <w:rPr>
          <w:w w:val="105"/>
          <w:sz w:val="11"/>
        </w:rPr>
        <w:t xml:space="preserve"> parameter inference. </w:t>
      </w:r>
      <w:r>
        <w:rPr>
          <w:i/>
          <w:w w:val="105"/>
          <w:sz w:val="11"/>
        </w:rPr>
        <w:t>Bioinformatics</w:t>
      </w:r>
      <w:r>
        <w:rPr>
          <w:i/>
          <w:spacing w:val="-10"/>
          <w:w w:val="105"/>
          <w:sz w:val="11"/>
        </w:rPr>
        <w:t xml:space="preserve"> </w:t>
      </w:r>
      <w:r>
        <w:rPr>
          <w:w w:val="105"/>
          <w:sz w:val="11"/>
        </w:rPr>
        <w:t>35(10):1720–1728.</w:t>
      </w:r>
    </w:p>
    <w:p w14:paraId="553877CA" w14:textId="77777777" w:rsidR="00EC0BD2" w:rsidRDefault="00753B5A">
      <w:pPr>
        <w:pStyle w:val="Listenabsatz"/>
        <w:numPr>
          <w:ilvl w:val="0"/>
          <w:numId w:val="6"/>
        </w:numPr>
        <w:tabs>
          <w:tab w:val="left" w:pos="279"/>
        </w:tabs>
        <w:spacing w:before="33"/>
        <w:ind w:firstLine="0"/>
        <w:rPr>
          <w:sz w:val="11"/>
        </w:rPr>
      </w:pPr>
      <w:bookmarkStart w:id="304" w:name="_bookmark35"/>
      <w:bookmarkEnd w:id="304"/>
      <w:r>
        <w:rPr>
          <w:w w:val="105"/>
          <w:sz w:val="11"/>
        </w:rPr>
        <w:t xml:space="preserve">Jiang B, Wu </w:t>
      </w:r>
      <w:r>
        <w:rPr>
          <w:spacing w:val="-9"/>
          <w:w w:val="105"/>
          <w:sz w:val="11"/>
        </w:rPr>
        <w:t xml:space="preserve">Ty, </w:t>
      </w:r>
      <w:r>
        <w:rPr>
          <w:w w:val="105"/>
          <w:sz w:val="11"/>
        </w:rPr>
        <w:t xml:space="preserve">Zheng C, Wong WH (2017) Learning summary statistic for approximate </w:t>
      </w:r>
      <w:proofErr w:type="spellStart"/>
      <w:r>
        <w:rPr>
          <w:w w:val="105"/>
          <w:sz w:val="11"/>
        </w:rPr>
        <w:t>bayesian</w:t>
      </w:r>
      <w:proofErr w:type="spellEnd"/>
      <w:r>
        <w:rPr>
          <w:w w:val="105"/>
          <w:sz w:val="11"/>
        </w:rPr>
        <w:t xml:space="preserve"> computation via deep neural network.</w:t>
      </w:r>
      <w:r>
        <w:rPr>
          <w:spacing w:val="27"/>
          <w:w w:val="105"/>
          <w:sz w:val="11"/>
        </w:rPr>
        <w:t xml:space="preserve"> </w:t>
      </w:r>
      <w:proofErr w:type="spellStart"/>
      <w:r>
        <w:rPr>
          <w:i/>
          <w:w w:val="105"/>
          <w:sz w:val="11"/>
        </w:rPr>
        <w:t>Statistica</w:t>
      </w:r>
      <w:proofErr w:type="spellEnd"/>
      <w:r>
        <w:rPr>
          <w:i/>
          <w:w w:val="105"/>
          <w:sz w:val="11"/>
        </w:rPr>
        <w:t xml:space="preserve"> </w:t>
      </w:r>
      <w:proofErr w:type="spellStart"/>
      <w:r>
        <w:rPr>
          <w:i/>
          <w:w w:val="105"/>
          <w:sz w:val="11"/>
        </w:rPr>
        <w:t>Sinica</w:t>
      </w:r>
      <w:proofErr w:type="spellEnd"/>
      <w:r>
        <w:rPr>
          <w:i/>
          <w:w w:val="105"/>
          <w:sz w:val="11"/>
        </w:rPr>
        <w:t xml:space="preserve"> </w:t>
      </w:r>
      <w:r>
        <w:rPr>
          <w:w w:val="105"/>
          <w:sz w:val="11"/>
        </w:rPr>
        <w:t>pp. 1595–1618.</w:t>
      </w:r>
    </w:p>
    <w:p w14:paraId="72585832" w14:textId="77777777" w:rsidR="00EC0BD2" w:rsidRDefault="00753B5A">
      <w:pPr>
        <w:pStyle w:val="Listenabsatz"/>
        <w:numPr>
          <w:ilvl w:val="0"/>
          <w:numId w:val="6"/>
        </w:numPr>
        <w:tabs>
          <w:tab w:val="left" w:pos="279"/>
        </w:tabs>
        <w:spacing w:before="23" w:line="292" w:lineRule="auto"/>
        <w:ind w:right="1217" w:firstLine="0"/>
        <w:rPr>
          <w:sz w:val="11"/>
        </w:rPr>
      </w:pPr>
      <w:bookmarkStart w:id="305" w:name="_bookmark36"/>
      <w:bookmarkEnd w:id="305"/>
      <w:proofErr w:type="spellStart"/>
      <w:r>
        <w:rPr>
          <w:w w:val="105"/>
          <w:sz w:val="11"/>
        </w:rPr>
        <w:t>Papamakarios</w:t>
      </w:r>
      <w:proofErr w:type="spellEnd"/>
      <w:r>
        <w:rPr>
          <w:spacing w:val="-8"/>
          <w:w w:val="105"/>
          <w:sz w:val="11"/>
        </w:rPr>
        <w:t xml:space="preserve"> </w:t>
      </w:r>
      <w:r>
        <w:rPr>
          <w:w w:val="105"/>
          <w:sz w:val="11"/>
        </w:rPr>
        <w:t>G,</w:t>
      </w:r>
      <w:r>
        <w:rPr>
          <w:spacing w:val="-7"/>
          <w:w w:val="105"/>
          <w:sz w:val="11"/>
        </w:rPr>
        <w:t xml:space="preserve"> </w:t>
      </w:r>
      <w:r>
        <w:rPr>
          <w:w w:val="105"/>
          <w:sz w:val="11"/>
        </w:rPr>
        <w:t>Murray</w:t>
      </w:r>
      <w:r>
        <w:rPr>
          <w:spacing w:val="-7"/>
          <w:w w:val="105"/>
          <w:sz w:val="11"/>
        </w:rPr>
        <w:t xml:space="preserve"> </w:t>
      </w:r>
      <w:r>
        <w:rPr>
          <w:w w:val="105"/>
          <w:sz w:val="11"/>
        </w:rPr>
        <w:t>I</w:t>
      </w:r>
      <w:r>
        <w:rPr>
          <w:spacing w:val="-7"/>
          <w:w w:val="105"/>
          <w:sz w:val="11"/>
        </w:rPr>
        <w:t xml:space="preserve"> </w:t>
      </w:r>
      <w:r>
        <w:rPr>
          <w:w w:val="105"/>
          <w:sz w:val="11"/>
        </w:rPr>
        <w:t>(2016)</w:t>
      </w:r>
      <w:r>
        <w:rPr>
          <w:spacing w:val="-7"/>
          <w:w w:val="105"/>
          <w:sz w:val="11"/>
        </w:rPr>
        <w:t xml:space="preserve"> </w:t>
      </w:r>
      <w:r>
        <w:rPr>
          <w:w w:val="105"/>
          <w:sz w:val="11"/>
        </w:rPr>
        <w:t>Fast</w:t>
      </w:r>
      <w:r>
        <w:rPr>
          <w:spacing w:val="2"/>
          <w:w w:val="105"/>
          <w:sz w:val="11"/>
        </w:rPr>
        <w:t xml:space="preserve"> </w:t>
      </w:r>
      <w:r>
        <w:rPr>
          <w:i/>
          <w:w w:val="105"/>
          <w:sz w:val="12"/>
        </w:rPr>
        <w:t>ε</w:t>
      </w:r>
      <w:r>
        <w:rPr>
          <w:w w:val="105"/>
          <w:sz w:val="11"/>
        </w:rPr>
        <w:t>-free</w:t>
      </w:r>
      <w:r>
        <w:rPr>
          <w:spacing w:val="-7"/>
          <w:w w:val="105"/>
          <w:sz w:val="11"/>
        </w:rPr>
        <w:t xml:space="preserve"> </w:t>
      </w:r>
      <w:r>
        <w:rPr>
          <w:w w:val="105"/>
          <w:sz w:val="11"/>
        </w:rPr>
        <w:t>inference</w:t>
      </w:r>
      <w:r>
        <w:rPr>
          <w:spacing w:val="-7"/>
          <w:w w:val="105"/>
          <w:sz w:val="11"/>
        </w:rPr>
        <w:t xml:space="preserve"> </w:t>
      </w:r>
      <w:r>
        <w:rPr>
          <w:w w:val="105"/>
          <w:sz w:val="11"/>
        </w:rPr>
        <w:t>of</w:t>
      </w:r>
      <w:r>
        <w:rPr>
          <w:spacing w:val="-7"/>
          <w:w w:val="105"/>
          <w:sz w:val="11"/>
        </w:rPr>
        <w:t xml:space="preserve"> </w:t>
      </w:r>
      <w:r>
        <w:rPr>
          <w:w w:val="105"/>
          <w:sz w:val="11"/>
        </w:rPr>
        <w:t>simulation</w:t>
      </w:r>
      <w:r>
        <w:rPr>
          <w:spacing w:val="-7"/>
          <w:w w:val="105"/>
          <w:sz w:val="11"/>
        </w:rPr>
        <w:t xml:space="preserve"> </w:t>
      </w:r>
      <w:r>
        <w:rPr>
          <w:w w:val="105"/>
          <w:sz w:val="11"/>
        </w:rPr>
        <w:t>models</w:t>
      </w:r>
      <w:r>
        <w:rPr>
          <w:spacing w:val="-7"/>
          <w:w w:val="105"/>
          <w:sz w:val="11"/>
        </w:rPr>
        <w:t xml:space="preserve"> </w:t>
      </w:r>
      <w:r>
        <w:rPr>
          <w:w w:val="105"/>
          <w:sz w:val="11"/>
        </w:rPr>
        <w:t>with</w:t>
      </w:r>
      <w:r>
        <w:rPr>
          <w:spacing w:val="-7"/>
          <w:w w:val="105"/>
          <w:sz w:val="11"/>
        </w:rPr>
        <w:t xml:space="preserve"> </w:t>
      </w:r>
      <w:proofErr w:type="spellStart"/>
      <w:r>
        <w:rPr>
          <w:w w:val="105"/>
          <w:sz w:val="11"/>
        </w:rPr>
        <w:t>bayesian</w:t>
      </w:r>
      <w:proofErr w:type="spellEnd"/>
      <w:r>
        <w:rPr>
          <w:spacing w:val="-7"/>
          <w:w w:val="105"/>
          <w:sz w:val="11"/>
        </w:rPr>
        <w:t xml:space="preserve"> </w:t>
      </w:r>
      <w:r>
        <w:rPr>
          <w:w w:val="105"/>
          <w:sz w:val="11"/>
        </w:rPr>
        <w:t>conditional</w:t>
      </w:r>
      <w:r>
        <w:rPr>
          <w:spacing w:val="-7"/>
          <w:w w:val="105"/>
          <w:sz w:val="11"/>
        </w:rPr>
        <w:t xml:space="preserve"> </w:t>
      </w:r>
      <w:r>
        <w:rPr>
          <w:w w:val="105"/>
          <w:sz w:val="11"/>
        </w:rPr>
        <w:t>density</w:t>
      </w:r>
      <w:r>
        <w:rPr>
          <w:spacing w:val="-7"/>
          <w:w w:val="105"/>
          <w:sz w:val="11"/>
        </w:rPr>
        <w:t xml:space="preserve"> </w:t>
      </w:r>
      <w:r>
        <w:rPr>
          <w:w w:val="105"/>
          <w:sz w:val="11"/>
        </w:rPr>
        <w:t>estimation</w:t>
      </w:r>
      <w:r>
        <w:rPr>
          <w:spacing w:val="-7"/>
          <w:w w:val="105"/>
          <w:sz w:val="11"/>
        </w:rPr>
        <w:t xml:space="preserve"> </w:t>
      </w:r>
      <w:r>
        <w:rPr>
          <w:w w:val="105"/>
          <w:sz w:val="11"/>
        </w:rPr>
        <w:t>in</w:t>
      </w:r>
      <w:r>
        <w:rPr>
          <w:spacing w:val="-7"/>
          <w:w w:val="105"/>
          <w:sz w:val="11"/>
        </w:rPr>
        <w:t xml:space="preserve"> </w:t>
      </w:r>
      <w:r>
        <w:rPr>
          <w:i/>
          <w:w w:val="105"/>
          <w:sz w:val="11"/>
        </w:rPr>
        <w:t>Advances</w:t>
      </w:r>
      <w:r>
        <w:rPr>
          <w:i/>
          <w:spacing w:val="-7"/>
          <w:w w:val="105"/>
          <w:sz w:val="11"/>
        </w:rPr>
        <w:t xml:space="preserve"> </w:t>
      </w:r>
      <w:r>
        <w:rPr>
          <w:i/>
          <w:w w:val="105"/>
          <w:sz w:val="11"/>
        </w:rPr>
        <w:t>in</w:t>
      </w:r>
      <w:r>
        <w:rPr>
          <w:i/>
          <w:spacing w:val="-7"/>
          <w:w w:val="105"/>
          <w:sz w:val="11"/>
        </w:rPr>
        <w:t xml:space="preserve"> </w:t>
      </w:r>
      <w:r>
        <w:rPr>
          <w:i/>
          <w:w w:val="105"/>
          <w:sz w:val="11"/>
        </w:rPr>
        <w:t>Neural</w:t>
      </w:r>
      <w:r>
        <w:rPr>
          <w:i/>
          <w:spacing w:val="-7"/>
          <w:w w:val="105"/>
          <w:sz w:val="11"/>
        </w:rPr>
        <w:t xml:space="preserve"> </w:t>
      </w:r>
      <w:r>
        <w:rPr>
          <w:i/>
          <w:w w:val="105"/>
          <w:sz w:val="11"/>
        </w:rPr>
        <w:t>Information</w:t>
      </w:r>
      <w:r>
        <w:rPr>
          <w:i/>
          <w:spacing w:val="-7"/>
          <w:w w:val="105"/>
          <w:sz w:val="11"/>
        </w:rPr>
        <w:t xml:space="preserve"> </w:t>
      </w:r>
      <w:r>
        <w:rPr>
          <w:i/>
          <w:w w:val="105"/>
          <w:sz w:val="11"/>
        </w:rPr>
        <w:t>Processing</w:t>
      </w:r>
      <w:r>
        <w:rPr>
          <w:i/>
          <w:spacing w:val="-7"/>
          <w:w w:val="105"/>
          <w:sz w:val="11"/>
        </w:rPr>
        <w:t xml:space="preserve"> </w:t>
      </w:r>
      <w:r>
        <w:rPr>
          <w:i/>
          <w:w w:val="105"/>
          <w:sz w:val="11"/>
        </w:rPr>
        <w:t>Systems</w:t>
      </w:r>
      <w:r>
        <w:rPr>
          <w:w w:val="105"/>
          <w:sz w:val="11"/>
        </w:rPr>
        <w:t>.</w:t>
      </w:r>
      <w:r>
        <w:rPr>
          <w:spacing w:val="2"/>
          <w:w w:val="105"/>
          <w:sz w:val="11"/>
        </w:rPr>
        <w:t xml:space="preserve"> </w:t>
      </w:r>
      <w:r>
        <w:rPr>
          <w:w w:val="105"/>
          <w:sz w:val="11"/>
        </w:rPr>
        <w:t>pp.</w:t>
      </w:r>
      <w:r>
        <w:rPr>
          <w:spacing w:val="-7"/>
          <w:w w:val="105"/>
          <w:sz w:val="11"/>
        </w:rPr>
        <w:t xml:space="preserve"> </w:t>
      </w:r>
      <w:r>
        <w:rPr>
          <w:w w:val="105"/>
          <w:sz w:val="11"/>
        </w:rPr>
        <w:t>1028–1036.</w:t>
      </w:r>
      <w:bookmarkStart w:id="306" w:name="_bookmark37"/>
      <w:bookmarkEnd w:id="306"/>
      <w:r>
        <w:rPr>
          <w:w w:val="105"/>
          <w:sz w:val="11"/>
        </w:rPr>
        <w:t xml:space="preserve"> 23.Ardizzone L, et al. (2018) Analyzing inverse problems with invertible neural networks. </w:t>
      </w:r>
      <w:proofErr w:type="spellStart"/>
      <w:r>
        <w:rPr>
          <w:i/>
          <w:w w:val="105"/>
          <w:sz w:val="11"/>
        </w:rPr>
        <w:t>arXiv</w:t>
      </w:r>
      <w:proofErr w:type="spellEnd"/>
      <w:r>
        <w:rPr>
          <w:i/>
          <w:w w:val="105"/>
          <w:sz w:val="11"/>
        </w:rPr>
        <w:t xml:space="preserve"> preprint</w:t>
      </w:r>
      <w:r>
        <w:rPr>
          <w:i/>
          <w:spacing w:val="-15"/>
          <w:w w:val="105"/>
          <w:sz w:val="11"/>
        </w:rPr>
        <w:t xml:space="preserve"> </w:t>
      </w:r>
      <w:r>
        <w:rPr>
          <w:i/>
          <w:w w:val="105"/>
          <w:sz w:val="11"/>
        </w:rPr>
        <w:t>arXiv:1808.04730</w:t>
      </w:r>
      <w:r>
        <w:rPr>
          <w:w w:val="105"/>
          <w:sz w:val="11"/>
        </w:rPr>
        <w:t>.</w:t>
      </w:r>
    </w:p>
    <w:p w14:paraId="423C71DF" w14:textId="77777777" w:rsidR="00EC0BD2" w:rsidRDefault="00753B5A">
      <w:pPr>
        <w:pStyle w:val="Listenabsatz"/>
        <w:numPr>
          <w:ilvl w:val="0"/>
          <w:numId w:val="5"/>
        </w:numPr>
        <w:tabs>
          <w:tab w:val="left" w:pos="279"/>
        </w:tabs>
        <w:spacing w:before="6"/>
        <w:ind w:firstLine="0"/>
        <w:rPr>
          <w:sz w:val="11"/>
        </w:rPr>
      </w:pPr>
      <w:proofErr w:type="spellStart"/>
      <w:r>
        <w:rPr>
          <w:w w:val="105"/>
          <w:sz w:val="11"/>
        </w:rPr>
        <w:t>Kingma</w:t>
      </w:r>
      <w:proofErr w:type="spellEnd"/>
      <w:r>
        <w:rPr>
          <w:w w:val="105"/>
          <w:sz w:val="11"/>
        </w:rPr>
        <w:t xml:space="preserve"> </w:t>
      </w:r>
      <w:r>
        <w:rPr>
          <w:spacing w:val="-7"/>
          <w:w w:val="105"/>
          <w:sz w:val="11"/>
        </w:rPr>
        <w:t xml:space="preserve">DP, </w:t>
      </w:r>
      <w:proofErr w:type="spellStart"/>
      <w:r>
        <w:rPr>
          <w:w w:val="105"/>
          <w:sz w:val="11"/>
        </w:rPr>
        <w:t>Dhariwal</w:t>
      </w:r>
      <w:proofErr w:type="spellEnd"/>
      <w:r>
        <w:rPr>
          <w:w w:val="105"/>
          <w:sz w:val="11"/>
        </w:rPr>
        <w:t xml:space="preserve"> P (2018) Glow: Generative flow with invertible 1x1 convolutions in </w:t>
      </w:r>
      <w:r>
        <w:rPr>
          <w:i/>
          <w:w w:val="105"/>
          <w:sz w:val="11"/>
        </w:rPr>
        <w:t>Advances in Neural Information Processing Systems</w:t>
      </w:r>
      <w:r>
        <w:rPr>
          <w:w w:val="105"/>
          <w:sz w:val="11"/>
        </w:rPr>
        <w:t>. pp.</w:t>
      </w:r>
      <w:r>
        <w:rPr>
          <w:spacing w:val="-22"/>
          <w:w w:val="105"/>
          <w:sz w:val="11"/>
        </w:rPr>
        <w:t xml:space="preserve"> </w:t>
      </w:r>
      <w:r>
        <w:rPr>
          <w:w w:val="105"/>
          <w:sz w:val="11"/>
        </w:rPr>
        <w:t>10215–10224.</w:t>
      </w:r>
    </w:p>
    <w:p w14:paraId="23E94DA8" w14:textId="77777777" w:rsidR="00EC0BD2" w:rsidRDefault="00753B5A">
      <w:pPr>
        <w:pStyle w:val="Listenabsatz"/>
        <w:numPr>
          <w:ilvl w:val="0"/>
          <w:numId w:val="5"/>
        </w:numPr>
        <w:tabs>
          <w:tab w:val="left" w:pos="279"/>
        </w:tabs>
        <w:spacing w:before="33" w:line="302" w:lineRule="auto"/>
        <w:ind w:right="1712" w:firstLine="0"/>
        <w:rPr>
          <w:sz w:val="11"/>
        </w:rPr>
      </w:pPr>
      <w:bookmarkStart w:id="307" w:name="_bookmark38"/>
      <w:bookmarkEnd w:id="307"/>
      <w:r>
        <w:rPr>
          <w:w w:val="105"/>
          <w:sz w:val="11"/>
        </w:rPr>
        <w:t>Grover</w:t>
      </w:r>
      <w:r>
        <w:rPr>
          <w:spacing w:val="-7"/>
          <w:w w:val="105"/>
          <w:sz w:val="11"/>
        </w:rPr>
        <w:t xml:space="preserve"> </w:t>
      </w:r>
      <w:r>
        <w:rPr>
          <w:w w:val="105"/>
          <w:sz w:val="11"/>
        </w:rPr>
        <w:t>A,</w:t>
      </w:r>
      <w:r>
        <w:rPr>
          <w:spacing w:val="-6"/>
          <w:w w:val="105"/>
          <w:sz w:val="11"/>
        </w:rPr>
        <w:t xml:space="preserve"> </w:t>
      </w:r>
      <w:proofErr w:type="spellStart"/>
      <w:r>
        <w:rPr>
          <w:w w:val="105"/>
          <w:sz w:val="11"/>
        </w:rPr>
        <w:t>Dhar</w:t>
      </w:r>
      <w:proofErr w:type="spellEnd"/>
      <w:r>
        <w:rPr>
          <w:spacing w:val="-7"/>
          <w:w w:val="105"/>
          <w:sz w:val="11"/>
        </w:rPr>
        <w:t xml:space="preserve"> </w:t>
      </w:r>
      <w:r>
        <w:rPr>
          <w:w w:val="105"/>
          <w:sz w:val="11"/>
        </w:rPr>
        <w:t>M,</w:t>
      </w:r>
      <w:r>
        <w:rPr>
          <w:spacing w:val="-6"/>
          <w:w w:val="105"/>
          <w:sz w:val="11"/>
        </w:rPr>
        <w:t xml:space="preserve"> </w:t>
      </w:r>
      <w:proofErr w:type="spellStart"/>
      <w:r>
        <w:rPr>
          <w:w w:val="105"/>
          <w:sz w:val="11"/>
        </w:rPr>
        <w:t>Ermon</w:t>
      </w:r>
      <w:proofErr w:type="spellEnd"/>
      <w:r>
        <w:rPr>
          <w:spacing w:val="-7"/>
          <w:w w:val="105"/>
          <w:sz w:val="11"/>
        </w:rPr>
        <w:t xml:space="preserve"> </w:t>
      </w:r>
      <w:r>
        <w:rPr>
          <w:w w:val="105"/>
          <w:sz w:val="11"/>
        </w:rPr>
        <w:t>S</w:t>
      </w:r>
      <w:r>
        <w:rPr>
          <w:spacing w:val="-6"/>
          <w:w w:val="105"/>
          <w:sz w:val="11"/>
        </w:rPr>
        <w:t xml:space="preserve"> </w:t>
      </w:r>
      <w:r>
        <w:rPr>
          <w:w w:val="105"/>
          <w:sz w:val="11"/>
        </w:rPr>
        <w:t>(2018)</w:t>
      </w:r>
      <w:r>
        <w:rPr>
          <w:spacing w:val="-7"/>
          <w:w w:val="105"/>
          <w:sz w:val="11"/>
        </w:rPr>
        <w:t xml:space="preserve"> </w:t>
      </w:r>
      <w:r>
        <w:rPr>
          <w:w w:val="105"/>
          <w:sz w:val="11"/>
        </w:rPr>
        <w:t>Flow-</w:t>
      </w:r>
      <w:proofErr w:type="spellStart"/>
      <w:r>
        <w:rPr>
          <w:w w:val="105"/>
          <w:sz w:val="11"/>
        </w:rPr>
        <w:t>gan</w:t>
      </w:r>
      <w:proofErr w:type="spellEnd"/>
      <w:r>
        <w:rPr>
          <w:w w:val="105"/>
          <w:sz w:val="11"/>
        </w:rPr>
        <w:t>: Combining</w:t>
      </w:r>
      <w:r>
        <w:rPr>
          <w:spacing w:val="-7"/>
          <w:w w:val="105"/>
          <w:sz w:val="11"/>
        </w:rPr>
        <w:t xml:space="preserve"> </w:t>
      </w:r>
      <w:r>
        <w:rPr>
          <w:w w:val="105"/>
          <w:sz w:val="11"/>
        </w:rPr>
        <w:t>maximum</w:t>
      </w:r>
      <w:r>
        <w:rPr>
          <w:spacing w:val="-6"/>
          <w:w w:val="105"/>
          <w:sz w:val="11"/>
        </w:rPr>
        <w:t xml:space="preserve"> </w:t>
      </w:r>
      <w:r>
        <w:rPr>
          <w:w w:val="105"/>
          <w:sz w:val="11"/>
        </w:rPr>
        <w:t>likelihood</w:t>
      </w:r>
      <w:r>
        <w:rPr>
          <w:spacing w:val="-7"/>
          <w:w w:val="105"/>
          <w:sz w:val="11"/>
        </w:rPr>
        <w:t xml:space="preserve"> </w:t>
      </w:r>
      <w:r>
        <w:rPr>
          <w:w w:val="105"/>
          <w:sz w:val="11"/>
        </w:rPr>
        <w:t>and</w:t>
      </w:r>
      <w:r>
        <w:rPr>
          <w:spacing w:val="-6"/>
          <w:w w:val="105"/>
          <w:sz w:val="11"/>
        </w:rPr>
        <w:t xml:space="preserve"> </w:t>
      </w:r>
      <w:r>
        <w:rPr>
          <w:w w:val="105"/>
          <w:sz w:val="11"/>
        </w:rPr>
        <w:t>adversarial</w:t>
      </w:r>
      <w:r>
        <w:rPr>
          <w:spacing w:val="-7"/>
          <w:w w:val="105"/>
          <w:sz w:val="11"/>
        </w:rPr>
        <w:t xml:space="preserve"> </w:t>
      </w:r>
      <w:r>
        <w:rPr>
          <w:w w:val="105"/>
          <w:sz w:val="11"/>
        </w:rPr>
        <w:t>learning</w:t>
      </w:r>
      <w:r>
        <w:rPr>
          <w:spacing w:val="-6"/>
          <w:w w:val="105"/>
          <w:sz w:val="11"/>
        </w:rPr>
        <w:t xml:space="preserve"> </w:t>
      </w:r>
      <w:r>
        <w:rPr>
          <w:w w:val="105"/>
          <w:sz w:val="11"/>
        </w:rPr>
        <w:t>in</w:t>
      </w:r>
      <w:r>
        <w:rPr>
          <w:spacing w:val="-7"/>
          <w:w w:val="105"/>
          <w:sz w:val="11"/>
        </w:rPr>
        <w:t xml:space="preserve"> </w:t>
      </w:r>
      <w:r>
        <w:rPr>
          <w:w w:val="105"/>
          <w:sz w:val="11"/>
        </w:rPr>
        <w:t>generative</w:t>
      </w:r>
      <w:r>
        <w:rPr>
          <w:spacing w:val="-6"/>
          <w:w w:val="105"/>
          <w:sz w:val="11"/>
        </w:rPr>
        <w:t xml:space="preserve"> </w:t>
      </w:r>
      <w:r>
        <w:rPr>
          <w:w w:val="105"/>
          <w:sz w:val="11"/>
        </w:rPr>
        <w:t>models</w:t>
      </w:r>
      <w:r>
        <w:rPr>
          <w:spacing w:val="-7"/>
          <w:w w:val="105"/>
          <w:sz w:val="11"/>
        </w:rPr>
        <w:t xml:space="preserve"> </w:t>
      </w:r>
      <w:r>
        <w:rPr>
          <w:w w:val="105"/>
          <w:sz w:val="11"/>
        </w:rPr>
        <w:t>in</w:t>
      </w:r>
      <w:r>
        <w:rPr>
          <w:spacing w:val="4"/>
          <w:w w:val="105"/>
          <w:sz w:val="11"/>
        </w:rPr>
        <w:t xml:space="preserve"> </w:t>
      </w:r>
      <w:r>
        <w:rPr>
          <w:i/>
          <w:w w:val="105"/>
          <w:sz w:val="11"/>
        </w:rPr>
        <w:t>Thirty-Second</w:t>
      </w:r>
      <w:r>
        <w:rPr>
          <w:i/>
          <w:spacing w:val="-6"/>
          <w:w w:val="105"/>
          <w:sz w:val="11"/>
        </w:rPr>
        <w:t xml:space="preserve"> </w:t>
      </w:r>
      <w:r>
        <w:rPr>
          <w:i/>
          <w:w w:val="105"/>
          <w:sz w:val="11"/>
        </w:rPr>
        <w:t>AAAI</w:t>
      </w:r>
      <w:r>
        <w:rPr>
          <w:i/>
          <w:spacing w:val="-7"/>
          <w:w w:val="105"/>
          <w:sz w:val="11"/>
        </w:rPr>
        <w:t xml:space="preserve"> </w:t>
      </w:r>
      <w:r>
        <w:rPr>
          <w:i/>
          <w:w w:val="105"/>
          <w:sz w:val="11"/>
        </w:rPr>
        <w:t>Conference</w:t>
      </w:r>
      <w:r>
        <w:rPr>
          <w:i/>
          <w:spacing w:val="-6"/>
          <w:w w:val="105"/>
          <w:sz w:val="11"/>
        </w:rPr>
        <w:t xml:space="preserve"> </w:t>
      </w:r>
      <w:r>
        <w:rPr>
          <w:i/>
          <w:w w:val="105"/>
          <w:sz w:val="11"/>
        </w:rPr>
        <w:t>on</w:t>
      </w:r>
      <w:r>
        <w:rPr>
          <w:i/>
          <w:spacing w:val="-6"/>
          <w:w w:val="105"/>
          <w:sz w:val="11"/>
        </w:rPr>
        <w:t xml:space="preserve"> </w:t>
      </w:r>
      <w:r>
        <w:rPr>
          <w:i/>
          <w:w w:val="105"/>
          <w:sz w:val="11"/>
        </w:rPr>
        <w:t>Artificial</w:t>
      </w:r>
      <w:r>
        <w:rPr>
          <w:i/>
          <w:spacing w:val="-7"/>
          <w:w w:val="105"/>
          <w:sz w:val="11"/>
        </w:rPr>
        <w:t xml:space="preserve"> </w:t>
      </w:r>
      <w:r>
        <w:rPr>
          <w:i/>
          <w:w w:val="105"/>
          <w:sz w:val="11"/>
        </w:rPr>
        <w:t>Intelligence</w:t>
      </w:r>
      <w:r>
        <w:rPr>
          <w:w w:val="105"/>
          <w:sz w:val="11"/>
        </w:rPr>
        <w:t>.</w:t>
      </w:r>
      <w:bookmarkStart w:id="308" w:name="_bookmark39"/>
      <w:bookmarkEnd w:id="308"/>
      <w:r>
        <w:rPr>
          <w:w w:val="105"/>
          <w:sz w:val="11"/>
        </w:rPr>
        <w:t xml:space="preserve"> 26.Dinh L, </w:t>
      </w:r>
      <w:proofErr w:type="spellStart"/>
      <w:r>
        <w:rPr>
          <w:w w:val="105"/>
          <w:sz w:val="11"/>
        </w:rPr>
        <w:t>Sohl</w:t>
      </w:r>
      <w:proofErr w:type="spellEnd"/>
      <w:r>
        <w:rPr>
          <w:w w:val="105"/>
          <w:sz w:val="11"/>
        </w:rPr>
        <w:t xml:space="preserve">-Dickstein J, </w:t>
      </w:r>
      <w:proofErr w:type="spellStart"/>
      <w:r>
        <w:rPr>
          <w:w w:val="105"/>
          <w:sz w:val="11"/>
        </w:rPr>
        <w:t>Bengio</w:t>
      </w:r>
      <w:proofErr w:type="spellEnd"/>
      <w:r>
        <w:rPr>
          <w:w w:val="105"/>
          <w:sz w:val="11"/>
        </w:rPr>
        <w:t xml:space="preserve"> S (2016) Density estimation using real </w:t>
      </w:r>
      <w:proofErr w:type="spellStart"/>
      <w:r>
        <w:rPr>
          <w:w w:val="105"/>
          <w:sz w:val="11"/>
        </w:rPr>
        <w:t>nvp</w:t>
      </w:r>
      <w:proofErr w:type="spellEnd"/>
      <w:r>
        <w:rPr>
          <w:w w:val="105"/>
          <w:sz w:val="11"/>
        </w:rPr>
        <w:t xml:space="preserve">. </w:t>
      </w:r>
      <w:proofErr w:type="spellStart"/>
      <w:r>
        <w:rPr>
          <w:i/>
          <w:w w:val="105"/>
          <w:sz w:val="11"/>
        </w:rPr>
        <w:t>arXiv</w:t>
      </w:r>
      <w:proofErr w:type="spellEnd"/>
      <w:r>
        <w:rPr>
          <w:i/>
          <w:w w:val="105"/>
          <w:sz w:val="11"/>
        </w:rPr>
        <w:t xml:space="preserve"> preprint</w:t>
      </w:r>
      <w:r>
        <w:rPr>
          <w:i/>
          <w:spacing w:val="-14"/>
          <w:w w:val="105"/>
          <w:sz w:val="11"/>
        </w:rPr>
        <w:t xml:space="preserve"> </w:t>
      </w:r>
      <w:r>
        <w:rPr>
          <w:i/>
          <w:w w:val="105"/>
          <w:sz w:val="11"/>
        </w:rPr>
        <w:t>arXiv:1605.08803</w:t>
      </w:r>
      <w:r>
        <w:rPr>
          <w:w w:val="105"/>
          <w:sz w:val="11"/>
        </w:rPr>
        <w:t>.</w:t>
      </w:r>
    </w:p>
    <w:p w14:paraId="4854F11C" w14:textId="77777777" w:rsidR="00EC0BD2" w:rsidRDefault="00753B5A">
      <w:pPr>
        <w:spacing w:line="302" w:lineRule="auto"/>
        <w:ind w:left="120" w:right="4188"/>
        <w:rPr>
          <w:rFonts w:ascii="Arial"/>
          <w:sz w:val="11"/>
        </w:rPr>
      </w:pPr>
      <w:bookmarkStart w:id="309" w:name="_bookmark40"/>
      <w:bookmarkEnd w:id="309"/>
      <w:r>
        <w:rPr>
          <w:rFonts w:ascii="Arial"/>
          <w:w w:val="105"/>
          <w:sz w:val="11"/>
        </w:rPr>
        <w:t xml:space="preserve">27.Bloem-Reddy B, </w:t>
      </w:r>
      <w:proofErr w:type="spellStart"/>
      <w:r>
        <w:rPr>
          <w:rFonts w:ascii="Arial"/>
          <w:w w:val="105"/>
          <w:sz w:val="11"/>
        </w:rPr>
        <w:t>Teh</w:t>
      </w:r>
      <w:proofErr w:type="spellEnd"/>
      <w:r>
        <w:rPr>
          <w:rFonts w:ascii="Arial"/>
          <w:w w:val="105"/>
          <w:sz w:val="11"/>
        </w:rPr>
        <w:t xml:space="preserve"> YW (2019) Probabilistic symmetry and invariant neural networks. </w:t>
      </w:r>
      <w:proofErr w:type="spellStart"/>
      <w:r>
        <w:rPr>
          <w:rFonts w:ascii="Arial"/>
          <w:i/>
          <w:w w:val="105"/>
          <w:sz w:val="11"/>
        </w:rPr>
        <w:t>arXiv</w:t>
      </w:r>
      <w:proofErr w:type="spellEnd"/>
      <w:r>
        <w:rPr>
          <w:rFonts w:ascii="Arial"/>
          <w:i/>
          <w:w w:val="105"/>
          <w:sz w:val="11"/>
        </w:rPr>
        <w:t xml:space="preserve"> preprint arXiv:1901.06082</w:t>
      </w:r>
      <w:r>
        <w:rPr>
          <w:rFonts w:ascii="Arial"/>
          <w:w w:val="105"/>
          <w:sz w:val="11"/>
        </w:rPr>
        <w:t>.</w:t>
      </w:r>
      <w:bookmarkStart w:id="310" w:name="_bookmark41"/>
      <w:bookmarkEnd w:id="310"/>
      <w:r>
        <w:rPr>
          <w:rFonts w:ascii="Arial"/>
          <w:w w:val="105"/>
          <w:sz w:val="11"/>
        </w:rPr>
        <w:t xml:space="preserve"> 28.Goodfellow I, </w:t>
      </w:r>
      <w:proofErr w:type="spellStart"/>
      <w:r>
        <w:rPr>
          <w:rFonts w:ascii="Arial"/>
          <w:w w:val="105"/>
          <w:sz w:val="11"/>
        </w:rPr>
        <w:t>Bengio</w:t>
      </w:r>
      <w:proofErr w:type="spellEnd"/>
      <w:r>
        <w:rPr>
          <w:rFonts w:ascii="Arial"/>
          <w:w w:val="105"/>
          <w:sz w:val="11"/>
        </w:rPr>
        <w:t xml:space="preserve"> Y, </w:t>
      </w:r>
      <w:proofErr w:type="spellStart"/>
      <w:r>
        <w:rPr>
          <w:rFonts w:ascii="Arial"/>
          <w:w w:val="105"/>
          <w:sz w:val="11"/>
        </w:rPr>
        <w:t>Courville</w:t>
      </w:r>
      <w:proofErr w:type="spellEnd"/>
      <w:r>
        <w:rPr>
          <w:rFonts w:ascii="Arial"/>
          <w:w w:val="105"/>
          <w:sz w:val="11"/>
        </w:rPr>
        <w:t xml:space="preserve"> A (2016) </w:t>
      </w:r>
      <w:r>
        <w:rPr>
          <w:rFonts w:ascii="Arial"/>
          <w:i/>
          <w:w w:val="105"/>
          <w:sz w:val="11"/>
        </w:rPr>
        <w:t>Deep learning</w:t>
      </w:r>
      <w:r>
        <w:rPr>
          <w:rFonts w:ascii="Arial"/>
          <w:w w:val="105"/>
          <w:sz w:val="11"/>
        </w:rPr>
        <w:t>. (MIT press).</w:t>
      </w:r>
    </w:p>
    <w:p w14:paraId="7DB29928" w14:textId="77777777" w:rsidR="00EC0BD2" w:rsidRDefault="00753B5A">
      <w:pPr>
        <w:spacing w:line="302" w:lineRule="auto"/>
        <w:ind w:left="120" w:right="2086"/>
        <w:rPr>
          <w:rFonts w:ascii="Arial" w:hAnsi="Arial"/>
          <w:sz w:val="11"/>
        </w:rPr>
      </w:pPr>
      <w:bookmarkStart w:id="311" w:name="_bookmark42"/>
      <w:bookmarkEnd w:id="311"/>
      <w:r>
        <w:rPr>
          <w:rFonts w:ascii="Arial" w:hAnsi="Arial"/>
          <w:w w:val="105"/>
          <w:sz w:val="11"/>
        </w:rPr>
        <w:t xml:space="preserve">29.Kendall A, Gal Y (2017) What uncertainties do we need in </w:t>
      </w:r>
      <w:proofErr w:type="spellStart"/>
      <w:r>
        <w:rPr>
          <w:rFonts w:ascii="Arial" w:hAnsi="Arial"/>
          <w:w w:val="105"/>
          <w:sz w:val="11"/>
        </w:rPr>
        <w:t>bayesian</w:t>
      </w:r>
      <w:proofErr w:type="spellEnd"/>
      <w:r>
        <w:rPr>
          <w:rFonts w:ascii="Arial" w:hAnsi="Arial"/>
          <w:w w:val="105"/>
          <w:sz w:val="11"/>
        </w:rPr>
        <w:t xml:space="preserve"> deep learning for computer vision? in </w:t>
      </w:r>
      <w:r>
        <w:rPr>
          <w:rFonts w:ascii="Arial" w:hAnsi="Arial"/>
          <w:i/>
          <w:w w:val="105"/>
          <w:sz w:val="11"/>
        </w:rPr>
        <w:t>Advances in neural information processing systems</w:t>
      </w:r>
      <w:r>
        <w:rPr>
          <w:rFonts w:ascii="Arial" w:hAnsi="Arial"/>
          <w:w w:val="105"/>
          <w:sz w:val="11"/>
        </w:rPr>
        <w:t>. pp. 5574–5584.</w:t>
      </w:r>
      <w:bookmarkStart w:id="312" w:name="_bookmark43"/>
      <w:bookmarkEnd w:id="312"/>
      <w:r>
        <w:rPr>
          <w:rFonts w:ascii="Arial" w:hAnsi="Arial"/>
          <w:w w:val="105"/>
          <w:sz w:val="11"/>
        </w:rPr>
        <w:t xml:space="preserve"> 30.Gelman A, et al. (2013) </w:t>
      </w:r>
      <w:r>
        <w:rPr>
          <w:rFonts w:ascii="Arial" w:hAnsi="Arial"/>
          <w:i/>
          <w:w w:val="105"/>
          <w:sz w:val="11"/>
        </w:rPr>
        <w:t>Bayesian data analysis</w:t>
      </w:r>
      <w:r>
        <w:rPr>
          <w:rFonts w:ascii="Arial" w:hAnsi="Arial"/>
          <w:w w:val="105"/>
          <w:sz w:val="11"/>
        </w:rPr>
        <w:t>. (Chapman and Hall/CRC).</w:t>
      </w:r>
    </w:p>
    <w:p w14:paraId="47AA9981" w14:textId="77777777" w:rsidR="00EC0BD2" w:rsidRDefault="00753B5A">
      <w:pPr>
        <w:pStyle w:val="Listenabsatz"/>
        <w:numPr>
          <w:ilvl w:val="0"/>
          <w:numId w:val="4"/>
        </w:numPr>
        <w:tabs>
          <w:tab w:val="left" w:pos="279"/>
        </w:tabs>
        <w:spacing w:line="132" w:lineRule="exact"/>
        <w:ind w:hanging="250"/>
        <w:rPr>
          <w:sz w:val="11"/>
        </w:rPr>
      </w:pPr>
      <w:bookmarkStart w:id="313" w:name="_bookmark44"/>
      <w:bookmarkEnd w:id="313"/>
      <w:proofErr w:type="spellStart"/>
      <w:r>
        <w:rPr>
          <w:w w:val="105"/>
          <w:sz w:val="11"/>
        </w:rPr>
        <w:t>Abadi</w:t>
      </w:r>
      <w:proofErr w:type="spellEnd"/>
      <w:r>
        <w:rPr>
          <w:w w:val="105"/>
          <w:sz w:val="11"/>
        </w:rPr>
        <w:t xml:space="preserve"> M, et al. (2016) </w:t>
      </w:r>
      <w:proofErr w:type="spellStart"/>
      <w:r>
        <w:rPr>
          <w:w w:val="105"/>
          <w:sz w:val="11"/>
        </w:rPr>
        <w:t>Tensorflow</w:t>
      </w:r>
      <w:proofErr w:type="spellEnd"/>
      <w:r>
        <w:rPr>
          <w:w w:val="105"/>
          <w:sz w:val="11"/>
        </w:rPr>
        <w:t>: A system for large-scale machine learning in</w:t>
      </w:r>
      <w:r>
        <w:rPr>
          <w:spacing w:val="10"/>
          <w:w w:val="105"/>
          <w:sz w:val="11"/>
        </w:rPr>
        <w:t xml:space="preserve"> </w:t>
      </w:r>
      <w:r>
        <w:rPr>
          <w:i/>
          <w:w w:val="105"/>
          <w:sz w:val="11"/>
        </w:rPr>
        <w:t xml:space="preserve">12th </w:t>
      </w:r>
      <w:r>
        <w:rPr>
          <w:rFonts w:ascii="DejaVu Sans" w:hAnsi="DejaVu Sans"/>
          <w:w w:val="105"/>
          <w:sz w:val="12"/>
        </w:rPr>
        <w:t>{</w:t>
      </w:r>
      <w:r>
        <w:rPr>
          <w:i/>
          <w:w w:val="105"/>
          <w:sz w:val="11"/>
        </w:rPr>
        <w:t>USENIX</w:t>
      </w:r>
      <w:r>
        <w:rPr>
          <w:rFonts w:ascii="DejaVu Sans" w:hAnsi="DejaVu Sans"/>
          <w:w w:val="105"/>
          <w:sz w:val="12"/>
        </w:rPr>
        <w:t xml:space="preserve">} </w:t>
      </w:r>
      <w:r>
        <w:rPr>
          <w:i/>
          <w:w w:val="105"/>
          <w:sz w:val="11"/>
        </w:rPr>
        <w:t>Symposium on Operating Systems Design and Implementation (</w:t>
      </w:r>
      <w:r>
        <w:rPr>
          <w:rFonts w:ascii="DejaVu Sans" w:hAnsi="DejaVu Sans"/>
          <w:w w:val="105"/>
          <w:sz w:val="12"/>
        </w:rPr>
        <w:t>{</w:t>
      </w:r>
      <w:r>
        <w:rPr>
          <w:i/>
          <w:w w:val="105"/>
          <w:sz w:val="11"/>
        </w:rPr>
        <w:t>OSDI</w:t>
      </w:r>
      <w:r>
        <w:rPr>
          <w:rFonts w:ascii="DejaVu Sans" w:hAnsi="DejaVu Sans"/>
          <w:w w:val="105"/>
          <w:sz w:val="12"/>
        </w:rPr>
        <w:t xml:space="preserve">} </w:t>
      </w:r>
      <w:r>
        <w:rPr>
          <w:i/>
          <w:w w:val="105"/>
          <w:sz w:val="11"/>
        </w:rPr>
        <w:t>16)</w:t>
      </w:r>
      <w:r>
        <w:rPr>
          <w:w w:val="105"/>
          <w:sz w:val="11"/>
        </w:rPr>
        <w:t>. pp. 265–283.</w:t>
      </w:r>
    </w:p>
    <w:p w14:paraId="76CFBB02" w14:textId="77777777" w:rsidR="00EC0BD2" w:rsidRDefault="00753B5A">
      <w:pPr>
        <w:pStyle w:val="Listenabsatz"/>
        <w:numPr>
          <w:ilvl w:val="0"/>
          <w:numId w:val="4"/>
        </w:numPr>
        <w:tabs>
          <w:tab w:val="left" w:pos="279"/>
        </w:tabs>
        <w:spacing w:before="28"/>
        <w:ind w:hanging="250"/>
        <w:rPr>
          <w:sz w:val="11"/>
        </w:rPr>
      </w:pPr>
      <w:bookmarkStart w:id="314" w:name="_bookmark45"/>
      <w:bookmarkEnd w:id="314"/>
      <w:proofErr w:type="spellStart"/>
      <w:r>
        <w:rPr>
          <w:w w:val="105"/>
          <w:sz w:val="11"/>
        </w:rPr>
        <w:t>Kingma</w:t>
      </w:r>
      <w:proofErr w:type="spellEnd"/>
      <w:r>
        <w:rPr>
          <w:w w:val="105"/>
          <w:sz w:val="11"/>
        </w:rPr>
        <w:t xml:space="preserve"> </w:t>
      </w:r>
      <w:r>
        <w:rPr>
          <w:spacing w:val="-7"/>
          <w:w w:val="105"/>
          <w:sz w:val="11"/>
        </w:rPr>
        <w:t xml:space="preserve">DP, </w:t>
      </w:r>
      <w:r>
        <w:rPr>
          <w:w w:val="105"/>
          <w:sz w:val="11"/>
        </w:rPr>
        <w:t xml:space="preserve">Welling M (2014) Auto-encoding variational </w:t>
      </w:r>
      <w:proofErr w:type="spellStart"/>
      <w:r>
        <w:rPr>
          <w:w w:val="105"/>
          <w:sz w:val="11"/>
        </w:rPr>
        <w:t>bayes</w:t>
      </w:r>
      <w:proofErr w:type="spellEnd"/>
      <w:r>
        <w:rPr>
          <w:w w:val="105"/>
          <w:sz w:val="11"/>
        </w:rPr>
        <w:t xml:space="preserve">. </w:t>
      </w:r>
      <w:r>
        <w:rPr>
          <w:i/>
          <w:w w:val="105"/>
          <w:sz w:val="11"/>
        </w:rPr>
        <w:t>stat</w:t>
      </w:r>
      <w:r>
        <w:rPr>
          <w:i/>
          <w:spacing w:val="5"/>
          <w:w w:val="105"/>
          <w:sz w:val="11"/>
        </w:rPr>
        <w:t xml:space="preserve"> </w:t>
      </w:r>
      <w:r>
        <w:rPr>
          <w:w w:val="105"/>
          <w:sz w:val="11"/>
        </w:rPr>
        <w:t>1050:1.</w:t>
      </w:r>
    </w:p>
    <w:p w14:paraId="1A463111" w14:textId="77777777" w:rsidR="00EC0BD2" w:rsidRDefault="00753B5A">
      <w:pPr>
        <w:pStyle w:val="Listenabsatz"/>
        <w:numPr>
          <w:ilvl w:val="0"/>
          <w:numId w:val="4"/>
        </w:numPr>
        <w:tabs>
          <w:tab w:val="left" w:pos="279"/>
        </w:tabs>
        <w:spacing w:before="33"/>
        <w:ind w:hanging="250"/>
        <w:rPr>
          <w:sz w:val="11"/>
        </w:rPr>
      </w:pPr>
      <w:bookmarkStart w:id="315" w:name="_bookmark46"/>
      <w:bookmarkEnd w:id="315"/>
      <w:proofErr w:type="spellStart"/>
      <w:r>
        <w:rPr>
          <w:w w:val="105"/>
          <w:sz w:val="11"/>
        </w:rPr>
        <w:t>Mnih</w:t>
      </w:r>
      <w:proofErr w:type="spellEnd"/>
      <w:r>
        <w:rPr>
          <w:w w:val="105"/>
          <w:sz w:val="11"/>
        </w:rPr>
        <w:t xml:space="preserve"> </w:t>
      </w:r>
      <w:r>
        <w:rPr>
          <w:spacing w:val="-8"/>
          <w:w w:val="105"/>
          <w:sz w:val="11"/>
        </w:rPr>
        <w:t xml:space="preserve">V, </w:t>
      </w:r>
      <w:r>
        <w:rPr>
          <w:w w:val="105"/>
          <w:sz w:val="11"/>
        </w:rPr>
        <w:t xml:space="preserve">et al. (2015) Human-level control through deep reinforcement learning. </w:t>
      </w:r>
      <w:r>
        <w:rPr>
          <w:i/>
          <w:w w:val="105"/>
          <w:sz w:val="11"/>
        </w:rPr>
        <w:t>Nature</w:t>
      </w:r>
      <w:r>
        <w:rPr>
          <w:i/>
          <w:spacing w:val="2"/>
          <w:w w:val="105"/>
          <w:sz w:val="11"/>
        </w:rPr>
        <w:t xml:space="preserve"> </w:t>
      </w:r>
      <w:r>
        <w:rPr>
          <w:w w:val="105"/>
          <w:sz w:val="11"/>
        </w:rPr>
        <w:t>518(7540):529.</w:t>
      </w:r>
    </w:p>
    <w:p w14:paraId="11D51E0A" w14:textId="77777777" w:rsidR="00EC0BD2" w:rsidRDefault="00753B5A">
      <w:pPr>
        <w:pStyle w:val="Listenabsatz"/>
        <w:numPr>
          <w:ilvl w:val="0"/>
          <w:numId w:val="4"/>
        </w:numPr>
        <w:tabs>
          <w:tab w:val="left" w:pos="279"/>
        </w:tabs>
        <w:spacing w:before="33" w:line="302" w:lineRule="auto"/>
        <w:ind w:right="1113" w:hanging="250"/>
        <w:rPr>
          <w:sz w:val="11"/>
        </w:rPr>
      </w:pPr>
      <w:r>
        <w:rPr>
          <w:w w:val="105"/>
          <w:sz w:val="11"/>
        </w:rPr>
        <w:t>Hershey</w:t>
      </w:r>
      <w:r>
        <w:rPr>
          <w:spacing w:val="-8"/>
          <w:w w:val="105"/>
          <w:sz w:val="11"/>
        </w:rPr>
        <w:t xml:space="preserve"> </w:t>
      </w:r>
      <w:r>
        <w:rPr>
          <w:w w:val="105"/>
          <w:sz w:val="11"/>
        </w:rPr>
        <w:t>JR,</w:t>
      </w:r>
      <w:r>
        <w:rPr>
          <w:spacing w:val="-8"/>
          <w:w w:val="105"/>
          <w:sz w:val="11"/>
        </w:rPr>
        <w:t xml:space="preserve"> </w:t>
      </w:r>
      <w:r>
        <w:rPr>
          <w:w w:val="105"/>
          <w:sz w:val="11"/>
        </w:rPr>
        <w:t>Olsen</w:t>
      </w:r>
      <w:r>
        <w:rPr>
          <w:spacing w:val="-8"/>
          <w:w w:val="105"/>
          <w:sz w:val="11"/>
        </w:rPr>
        <w:t xml:space="preserve"> </w:t>
      </w:r>
      <w:r>
        <w:rPr>
          <w:spacing w:val="-7"/>
          <w:w w:val="105"/>
          <w:sz w:val="11"/>
        </w:rPr>
        <w:t>PA</w:t>
      </w:r>
      <w:r>
        <w:rPr>
          <w:spacing w:val="-8"/>
          <w:w w:val="105"/>
          <w:sz w:val="11"/>
        </w:rPr>
        <w:t xml:space="preserve"> </w:t>
      </w:r>
      <w:r>
        <w:rPr>
          <w:w w:val="105"/>
          <w:sz w:val="11"/>
        </w:rPr>
        <w:t>(2007)</w:t>
      </w:r>
      <w:r>
        <w:rPr>
          <w:spacing w:val="-8"/>
          <w:w w:val="105"/>
          <w:sz w:val="11"/>
        </w:rPr>
        <w:t xml:space="preserve"> </w:t>
      </w:r>
      <w:r>
        <w:rPr>
          <w:w w:val="105"/>
          <w:sz w:val="11"/>
        </w:rPr>
        <w:t>Approximating</w:t>
      </w:r>
      <w:r>
        <w:rPr>
          <w:spacing w:val="-8"/>
          <w:w w:val="105"/>
          <w:sz w:val="11"/>
        </w:rPr>
        <w:t xml:space="preserve"> </w:t>
      </w:r>
      <w:r>
        <w:rPr>
          <w:w w:val="105"/>
          <w:sz w:val="11"/>
        </w:rPr>
        <w:t>the</w:t>
      </w:r>
      <w:r>
        <w:rPr>
          <w:spacing w:val="-8"/>
          <w:w w:val="105"/>
          <w:sz w:val="11"/>
        </w:rPr>
        <w:t xml:space="preserve"> </w:t>
      </w:r>
      <w:proofErr w:type="spellStart"/>
      <w:r>
        <w:rPr>
          <w:w w:val="105"/>
          <w:sz w:val="11"/>
        </w:rPr>
        <w:t>kullback</w:t>
      </w:r>
      <w:proofErr w:type="spellEnd"/>
      <w:r>
        <w:rPr>
          <w:spacing w:val="-8"/>
          <w:w w:val="105"/>
          <w:sz w:val="11"/>
        </w:rPr>
        <w:t xml:space="preserve"> </w:t>
      </w:r>
      <w:proofErr w:type="spellStart"/>
      <w:r>
        <w:rPr>
          <w:w w:val="105"/>
          <w:sz w:val="11"/>
        </w:rPr>
        <w:t>leibler</w:t>
      </w:r>
      <w:proofErr w:type="spellEnd"/>
      <w:r>
        <w:rPr>
          <w:spacing w:val="-8"/>
          <w:w w:val="105"/>
          <w:sz w:val="11"/>
        </w:rPr>
        <w:t xml:space="preserve"> </w:t>
      </w:r>
      <w:r>
        <w:rPr>
          <w:w w:val="105"/>
          <w:sz w:val="11"/>
        </w:rPr>
        <w:t>divergence</w:t>
      </w:r>
      <w:r>
        <w:rPr>
          <w:spacing w:val="-8"/>
          <w:w w:val="105"/>
          <w:sz w:val="11"/>
        </w:rPr>
        <w:t xml:space="preserve"> </w:t>
      </w:r>
      <w:r>
        <w:rPr>
          <w:w w:val="105"/>
          <w:sz w:val="11"/>
        </w:rPr>
        <w:t>between</w:t>
      </w:r>
      <w:r>
        <w:rPr>
          <w:spacing w:val="-8"/>
          <w:w w:val="105"/>
          <w:sz w:val="11"/>
        </w:rPr>
        <w:t xml:space="preserve"> </w:t>
      </w:r>
      <w:proofErr w:type="spellStart"/>
      <w:r>
        <w:rPr>
          <w:w w:val="105"/>
          <w:sz w:val="11"/>
        </w:rPr>
        <w:t>gaussian</w:t>
      </w:r>
      <w:proofErr w:type="spellEnd"/>
      <w:r>
        <w:rPr>
          <w:spacing w:val="-8"/>
          <w:w w:val="105"/>
          <w:sz w:val="11"/>
        </w:rPr>
        <w:t xml:space="preserve"> </w:t>
      </w:r>
      <w:r>
        <w:rPr>
          <w:w w:val="105"/>
          <w:sz w:val="11"/>
        </w:rPr>
        <w:t>mixture</w:t>
      </w:r>
      <w:r>
        <w:rPr>
          <w:spacing w:val="-8"/>
          <w:w w:val="105"/>
          <w:sz w:val="11"/>
        </w:rPr>
        <w:t xml:space="preserve"> </w:t>
      </w:r>
      <w:r>
        <w:rPr>
          <w:w w:val="105"/>
          <w:sz w:val="11"/>
        </w:rPr>
        <w:t>models</w:t>
      </w:r>
      <w:r>
        <w:rPr>
          <w:spacing w:val="-8"/>
          <w:w w:val="105"/>
          <w:sz w:val="11"/>
        </w:rPr>
        <w:t xml:space="preserve"> </w:t>
      </w:r>
      <w:r>
        <w:rPr>
          <w:w w:val="105"/>
          <w:sz w:val="11"/>
        </w:rPr>
        <w:t xml:space="preserve">in </w:t>
      </w:r>
      <w:r>
        <w:rPr>
          <w:i/>
          <w:w w:val="105"/>
          <w:sz w:val="11"/>
        </w:rPr>
        <w:t>2007</w:t>
      </w:r>
      <w:r>
        <w:rPr>
          <w:i/>
          <w:spacing w:val="-8"/>
          <w:w w:val="105"/>
          <w:sz w:val="11"/>
        </w:rPr>
        <w:t xml:space="preserve"> </w:t>
      </w:r>
      <w:r>
        <w:rPr>
          <w:i/>
          <w:w w:val="105"/>
          <w:sz w:val="11"/>
        </w:rPr>
        <w:t>IEEE</w:t>
      </w:r>
      <w:r>
        <w:rPr>
          <w:i/>
          <w:spacing w:val="-8"/>
          <w:w w:val="105"/>
          <w:sz w:val="11"/>
        </w:rPr>
        <w:t xml:space="preserve"> </w:t>
      </w:r>
      <w:r>
        <w:rPr>
          <w:i/>
          <w:w w:val="105"/>
          <w:sz w:val="11"/>
        </w:rPr>
        <w:t>International</w:t>
      </w:r>
      <w:r>
        <w:rPr>
          <w:i/>
          <w:spacing w:val="-8"/>
          <w:w w:val="105"/>
          <w:sz w:val="11"/>
        </w:rPr>
        <w:t xml:space="preserve"> </w:t>
      </w:r>
      <w:r>
        <w:rPr>
          <w:i/>
          <w:w w:val="105"/>
          <w:sz w:val="11"/>
        </w:rPr>
        <w:t>Conference</w:t>
      </w:r>
      <w:r>
        <w:rPr>
          <w:i/>
          <w:spacing w:val="-8"/>
          <w:w w:val="105"/>
          <w:sz w:val="11"/>
        </w:rPr>
        <w:t xml:space="preserve"> </w:t>
      </w:r>
      <w:r>
        <w:rPr>
          <w:i/>
          <w:w w:val="105"/>
          <w:sz w:val="11"/>
        </w:rPr>
        <w:t>on</w:t>
      </w:r>
      <w:r>
        <w:rPr>
          <w:i/>
          <w:spacing w:val="-8"/>
          <w:w w:val="105"/>
          <w:sz w:val="11"/>
        </w:rPr>
        <w:t xml:space="preserve"> </w:t>
      </w:r>
      <w:r>
        <w:rPr>
          <w:i/>
          <w:w w:val="105"/>
          <w:sz w:val="11"/>
        </w:rPr>
        <w:t>Acoustics,</w:t>
      </w:r>
      <w:r>
        <w:rPr>
          <w:i/>
          <w:spacing w:val="-8"/>
          <w:w w:val="105"/>
          <w:sz w:val="11"/>
        </w:rPr>
        <w:t xml:space="preserve"> </w:t>
      </w:r>
      <w:r>
        <w:rPr>
          <w:i/>
          <w:w w:val="105"/>
          <w:sz w:val="11"/>
        </w:rPr>
        <w:t>Speech</w:t>
      </w:r>
      <w:r>
        <w:rPr>
          <w:i/>
          <w:spacing w:val="-8"/>
          <w:w w:val="105"/>
          <w:sz w:val="11"/>
        </w:rPr>
        <w:t xml:space="preserve"> </w:t>
      </w:r>
      <w:r>
        <w:rPr>
          <w:i/>
          <w:w w:val="105"/>
          <w:sz w:val="11"/>
        </w:rPr>
        <w:t>and</w:t>
      </w:r>
      <w:r>
        <w:rPr>
          <w:i/>
          <w:spacing w:val="-8"/>
          <w:w w:val="105"/>
          <w:sz w:val="11"/>
        </w:rPr>
        <w:t xml:space="preserve"> </w:t>
      </w:r>
      <w:r>
        <w:rPr>
          <w:i/>
          <w:w w:val="105"/>
          <w:sz w:val="11"/>
        </w:rPr>
        <w:t>Signal</w:t>
      </w:r>
      <w:r>
        <w:rPr>
          <w:i/>
          <w:spacing w:val="-8"/>
          <w:w w:val="105"/>
          <w:sz w:val="11"/>
        </w:rPr>
        <w:t xml:space="preserve"> </w:t>
      </w:r>
      <w:r>
        <w:rPr>
          <w:i/>
          <w:w w:val="105"/>
          <w:sz w:val="11"/>
        </w:rPr>
        <w:t>Processing-</w:t>
      </w:r>
      <w:bookmarkStart w:id="316" w:name="_bookmark47"/>
      <w:bookmarkEnd w:id="316"/>
      <w:r>
        <w:rPr>
          <w:i/>
          <w:w w:val="105"/>
          <w:sz w:val="11"/>
        </w:rPr>
        <w:t xml:space="preserve"> ICASSP’07</w:t>
      </w:r>
      <w:r>
        <w:rPr>
          <w:w w:val="105"/>
          <w:sz w:val="11"/>
        </w:rPr>
        <w:t xml:space="preserve">. (IEEE), </w:t>
      </w:r>
      <w:r>
        <w:rPr>
          <w:spacing w:val="-3"/>
          <w:w w:val="105"/>
          <w:sz w:val="11"/>
        </w:rPr>
        <w:t xml:space="preserve">Vol. </w:t>
      </w:r>
      <w:r>
        <w:rPr>
          <w:w w:val="105"/>
          <w:sz w:val="11"/>
        </w:rPr>
        <w:t>4, pp.</w:t>
      </w:r>
      <w:r>
        <w:rPr>
          <w:spacing w:val="-21"/>
          <w:w w:val="105"/>
          <w:sz w:val="11"/>
        </w:rPr>
        <w:t xml:space="preserve"> </w:t>
      </w:r>
      <w:r>
        <w:rPr>
          <w:w w:val="105"/>
          <w:sz w:val="11"/>
        </w:rPr>
        <w:t>IV–317.</w:t>
      </w:r>
    </w:p>
    <w:p w14:paraId="37EE1656" w14:textId="77777777" w:rsidR="00EC0BD2" w:rsidRDefault="00753B5A">
      <w:pPr>
        <w:pStyle w:val="Listenabsatz"/>
        <w:numPr>
          <w:ilvl w:val="0"/>
          <w:numId w:val="4"/>
        </w:numPr>
        <w:tabs>
          <w:tab w:val="left" w:pos="279"/>
        </w:tabs>
        <w:spacing w:line="302" w:lineRule="auto"/>
        <w:ind w:left="120" w:right="2345" w:firstLine="0"/>
        <w:rPr>
          <w:sz w:val="11"/>
        </w:rPr>
      </w:pPr>
      <w:bookmarkStart w:id="317" w:name="_bookmark48"/>
      <w:bookmarkEnd w:id="317"/>
      <w:proofErr w:type="spellStart"/>
      <w:r>
        <w:rPr>
          <w:spacing w:val="-3"/>
          <w:w w:val="105"/>
          <w:sz w:val="11"/>
        </w:rPr>
        <w:t>Talts</w:t>
      </w:r>
      <w:proofErr w:type="spellEnd"/>
      <w:r>
        <w:rPr>
          <w:spacing w:val="-8"/>
          <w:w w:val="105"/>
          <w:sz w:val="11"/>
        </w:rPr>
        <w:t xml:space="preserve"> </w:t>
      </w:r>
      <w:r>
        <w:rPr>
          <w:w w:val="105"/>
          <w:sz w:val="11"/>
        </w:rPr>
        <w:t>S,</w:t>
      </w:r>
      <w:r>
        <w:rPr>
          <w:spacing w:val="-8"/>
          <w:w w:val="105"/>
          <w:sz w:val="11"/>
        </w:rPr>
        <w:t xml:space="preserve"> </w:t>
      </w:r>
      <w:r>
        <w:rPr>
          <w:w w:val="105"/>
          <w:sz w:val="11"/>
        </w:rPr>
        <w:t>Betancourt</w:t>
      </w:r>
      <w:r>
        <w:rPr>
          <w:spacing w:val="-7"/>
          <w:w w:val="105"/>
          <w:sz w:val="11"/>
        </w:rPr>
        <w:t xml:space="preserve"> </w:t>
      </w:r>
      <w:r>
        <w:rPr>
          <w:w w:val="105"/>
          <w:sz w:val="11"/>
        </w:rPr>
        <w:t>M,</w:t>
      </w:r>
      <w:r>
        <w:rPr>
          <w:spacing w:val="-8"/>
          <w:w w:val="105"/>
          <w:sz w:val="11"/>
        </w:rPr>
        <w:t xml:space="preserve"> </w:t>
      </w:r>
      <w:r>
        <w:rPr>
          <w:w w:val="105"/>
          <w:sz w:val="11"/>
        </w:rPr>
        <w:t>Simpson</w:t>
      </w:r>
      <w:r>
        <w:rPr>
          <w:spacing w:val="-7"/>
          <w:w w:val="105"/>
          <w:sz w:val="11"/>
        </w:rPr>
        <w:t xml:space="preserve"> </w:t>
      </w:r>
      <w:r>
        <w:rPr>
          <w:spacing w:val="-4"/>
          <w:w w:val="105"/>
          <w:sz w:val="11"/>
        </w:rPr>
        <w:t>D,</w:t>
      </w:r>
      <w:r>
        <w:rPr>
          <w:spacing w:val="-8"/>
          <w:w w:val="105"/>
          <w:sz w:val="11"/>
        </w:rPr>
        <w:t xml:space="preserve"> </w:t>
      </w:r>
      <w:proofErr w:type="spellStart"/>
      <w:r>
        <w:rPr>
          <w:w w:val="105"/>
          <w:sz w:val="11"/>
        </w:rPr>
        <w:t>Vehtari</w:t>
      </w:r>
      <w:proofErr w:type="spellEnd"/>
      <w:r>
        <w:rPr>
          <w:spacing w:val="-7"/>
          <w:w w:val="105"/>
          <w:sz w:val="11"/>
        </w:rPr>
        <w:t xml:space="preserve"> </w:t>
      </w:r>
      <w:r>
        <w:rPr>
          <w:w w:val="105"/>
          <w:sz w:val="11"/>
        </w:rPr>
        <w:t>A,</w:t>
      </w:r>
      <w:r>
        <w:rPr>
          <w:spacing w:val="-8"/>
          <w:w w:val="105"/>
          <w:sz w:val="11"/>
        </w:rPr>
        <w:t xml:space="preserve"> </w:t>
      </w:r>
      <w:proofErr w:type="spellStart"/>
      <w:r>
        <w:rPr>
          <w:w w:val="105"/>
          <w:sz w:val="11"/>
        </w:rPr>
        <w:t>Gelman</w:t>
      </w:r>
      <w:proofErr w:type="spellEnd"/>
      <w:r>
        <w:rPr>
          <w:spacing w:val="-7"/>
          <w:w w:val="105"/>
          <w:sz w:val="11"/>
        </w:rPr>
        <w:t xml:space="preserve"> </w:t>
      </w:r>
      <w:r>
        <w:rPr>
          <w:w w:val="105"/>
          <w:sz w:val="11"/>
        </w:rPr>
        <w:t>A</w:t>
      </w:r>
      <w:r>
        <w:rPr>
          <w:spacing w:val="-8"/>
          <w:w w:val="105"/>
          <w:sz w:val="11"/>
        </w:rPr>
        <w:t xml:space="preserve"> </w:t>
      </w:r>
      <w:r>
        <w:rPr>
          <w:w w:val="105"/>
          <w:sz w:val="11"/>
        </w:rPr>
        <w:t>(2018)</w:t>
      </w:r>
      <w:r>
        <w:rPr>
          <w:spacing w:val="-7"/>
          <w:w w:val="105"/>
          <w:sz w:val="11"/>
        </w:rPr>
        <w:t xml:space="preserve"> </w:t>
      </w:r>
      <w:r>
        <w:rPr>
          <w:w w:val="105"/>
          <w:sz w:val="11"/>
        </w:rPr>
        <w:t>Validating</w:t>
      </w:r>
      <w:r>
        <w:rPr>
          <w:spacing w:val="-8"/>
          <w:w w:val="105"/>
          <w:sz w:val="11"/>
        </w:rPr>
        <w:t xml:space="preserve"> </w:t>
      </w:r>
      <w:proofErr w:type="spellStart"/>
      <w:r>
        <w:rPr>
          <w:w w:val="105"/>
          <w:sz w:val="11"/>
        </w:rPr>
        <w:t>bayesian</w:t>
      </w:r>
      <w:proofErr w:type="spellEnd"/>
      <w:r>
        <w:rPr>
          <w:spacing w:val="-7"/>
          <w:w w:val="105"/>
          <w:sz w:val="11"/>
        </w:rPr>
        <w:t xml:space="preserve"> </w:t>
      </w:r>
      <w:r>
        <w:rPr>
          <w:w w:val="105"/>
          <w:sz w:val="11"/>
        </w:rPr>
        <w:t>inference</w:t>
      </w:r>
      <w:r>
        <w:rPr>
          <w:spacing w:val="-8"/>
          <w:w w:val="105"/>
          <w:sz w:val="11"/>
        </w:rPr>
        <w:t xml:space="preserve"> </w:t>
      </w:r>
      <w:r>
        <w:rPr>
          <w:w w:val="105"/>
          <w:sz w:val="11"/>
        </w:rPr>
        <w:t>algorithms</w:t>
      </w:r>
      <w:r>
        <w:rPr>
          <w:spacing w:val="-7"/>
          <w:w w:val="105"/>
          <w:sz w:val="11"/>
        </w:rPr>
        <w:t xml:space="preserve"> </w:t>
      </w:r>
      <w:r>
        <w:rPr>
          <w:w w:val="105"/>
          <w:sz w:val="11"/>
        </w:rPr>
        <w:t>with</w:t>
      </w:r>
      <w:r>
        <w:rPr>
          <w:spacing w:val="-8"/>
          <w:w w:val="105"/>
          <w:sz w:val="11"/>
        </w:rPr>
        <w:t xml:space="preserve"> </w:t>
      </w:r>
      <w:r>
        <w:rPr>
          <w:w w:val="105"/>
          <w:sz w:val="11"/>
        </w:rPr>
        <w:t>simulation-based</w:t>
      </w:r>
      <w:r>
        <w:rPr>
          <w:spacing w:val="-8"/>
          <w:w w:val="105"/>
          <w:sz w:val="11"/>
        </w:rPr>
        <w:t xml:space="preserve"> </w:t>
      </w:r>
      <w:r>
        <w:rPr>
          <w:w w:val="105"/>
          <w:sz w:val="11"/>
        </w:rPr>
        <w:t>calibration.</w:t>
      </w:r>
      <w:r>
        <w:rPr>
          <w:spacing w:val="9"/>
          <w:w w:val="105"/>
          <w:sz w:val="11"/>
        </w:rPr>
        <w:t xml:space="preserve"> </w:t>
      </w:r>
      <w:proofErr w:type="spellStart"/>
      <w:r>
        <w:rPr>
          <w:i/>
          <w:w w:val="105"/>
          <w:sz w:val="11"/>
        </w:rPr>
        <w:t>arXiv</w:t>
      </w:r>
      <w:proofErr w:type="spellEnd"/>
      <w:r>
        <w:rPr>
          <w:i/>
          <w:spacing w:val="-7"/>
          <w:w w:val="105"/>
          <w:sz w:val="11"/>
        </w:rPr>
        <w:t xml:space="preserve"> </w:t>
      </w:r>
      <w:r>
        <w:rPr>
          <w:i/>
          <w:w w:val="105"/>
          <w:sz w:val="11"/>
        </w:rPr>
        <w:t>preprint</w:t>
      </w:r>
      <w:r>
        <w:rPr>
          <w:i/>
          <w:spacing w:val="-8"/>
          <w:w w:val="105"/>
          <w:sz w:val="11"/>
        </w:rPr>
        <w:t xml:space="preserve"> </w:t>
      </w:r>
      <w:r>
        <w:rPr>
          <w:i/>
          <w:w w:val="105"/>
          <w:sz w:val="11"/>
        </w:rPr>
        <w:t>arXiv:1804.06788</w:t>
      </w:r>
      <w:r>
        <w:rPr>
          <w:w w:val="105"/>
          <w:sz w:val="11"/>
        </w:rPr>
        <w:t>.</w:t>
      </w:r>
      <w:bookmarkStart w:id="318" w:name="_bookmark49"/>
      <w:bookmarkEnd w:id="318"/>
      <w:r>
        <w:rPr>
          <w:w w:val="105"/>
          <w:sz w:val="11"/>
        </w:rPr>
        <w:t xml:space="preserve"> 36.Ratcliff R, </w:t>
      </w:r>
      <w:proofErr w:type="spellStart"/>
      <w:r>
        <w:rPr>
          <w:w w:val="105"/>
          <w:sz w:val="11"/>
        </w:rPr>
        <w:t>McKoon</w:t>
      </w:r>
      <w:proofErr w:type="spellEnd"/>
      <w:r>
        <w:rPr>
          <w:w w:val="105"/>
          <w:sz w:val="11"/>
        </w:rPr>
        <w:t xml:space="preserve"> G (2008) The diffusion decision model: theory and data for two-choice decision tasks.</w:t>
      </w:r>
      <w:r>
        <w:rPr>
          <w:spacing w:val="28"/>
          <w:w w:val="105"/>
          <w:sz w:val="11"/>
        </w:rPr>
        <w:t xml:space="preserve"> </w:t>
      </w:r>
      <w:r>
        <w:rPr>
          <w:i/>
          <w:w w:val="105"/>
          <w:sz w:val="11"/>
        </w:rPr>
        <w:t xml:space="preserve">Neural computation </w:t>
      </w:r>
      <w:r>
        <w:rPr>
          <w:w w:val="105"/>
          <w:sz w:val="11"/>
        </w:rPr>
        <w:t>20(4):873–922.</w:t>
      </w:r>
    </w:p>
    <w:p w14:paraId="43DBBDA1" w14:textId="77777777" w:rsidR="00EC0BD2" w:rsidRDefault="00753B5A">
      <w:pPr>
        <w:pStyle w:val="Listenabsatz"/>
        <w:numPr>
          <w:ilvl w:val="0"/>
          <w:numId w:val="3"/>
        </w:numPr>
        <w:tabs>
          <w:tab w:val="left" w:pos="279"/>
        </w:tabs>
        <w:ind w:firstLine="0"/>
        <w:rPr>
          <w:sz w:val="11"/>
        </w:rPr>
      </w:pPr>
      <w:bookmarkStart w:id="319" w:name="_bookmark50"/>
      <w:bookmarkEnd w:id="319"/>
      <w:proofErr w:type="spellStart"/>
      <w:r>
        <w:rPr>
          <w:w w:val="103"/>
          <w:sz w:val="11"/>
        </w:rPr>
        <w:t>Mileti</w:t>
      </w:r>
      <w:proofErr w:type="spellEnd"/>
      <w:r>
        <w:rPr>
          <w:sz w:val="11"/>
        </w:rPr>
        <w:t xml:space="preserve">   </w:t>
      </w:r>
      <w:r>
        <w:rPr>
          <w:spacing w:val="-48"/>
          <w:w w:val="103"/>
          <w:sz w:val="11"/>
        </w:rPr>
        <w:t>c</w:t>
      </w:r>
      <w:r>
        <w:rPr>
          <w:w w:val="103"/>
          <w:sz w:val="11"/>
        </w:rPr>
        <w:t>´</w:t>
      </w:r>
      <w:r>
        <w:rPr>
          <w:spacing w:val="10"/>
          <w:sz w:val="11"/>
        </w:rPr>
        <w:t xml:space="preserve"> </w:t>
      </w:r>
      <w:r>
        <w:rPr>
          <w:spacing w:val="-3"/>
          <w:w w:val="103"/>
          <w:sz w:val="11"/>
        </w:rPr>
        <w:t>S</w:t>
      </w:r>
      <w:r>
        <w:rPr>
          <w:w w:val="103"/>
          <w:sz w:val="11"/>
        </w:rPr>
        <w:t>,</w:t>
      </w:r>
      <w:r>
        <w:rPr>
          <w:spacing w:val="1"/>
          <w:sz w:val="11"/>
        </w:rPr>
        <w:t xml:space="preserve"> </w:t>
      </w:r>
      <w:r>
        <w:rPr>
          <w:spacing w:val="-14"/>
          <w:w w:val="103"/>
          <w:sz w:val="11"/>
        </w:rPr>
        <w:t>T</w:t>
      </w:r>
      <w:r>
        <w:rPr>
          <w:w w:val="103"/>
          <w:sz w:val="11"/>
        </w:rPr>
        <w:t>u</w:t>
      </w:r>
      <w:r>
        <w:rPr>
          <w:spacing w:val="2"/>
          <w:w w:val="103"/>
          <w:sz w:val="11"/>
        </w:rPr>
        <w:t>r</w:t>
      </w:r>
      <w:r>
        <w:rPr>
          <w:w w:val="103"/>
          <w:sz w:val="11"/>
        </w:rPr>
        <w:t>ner</w:t>
      </w:r>
      <w:r>
        <w:rPr>
          <w:spacing w:val="1"/>
          <w:sz w:val="11"/>
        </w:rPr>
        <w:t xml:space="preserve"> </w:t>
      </w:r>
      <w:r>
        <w:rPr>
          <w:w w:val="103"/>
          <w:sz w:val="11"/>
        </w:rPr>
        <w:t>BM,</w:t>
      </w:r>
      <w:r>
        <w:rPr>
          <w:spacing w:val="1"/>
          <w:sz w:val="11"/>
        </w:rPr>
        <w:t xml:space="preserve"> </w:t>
      </w:r>
      <w:proofErr w:type="spellStart"/>
      <w:r>
        <w:rPr>
          <w:spacing w:val="-4"/>
          <w:w w:val="103"/>
          <w:sz w:val="11"/>
        </w:rPr>
        <w:t>F</w:t>
      </w:r>
      <w:r>
        <w:rPr>
          <w:w w:val="103"/>
          <w:sz w:val="11"/>
        </w:rPr>
        <w:t>orstmann</w:t>
      </w:r>
      <w:proofErr w:type="spellEnd"/>
      <w:r>
        <w:rPr>
          <w:spacing w:val="1"/>
          <w:sz w:val="11"/>
        </w:rPr>
        <w:t xml:space="preserve"> </w:t>
      </w:r>
      <w:r>
        <w:rPr>
          <w:spacing w:val="-2"/>
          <w:w w:val="103"/>
          <w:sz w:val="11"/>
        </w:rPr>
        <w:t>B</w:t>
      </w:r>
      <w:r>
        <w:rPr>
          <w:spacing w:val="-5"/>
          <w:w w:val="103"/>
          <w:sz w:val="11"/>
        </w:rPr>
        <w:t>U</w:t>
      </w:r>
      <w:r>
        <w:rPr>
          <w:w w:val="103"/>
          <w:sz w:val="11"/>
        </w:rPr>
        <w:t>,</w:t>
      </w:r>
      <w:r>
        <w:rPr>
          <w:spacing w:val="1"/>
          <w:sz w:val="11"/>
        </w:rPr>
        <w:t xml:space="preserve"> </w:t>
      </w:r>
      <w:r>
        <w:rPr>
          <w:spacing w:val="-3"/>
          <w:w w:val="103"/>
          <w:sz w:val="11"/>
        </w:rPr>
        <w:t>v</w:t>
      </w:r>
      <w:r>
        <w:rPr>
          <w:w w:val="103"/>
          <w:sz w:val="11"/>
        </w:rPr>
        <w:t>an</w:t>
      </w:r>
      <w:r>
        <w:rPr>
          <w:spacing w:val="1"/>
          <w:sz w:val="11"/>
        </w:rPr>
        <w:t xml:space="preserve"> </w:t>
      </w:r>
      <w:proofErr w:type="spellStart"/>
      <w:r>
        <w:rPr>
          <w:w w:val="103"/>
          <w:sz w:val="11"/>
        </w:rPr>
        <w:t>Maanen</w:t>
      </w:r>
      <w:proofErr w:type="spellEnd"/>
      <w:r>
        <w:rPr>
          <w:spacing w:val="1"/>
          <w:sz w:val="11"/>
        </w:rPr>
        <w:t xml:space="preserve"> </w:t>
      </w:r>
      <w:r>
        <w:rPr>
          <w:w w:val="103"/>
          <w:sz w:val="11"/>
        </w:rPr>
        <w:t>L</w:t>
      </w:r>
      <w:r>
        <w:rPr>
          <w:spacing w:val="1"/>
          <w:sz w:val="11"/>
        </w:rPr>
        <w:t xml:space="preserve"> </w:t>
      </w:r>
      <w:r>
        <w:rPr>
          <w:w w:val="103"/>
          <w:sz w:val="11"/>
        </w:rPr>
        <w:t>(2017)</w:t>
      </w:r>
      <w:r>
        <w:rPr>
          <w:spacing w:val="1"/>
          <w:sz w:val="11"/>
        </w:rPr>
        <w:t xml:space="preserve"> </w:t>
      </w:r>
      <w:r>
        <w:rPr>
          <w:spacing w:val="-5"/>
          <w:w w:val="103"/>
          <w:sz w:val="11"/>
        </w:rPr>
        <w:t>P</w:t>
      </w:r>
      <w:r>
        <w:rPr>
          <w:w w:val="103"/>
          <w:sz w:val="11"/>
        </w:rPr>
        <w:t>a</w:t>
      </w:r>
      <w:r>
        <w:rPr>
          <w:spacing w:val="-2"/>
          <w:w w:val="103"/>
          <w:sz w:val="11"/>
        </w:rPr>
        <w:t>r</w:t>
      </w:r>
      <w:r>
        <w:rPr>
          <w:w w:val="103"/>
          <w:sz w:val="11"/>
        </w:rPr>
        <w:t>ameter</w:t>
      </w:r>
      <w:r>
        <w:rPr>
          <w:spacing w:val="1"/>
          <w:sz w:val="11"/>
        </w:rPr>
        <w:t xml:space="preserve"> </w:t>
      </w:r>
      <w:r>
        <w:rPr>
          <w:w w:val="103"/>
          <w:sz w:val="11"/>
        </w:rPr>
        <w:t>rec</w:t>
      </w:r>
      <w:r>
        <w:rPr>
          <w:spacing w:val="-2"/>
          <w:w w:val="103"/>
          <w:sz w:val="11"/>
        </w:rPr>
        <w:t>o</w:t>
      </w:r>
      <w:r>
        <w:rPr>
          <w:spacing w:val="-3"/>
          <w:w w:val="103"/>
          <w:sz w:val="11"/>
        </w:rPr>
        <w:t>v</w:t>
      </w:r>
      <w:r>
        <w:rPr>
          <w:w w:val="103"/>
          <w:sz w:val="11"/>
        </w:rPr>
        <w:t>e</w:t>
      </w:r>
      <w:r>
        <w:rPr>
          <w:spacing w:val="3"/>
          <w:w w:val="103"/>
          <w:sz w:val="11"/>
        </w:rPr>
        <w:t>r</w:t>
      </w:r>
      <w:r>
        <w:rPr>
          <w:w w:val="103"/>
          <w:sz w:val="11"/>
        </w:rPr>
        <w:t>y</w:t>
      </w:r>
      <w:r>
        <w:rPr>
          <w:spacing w:val="1"/>
          <w:sz w:val="11"/>
        </w:rPr>
        <w:t xml:space="preserve"> </w:t>
      </w:r>
      <w:r>
        <w:rPr>
          <w:spacing w:val="-4"/>
          <w:w w:val="103"/>
          <w:sz w:val="11"/>
        </w:rPr>
        <w:t>f</w:t>
      </w:r>
      <w:r>
        <w:rPr>
          <w:w w:val="103"/>
          <w:sz w:val="11"/>
        </w:rPr>
        <w:t>or</w:t>
      </w:r>
      <w:r>
        <w:rPr>
          <w:spacing w:val="1"/>
          <w:sz w:val="11"/>
        </w:rPr>
        <w:t xml:space="preserve"> </w:t>
      </w:r>
      <w:r>
        <w:rPr>
          <w:w w:val="103"/>
          <w:sz w:val="11"/>
        </w:rPr>
        <w:t>the</w:t>
      </w:r>
      <w:r>
        <w:rPr>
          <w:spacing w:val="1"/>
          <w:sz w:val="11"/>
        </w:rPr>
        <w:t xml:space="preserve"> </w:t>
      </w:r>
      <w:r>
        <w:rPr>
          <w:w w:val="103"/>
          <w:sz w:val="11"/>
        </w:rPr>
        <w:t>l</w:t>
      </w:r>
      <w:r>
        <w:rPr>
          <w:spacing w:val="-1"/>
          <w:w w:val="103"/>
          <w:sz w:val="11"/>
        </w:rPr>
        <w:t>e</w:t>
      </w:r>
      <w:r>
        <w:rPr>
          <w:w w:val="103"/>
          <w:sz w:val="11"/>
        </w:rPr>
        <w:t>aky</w:t>
      </w:r>
      <w:r>
        <w:rPr>
          <w:spacing w:val="1"/>
          <w:sz w:val="11"/>
        </w:rPr>
        <w:t xml:space="preserve"> </w:t>
      </w:r>
      <w:r>
        <w:rPr>
          <w:w w:val="103"/>
          <w:sz w:val="11"/>
        </w:rPr>
        <w:t>competing</w:t>
      </w:r>
      <w:r>
        <w:rPr>
          <w:spacing w:val="1"/>
          <w:sz w:val="11"/>
        </w:rPr>
        <w:t xml:space="preserve"> </w:t>
      </w:r>
      <w:r>
        <w:rPr>
          <w:w w:val="103"/>
          <w:sz w:val="11"/>
        </w:rPr>
        <w:t>accu</w:t>
      </w:r>
      <w:r>
        <w:rPr>
          <w:spacing w:val="-2"/>
          <w:w w:val="103"/>
          <w:sz w:val="11"/>
        </w:rPr>
        <w:t>m</w:t>
      </w:r>
      <w:r>
        <w:rPr>
          <w:w w:val="103"/>
          <w:sz w:val="11"/>
        </w:rPr>
        <w:t>ulator</w:t>
      </w:r>
      <w:r>
        <w:rPr>
          <w:spacing w:val="1"/>
          <w:sz w:val="11"/>
        </w:rPr>
        <w:t xml:space="preserve"> </w:t>
      </w:r>
      <w:r>
        <w:rPr>
          <w:w w:val="103"/>
          <w:sz w:val="11"/>
        </w:rPr>
        <w:t>model.</w:t>
      </w:r>
      <w:r>
        <w:rPr>
          <w:spacing w:val="13"/>
          <w:sz w:val="11"/>
        </w:rPr>
        <w:t xml:space="preserve"> </w:t>
      </w:r>
      <w:r>
        <w:rPr>
          <w:i/>
          <w:w w:val="103"/>
          <w:sz w:val="11"/>
        </w:rPr>
        <w:t>Jou</w:t>
      </w:r>
      <w:r>
        <w:rPr>
          <w:i/>
          <w:spacing w:val="2"/>
          <w:w w:val="103"/>
          <w:sz w:val="11"/>
        </w:rPr>
        <w:t>r</w:t>
      </w:r>
      <w:r>
        <w:rPr>
          <w:i/>
          <w:w w:val="103"/>
          <w:sz w:val="11"/>
        </w:rPr>
        <w:t>nal</w:t>
      </w:r>
      <w:r>
        <w:rPr>
          <w:i/>
          <w:spacing w:val="1"/>
          <w:sz w:val="11"/>
        </w:rPr>
        <w:t xml:space="preserve"> </w:t>
      </w:r>
      <w:r>
        <w:rPr>
          <w:i/>
          <w:w w:val="103"/>
          <w:sz w:val="11"/>
        </w:rPr>
        <w:t>of</w:t>
      </w:r>
      <w:r>
        <w:rPr>
          <w:i/>
          <w:spacing w:val="1"/>
          <w:sz w:val="11"/>
        </w:rPr>
        <w:t xml:space="preserve"> </w:t>
      </w:r>
      <w:r>
        <w:rPr>
          <w:i/>
          <w:w w:val="103"/>
          <w:sz w:val="11"/>
        </w:rPr>
        <w:t>Mathematical</w:t>
      </w:r>
      <w:r>
        <w:rPr>
          <w:i/>
          <w:spacing w:val="1"/>
          <w:sz w:val="11"/>
        </w:rPr>
        <w:t xml:space="preserve"> </w:t>
      </w:r>
      <w:r>
        <w:rPr>
          <w:i/>
          <w:w w:val="103"/>
          <w:sz w:val="11"/>
        </w:rPr>
        <w:t>Psychology</w:t>
      </w:r>
      <w:r>
        <w:rPr>
          <w:i/>
          <w:spacing w:val="1"/>
          <w:sz w:val="11"/>
        </w:rPr>
        <w:t xml:space="preserve"> </w:t>
      </w:r>
      <w:r>
        <w:rPr>
          <w:w w:val="103"/>
          <w:sz w:val="11"/>
        </w:rPr>
        <w:t>76:25–50.</w:t>
      </w:r>
    </w:p>
    <w:p w14:paraId="6006A1E7" w14:textId="77777777" w:rsidR="00EC0BD2" w:rsidRDefault="00753B5A">
      <w:pPr>
        <w:pStyle w:val="Listenabsatz"/>
        <w:numPr>
          <w:ilvl w:val="0"/>
          <w:numId w:val="3"/>
        </w:numPr>
        <w:tabs>
          <w:tab w:val="left" w:pos="279"/>
        </w:tabs>
        <w:spacing w:before="33" w:line="302" w:lineRule="auto"/>
        <w:ind w:right="1322" w:firstLine="0"/>
        <w:rPr>
          <w:sz w:val="11"/>
        </w:rPr>
      </w:pPr>
      <w:bookmarkStart w:id="320" w:name="_bookmark51"/>
      <w:bookmarkEnd w:id="320"/>
      <w:r>
        <w:rPr>
          <w:spacing w:val="-3"/>
          <w:w w:val="105"/>
          <w:sz w:val="11"/>
        </w:rPr>
        <w:t>Voss</w:t>
      </w:r>
      <w:r>
        <w:rPr>
          <w:spacing w:val="-6"/>
          <w:w w:val="105"/>
          <w:sz w:val="11"/>
        </w:rPr>
        <w:t xml:space="preserve"> </w:t>
      </w:r>
      <w:r>
        <w:rPr>
          <w:w w:val="105"/>
          <w:sz w:val="11"/>
        </w:rPr>
        <w:t>A,</w:t>
      </w:r>
      <w:r>
        <w:rPr>
          <w:spacing w:val="-5"/>
          <w:w w:val="105"/>
          <w:sz w:val="11"/>
        </w:rPr>
        <w:t xml:space="preserve"> </w:t>
      </w:r>
      <w:proofErr w:type="spellStart"/>
      <w:r>
        <w:rPr>
          <w:w w:val="105"/>
          <w:sz w:val="11"/>
        </w:rPr>
        <w:t>Lerche</w:t>
      </w:r>
      <w:proofErr w:type="spellEnd"/>
      <w:r>
        <w:rPr>
          <w:spacing w:val="-6"/>
          <w:w w:val="105"/>
          <w:sz w:val="11"/>
        </w:rPr>
        <w:t xml:space="preserve"> </w:t>
      </w:r>
      <w:r>
        <w:rPr>
          <w:spacing w:val="-8"/>
          <w:w w:val="105"/>
          <w:sz w:val="11"/>
        </w:rPr>
        <w:t>V,</w:t>
      </w:r>
      <w:r>
        <w:rPr>
          <w:spacing w:val="-5"/>
          <w:w w:val="105"/>
          <w:sz w:val="11"/>
        </w:rPr>
        <w:t xml:space="preserve"> </w:t>
      </w:r>
      <w:proofErr w:type="spellStart"/>
      <w:r>
        <w:rPr>
          <w:w w:val="105"/>
          <w:sz w:val="11"/>
        </w:rPr>
        <w:t>Mertens</w:t>
      </w:r>
      <w:proofErr w:type="spellEnd"/>
      <w:r>
        <w:rPr>
          <w:spacing w:val="-6"/>
          <w:w w:val="105"/>
          <w:sz w:val="11"/>
        </w:rPr>
        <w:t xml:space="preserve"> </w:t>
      </w:r>
      <w:r>
        <w:rPr>
          <w:spacing w:val="-3"/>
          <w:w w:val="105"/>
          <w:sz w:val="11"/>
        </w:rPr>
        <w:t>U,</w:t>
      </w:r>
      <w:r>
        <w:rPr>
          <w:spacing w:val="-5"/>
          <w:w w:val="105"/>
          <w:sz w:val="11"/>
        </w:rPr>
        <w:t xml:space="preserve"> </w:t>
      </w:r>
      <w:r>
        <w:rPr>
          <w:spacing w:val="-3"/>
          <w:w w:val="105"/>
          <w:sz w:val="11"/>
        </w:rPr>
        <w:t>Voss</w:t>
      </w:r>
      <w:r>
        <w:rPr>
          <w:spacing w:val="-6"/>
          <w:w w:val="105"/>
          <w:sz w:val="11"/>
        </w:rPr>
        <w:t xml:space="preserve"> </w:t>
      </w:r>
      <w:r>
        <w:rPr>
          <w:w w:val="105"/>
          <w:sz w:val="11"/>
        </w:rPr>
        <w:t>J</w:t>
      </w:r>
      <w:r>
        <w:rPr>
          <w:spacing w:val="-5"/>
          <w:w w:val="105"/>
          <w:sz w:val="11"/>
        </w:rPr>
        <w:t xml:space="preserve"> </w:t>
      </w:r>
      <w:r>
        <w:rPr>
          <w:w w:val="105"/>
          <w:sz w:val="11"/>
        </w:rPr>
        <w:t>(2019)</w:t>
      </w:r>
      <w:r>
        <w:rPr>
          <w:spacing w:val="-6"/>
          <w:w w:val="105"/>
          <w:sz w:val="11"/>
        </w:rPr>
        <w:t xml:space="preserve"> </w:t>
      </w:r>
      <w:r>
        <w:rPr>
          <w:w w:val="105"/>
          <w:sz w:val="11"/>
        </w:rPr>
        <w:t>Sequential</w:t>
      </w:r>
      <w:r>
        <w:rPr>
          <w:spacing w:val="-5"/>
          <w:w w:val="105"/>
          <w:sz w:val="11"/>
        </w:rPr>
        <w:t xml:space="preserve"> </w:t>
      </w:r>
      <w:r>
        <w:rPr>
          <w:w w:val="105"/>
          <w:sz w:val="11"/>
        </w:rPr>
        <w:t>sampling</w:t>
      </w:r>
      <w:r>
        <w:rPr>
          <w:spacing w:val="-5"/>
          <w:w w:val="105"/>
          <w:sz w:val="11"/>
        </w:rPr>
        <w:t xml:space="preserve"> </w:t>
      </w:r>
      <w:r>
        <w:rPr>
          <w:w w:val="105"/>
          <w:sz w:val="11"/>
        </w:rPr>
        <w:t>models</w:t>
      </w:r>
      <w:r>
        <w:rPr>
          <w:spacing w:val="-6"/>
          <w:w w:val="105"/>
          <w:sz w:val="11"/>
        </w:rPr>
        <w:t xml:space="preserve"> </w:t>
      </w:r>
      <w:r>
        <w:rPr>
          <w:w w:val="105"/>
          <w:sz w:val="11"/>
        </w:rPr>
        <w:t>with</w:t>
      </w:r>
      <w:r>
        <w:rPr>
          <w:spacing w:val="-5"/>
          <w:w w:val="105"/>
          <w:sz w:val="11"/>
        </w:rPr>
        <w:t xml:space="preserve"> </w:t>
      </w:r>
      <w:r>
        <w:rPr>
          <w:w w:val="105"/>
          <w:sz w:val="11"/>
        </w:rPr>
        <w:t>variable</w:t>
      </w:r>
      <w:r>
        <w:rPr>
          <w:spacing w:val="-6"/>
          <w:w w:val="105"/>
          <w:sz w:val="11"/>
        </w:rPr>
        <w:t xml:space="preserve"> </w:t>
      </w:r>
      <w:r>
        <w:rPr>
          <w:w w:val="105"/>
          <w:sz w:val="11"/>
        </w:rPr>
        <w:t>boundaries</w:t>
      </w:r>
      <w:r>
        <w:rPr>
          <w:spacing w:val="-5"/>
          <w:w w:val="105"/>
          <w:sz w:val="11"/>
        </w:rPr>
        <w:t xml:space="preserve"> </w:t>
      </w:r>
      <w:r>
        <w:rPr>
          <w:w w:val="105"/>
          <w:sz w:val="11"/>
        </w:rPr>
        <w:t>and</w:t>
      </w:r>
      <w:r>
        <w:rPr>
          <w:spacing w:val="-6"/>
          <w:w w:val="105"/>
          <w:sz w:val="11"/>
        </w:rPr>
        <w:t xml:space="preserve"> </w:t>
      </w:r>
      <w:r>
        <w:rPr>
          <w:w w:val="105"/>
          <w:sz w:val="11"/>
        </w:rPr>
        <w:t>non-normal</w:t>
      </w:r>
      <w:r>
        <w:rPr>
          <w:spacing w:val="-5"/>
          <w:w w:val="105"/>
          <w:sz w:val="11"/>
        </w:rPr>
        <w:t xml:space="preserve"> </w:t>
      </w:r>
      <w:r>
        <w:rPr>
          <w:w w:val="105"/>
          <w:sz w:val="11"/>
        </w:rPr>
        <w:t>noise: A</w:t>
      </w:r>
      <w:r>
        <w:rPr>
          <w:spacing w:val="-5"/>
          <w:w w:val="105"/>
          <w:sz w:val="11"/>
        </w:rPr>
        <w:t xml:space="preserve"> </w:t>
      </w:r>
      <w:r>
        <w:rPr>
          <w:w w:val="105"/>
          <w:sz w:val="11"/>
        </w:rPr>
        <w:t>comparison</w:t>
      </w:r>
      <w:r>
        <w:rPr>
          <w:spacing w:val="-6"/>
          <w:w w:val="105"/>
          <w:sz w:val="11"/>
        </w:rPr>
        <w:t xml:space="preserve"> </w:t>
      </w:r>
      <w:r>
        <w:rPr>
          <w:w w:val="105"/>
          <w:sz w:val="11"/>
        </w:rPr>
        <w:t>of</w:t>
      </w:r>
      <w:r>
        <w:rPr>
          <w:spacing w:val="-5"/>
          <w:w w:val="105"/>
          <w:sz w:val="11"/>
        </w:rPr>
        <w:t xml:space="preserve"> </w:t>
      </w:r>
      <w:r>
        <w:rPr>
          <w:w w:val="105"/>
          <w:sz w:val="11"/>
        </w:rPr>
        <w:t>six</w:t>
      </w:r>
      <w:r>
        <w:rPr>
          <w:spacing w:val="-6"/>
          <w:w w:val="105"/>
          <w:sz w:val="11"/>
        </w:rPr>
        <w:t xml:space="preserve"> </w:t>
      </w:r>
      <w:r>
        <w:rPr>
          <w:w w:val="105"/>
          <w:sz w:val="11"/>
        </w:rPr>
        <w:t>models.</w:t>
      </w:r>
      <w:r>
        <w:rPr>
          <w:spacing w:val="18"/>
          <w:w w:val="105"/>
          <w:sz w:val="11"/>
        </w:rPr>
        <w:t xml:space="preserve"> </w:t>
      </w:r>
      <w:proofErr w:type="spellStart"/>
      <w:r>
        <w:rPr>
          <w:i/>
          <w:w w:val="105"/>
          <w:sz w:val="11"/>
        </w:rPr>
        <w:t>Psychonomic</w:t>
      </w:r>
      <w:proofErr w:type="spellEnd"/>
      <w:r>
        <w:rPr>
          <w:i/>
          <w:spacing w:val="-5"/>
          <w:w w:val="105"/>
          <w:sz w:val="11"/>
        </w:rPr>
        <w:t xml:space="preserve"> </w:t>
      </w:r>
      <w:r>
        <w:rPr>
          <w:i/>
          <w:w w:val="105"/>
          <w:sz w:val="11"/>
        </w:rPr>
        <w:t>bulletin</w:t>
      </w:r>
      <w:r>
        <w:rPr>
          <w:i/>
          <w:spacing w:val="-6"/>
          <w:w w:val="105"/>
          <w:sz w:val="11"/>
        </w:rPr>
        <w:t xml:space="preserve"> </w:t>
      </w:r>
      <w:r>
        <w:rPr>
          <w:i/>
          <w:w w:val="105"/>
          <w:sz w:val="11"/>
        </w:rPr>
        <w:t>&amp;</w:t>
      </w:r>
      <w:r>
        <w:rPr>
          <w:i/>
          <w:spacing w:val="-5"/>
          <w:w w:val="105"/>
          <w:sz w:val="11"/>
        </w:rPr>
        <w:t xml:space="preserve"> </w:t>
      </w:r>
      <w:r>
        <w:rPr>
          <w:i/>
          <w:w w:val="105"/>
          <w:sz w:val="11"/>
        </w:rPr>
        <w:t>review</w:t>
      </w:r>
      <w:r>
        <w:rPr>
          <w:i/>
          <w:spacing w:val="-6"/>
          <w:w w:val="105"/>
          <w:sz w:val="11"/>
        </w:rPr>
        <w:t xml:space="preserve"> </w:t>
      </w:r>
      <w:r>
        <w:rPr>
          <w:w w:val="105"/>
          <w:sz w:val="11"/>
        </w:rPr>
        <w:t>pp.</w:t>
      </w:r>
      <w:r>
        <w:rPr>
          <w:spacing w:val="-6"/>
          <w:w w:val="105"/>
          <w:sz w:val="11"/>
        </w:rPr>
        <w:t xml:space="preserve"> </w:t>
      </w:r>
      <w:r>
        <w:rPr>
          <w:w w:val="105"/>
          <w:sz w:val="11"/>
        </w:rPr>
        <w:t>1–20.</w:t>
      </w:r>
      <w:bookmarkStart w:id="321" w:name="_bookmark52"/>
      <w:bookmarkEnd w:id="321"/>
      <w:r>
        <w:rPr>
          <w:w w:val="105"/>
          <w:sz w:val="11"/>
        </w:rPr>
        <w:t xml:space="preserve"> 39.Sahneh</w:t>
      </w:r>
      <w:r>
        <w:rPr>
          <w:spacing w:val="-5"/>
          <w:w w:val="105"/>
          <w:sz w:val="11"/>
        </w:rPr>
        <w:t xml:space="preserve"> </w:t>
      </w:r>
      <w:r>
        <w:rPr>
          <w:spacing w:val="-3"/>
          <w:w w:val="105"/>
          <w:sz w:val="11"/>
        </w:rPr>
        <w:t>FD,</w:t>
      </w:r>
      <w:r>
        <w:rPr>
          <w:spacing w:val="-5"/>
          <w:w w:val="105"/>
          <w:sz w:val="11"/>
        </w:rPr>
        <w:t xml:space="preserve"> </w:t>
      </w:r>
      <w:proofErr w:type="spellStart"/>
      <w:r>
        <w:rPr>
          <w:w w:val="105"/>
          <w:sz w:val="11"/>
        </w:rPr>
        <w:t>Vajdi</w:t>
      </w:r>
      <w:proofErr w:type="spellEnd"/>
      <w:r>
        <w:rPr>
          <w:spacing w:val="-5"/>
          <w:w w:val="105"/>
          <w:sz w:val="11"/>
        </w:rPr>
        <w:t xml:space="preserve"> </w:t>
      </w:r>
      <w:r>
        <w:rPr>
          <w:w w:val="105"/>
          <w:sz w:val="11"/>
        </w:rPr>
        <w:t>A,</w:t>
      </w:r>
      <w:r>
        <w:rPr>
          <w:spacing w:val="-5"/>
          <w:w w:val="105"/>
          <w:sz w:val="11"/>
        </w:rPr>
        <w:t xml:space="preserve"> </w:t>
      </w:r>
      <w:proofErr w:type="spellStart"/>
      <w:r>
        <w:rPr>
          <w:w w:val="105"/>
          <w:sz w:val="11"/>
        </w:rPr>
        <w:t>Shakeri</w:t>
      </w:r>
      <w:proofErr w:type="spellEnd"/>
      <w:r>
        <w:rPr>
          <w:spacing w:val="-4"/>
          <w:w w:val="105"/>
          <w:sz w:val="11"/>
        </w:rPr>
        <w:t xml:space="preserve"> </w:t>
      </w:r>
      <w:r>
        <w:rPr>
          <w:w w:val="105"/>
          <w:sz w:val="11"/>
        </w:rPr>
        <w:t>H,</w:t>
      </w:r>
      <w:r>
        <w:rPr>
          <w:spacing w:val="-5"/>
          <w:w w:val="105"/>
          <w:sz w:val="11"/>
        </w:rPr>
        <w:t xml:space="preserve"> </w:t>
      </w:r>
      <w:r>
        <w:rPr>
          <w:w w:val="105"/>
          <w:sz w:val="11"/>
        </w:rPr>
        <w:t>Fan</w:t>
      </w:r>
      <w:r>
        <w:rPr>
          <w:spacing w:val="-5"/>
          <w:w w:val="105"/>
          <w:sz w:val="11"/>
        </w:rPr>
        <w:t xml:space="preserve"> </w:t>
      </w:r>
      <w:r>
        <w:rPr>
          <w:spacing w:val="-9"/>
          <w:w w:val="105"/>
          <w:sz w:val="11"/>
        </w:rPr>
        <w:t>F,</w:t>
      </w:r>
      <w:r>
        <w:rPr>
          <w:spacing w:val="-5"/>
          <w:w w:val="105"/>
          <w:sz w:val="11"/>
        </w:rPr>
        <w:t xml:space="preserve"> </w:t>
      </w:r>
      <w:proofErr w:type="spellStart"/>
      <w:r>
        <w:rPr>
          <w:w w:val="105"/>
          <w:sz w:val="11"/>
        </w:rPr>
        <w:t>Scoglio</w:t>
      </w:r>
      <w:proofErr w:type="spellEnd"/>
      <w:r>
        <w:rPr>
          <w:spacing w:val="-5"/>
          <w:w w:val="105"/>
          <w:sz w:val="11"/>
        </w:rPr>
        <w:t xml:space="preserve"> </w:t>
      </w:r>
      <w:r>
        <w:rPr>
          <w:w w:val="105"/>
          <w:sz w:val="11"/>
        </w:rPr>
        <w:t>C</w:t>
      </w:r>
      <w:r>
        <w:rPr>
          <w:spacing w:val="-4"/>
          <w:w w:val="105"/>
          <w:sz w:val="11"/>
        </w:rPr>
        <w:t xml:space="preserve"> </w:t>
      </w:r>
      <w:r>
        <w:rPr>
          <w:w w:val="105"/>
          <w:sz w:val="11"/>
        </w:rPr>
        <w:t>(2017)</w:t>
      </w:r>
      <w:r>
        <w:rPr>
          <w:spacing w:val="-5"/>
          <w:w w:val="105"/>
          <w:sz w:val="11"/>
        </w:rPr>
        <w:t xml:space="preserve"> </w:t>
      </w:r>
      <w:proofErr w:type="spellStart"/>
      <w:r>
        <w:rPr>
          <w:w w:val="105"/>
          <w:sz w:val="11"/>
        </w:rPr>
        <w:t>Gemfsim</w:t>
      </w:r>
      <w:proofErr w:type="spellEnd"/>
      <w:r>
        <w:rPr>
          <w:w w:val="105"/>
          <w:sz w:val="11"/>
        </w:rPr>
        <w:t>:</w:t>
      </w:r>
      <w:r>
        <w:rPr>
          <w:spacing w:val="1"/>
          <w:w w:val="105"/>
          <w:sz w:val="11"/>
        </w:rPr>
        <w:t xml:space="preserve"> </w:t>
      </w:r>
      <w:r>
        <w:rPr>
          <w:w w:val="105"/>
          <w:sz w:val="11"/>
        </w:rPr>
        <w:t>a</w:t>
      </w:r>
      <w:r>
        <w:rPr>
          <w:spacing w:val="-5"/>
          <w:w w:val="105"/>
          <w:sz w:val="11"/>
        </w:rPr>
        <w:t xml:space="preserve"> </w:t>
      </w:r>
      <w:r>
        <w:rPr>
          <w:w w:val="105"/>
          <w:sz w:val="11"/>
        </w:rPr>
        <w:t>stochastic</w:t>
      </w:r>
      <w:r>
        <w:rPr>
          <w:spacing w:val="-5"/>
          <w:w w:val="105"/>
          <w:sz w:val="11"/>
        </w:rPr>
        <w:t xml:space="preserve"> </w:t>
      </w:r>
      <w:r>
        <w:rPr>
          <w:w w:val="105"/>
          <w:sz w:val="11"/>
        </w:rPr>
        <w:t>simulator</w:t>
      </w:r>
      <w:r>
        <w:rPr>
          <w:spacing w:val="-4"/>
          <w:w w:val="105"/>
          <w:sz w:val="11"/>
        </w:rPr>
        <w:t xml:space="preserve"> </w:t>
      </w:r>
      <w:r>
        <w:rPr>
          <w:w w:val="105"/>
          <w:sz w:val="11"/>
        </w:rPr>
        <w:t>for</w:t>
      </w:r>
      <w:r>
        <w:rPr>
          <w:spacing w:val="-5"/>
          <w:w w:val="105"/>
          <w:sz w:val="11"/>
        </w:rPr>
        <w:t xml:space="preserve"> </w:t>
      </w:r>
      <w:r>
        <w:rPr>
          <w:w w:val="105"/>
          <w:sz w:val="11"/>
        </w:rPr>
        <w:t>the</w:t>
      </w:r>
      <w:r>
        <w:rPr>
          <w:spacing w:val="-5"/>
          <w:w w:val="105"/>
          <w:sz w:val="11"/>
        </w:rPr>
        <w:t xml:space="preserve"> </w:t>
      </w:r>
      <w:r>
        <w:rPr>
          <w:w w:val="105"/>
          <w:sz w:val="11"/>
        </w:rPr>
        <w:t>generalized</w:t>
      </w:r>
      <w:r>
        <w:rPr>
          <w:spacing w:val="-5"/>
          <w:w w:val="105"/>
          <w:sz w:val="11"/>
        </w:rPr>
        <w:t xml:space="preserve"> </w:t>
      </w:r>
      <w:r>
        <w:rPr>
          <w:w w:val="105"/>
          <w:sz w:val="11"/>
        </w:rPr>
        <w:t>epidemic</w:t>
      </w:r>
      <w:r>
        <w:rPr>
          <w:spacing w:val="-5"/>
          <w:w w:val="105"/>
          <w:sz w:val="11"/>
        </w:rPr>
        <w:t xml:space="preserve"> </w:t>
      </w:r>
      <w:r>
        <w:rPr>
          <w:w w:val="105"/>
          <w:sz w:val="11"/>
        </w:rPr>
        <w:t>modeling</w:t>
      </w:r>
      <w:r>
        <w:rPr>
          <w:spacing w:val="-5"/>
          <w:w w:val="105"/>
          <w:sz w:val="11"/>
        </w:rPr>
        <w:t xml:space="preserve"> </w:t>
      </w:r>
      <w:r>
        <w:rPr>
          <w:w w:val="105"/>
          <w:sz w:val="11"/>
        </w:rPr>
        <w:t>framework.</w:t>
      </w:r>
      <w:r>
        <w:rPr>
          <w:spacing w:val="20"/>
          <w:w w:val="105"/>
          <w:sz w:val="11"/>
        </w:rPr>
        <w:t xml:space="preserve"> </w:t>
      </w:r>
      <w:r>
        <w:rPr>
          <w:i/>
          <w:w w:val="105"/>
          <w:sz w:val="11"/>
        </w:rPr>
        <w:t>Journal</w:t>
      </w:r>
      <w:r>
        <w:rPr>
          <w:i/>
          <w:spacing w:val="-4"/>
          <w:w w:val="105"/>
          <w:sz w:val="11"/>
        </w:rPr>
        <w:t xml:space="preserve"> </w:t>
      </w:r>
      <w:r>
        <w:rPr>
          <w:i/>
          <w:w w:val="105"/>
          <w:sz w:val="11"/>
        </w:rPr>
        <w:t>of</w:t>
      </w:r>
      <w:r>
        <w:rPr>
          <w:i/>
          <w:spacing w:val="-5"/>
          <w:w w:val="105"/>
          <w:sz w:val="11"/>
        </w:rPr>
        <w:t xml:space="preserve"> </w:t>
      </w:r>
      <w:r>
        <w:rPr>
          <w:i/>
          <w:w w:val="105"/>
          <w:sz w:val="11"/>
        </w:rPr>
        <w:t>computational</w:t>
      </w:r>
      <w:r>
        <w:rPr>
          <w:i/>
          <w:spacing w:val="-5"/>
          <w:w w:val="105"/>
          <w:sz w:val="11"/>
        </w:rPr>
        <w:t xml:space="preserve"> </w:t>
      </w:r>
      <w:r>
        <w:rPr>
          <w:i/>
          <w:w w:val="105"/>
          <w:sz w:val="11"/>
        </w:rPr>
        <w:t>science</w:t>
      </w:r>
      <w:r>
        <w:rPr>
          <w:i/>
          <w:spacing w:val="-6"/>
          <w:w w:val="105"/>
          <w:sz w:val="11"/>
        </w:rPr>
        <w:t xml:space="preserve"> </w:t>
      </w:r>
      <w:r>
        <w:rPr>
          <w:w w:val="105"/>
          <w:sz w:val="11"/>
        </w:rPr>
        <w:t>22:36–44.</w:t>
      </w:r>
    </w:p>
    <w:p w14:paraId="797E01A4" w14:textId="77777777" w:rsidR="00EC0BD2" w:rsidRDefault="00753B5A">
      <w:pPr>
        <w:pStyle w:val="Listenabsatz"/>
        <w:numPr>
          <w:ilvl w:val="0"/>
          <w:numId w:val="2"/>
        </w:numPr>
        <w:tabs>
          <w:tab w:val="left" w:pos="279"/>
        </w:tabs>
        <w:ind w:hanging="158"/>
        <w:rPr>
          <w:sz w:val="11"/>
        </w:rPr>
      </w:pPr>
      <w:bookmarkStart w:id="322" w:name="_bookmark53"/>
      <w:bookmarkEnd w:id="322"/>
      <w:proofErr w:type="spellStart"/>
      <w:r>
        <w:rPr>
          <w:w w:val="105"/>
          <w:sz w:val="11"/>
        </w:rPr>
        <w:t>Ozsolak</w:t>
      </w:r>
      <w:proofErr w:type="spellEnd"/>
      <w:r>
        <w:rPr>
          <w:w w:val="105"/>
          <w:sz w:val="11"/>
        </w:rPr>
        <w:t xml:space="preserve"> </w:t>
      </w:r>
      <w:r>
        <w:rPr>
          <w:spacing w:val="-9"/>
          <w:w w:val="105"/>
          <w:sz w:val="11"/>
        </w:rPr>
        <w:t xml:space="preserve">F, </w:t>
      </w:r>
      <w:r>
        <w:rPr>
          <w:w w:val="105"/>
          <w:sz w:val="11"/>
        </w:rPr>
        <w:t xml:space="preserve">Milos PM (2011) </w:t>
      </w:r>
      <w:proofErr w:type="spellStart"/>
      <w:r>
        <w:rPr>
          <w:w w:val="105"/>
          <w:sz w:val="11"/>
        </w:rPr>
        <w:t>Rna</w:t>
      </w:r>
      <w:proofErr w:type="spellEnd"/>
      <w:r>
        <w:rPr>
          <w:w w:val="105"/>
          <w:sz w:val="11"/>
        </w:rPr>
        <w:t xml:space="preserve"> sequencing: advances, challenges and opportunities. </w:t>
      </w:r>
      <w:r>
        <w:rPr>
          <w:i/>
          <w:w w:val="105"/>
          <w:sz w:val="11"/>
        </w:rPr>
        <w:t>Nature reviews genetics</w:t>
      </w:r>
      <w:r>
        <w:rPr>
          <w:i/>
          <w:spacing w:val="-19"/>
          <w:w w:val="105"/>
          <w:sz w:val="11"/>
        </w:rPr>
        <w:t xml:space="preserve"> </w:t>
      </w:r>
      <w:r>
        <w:rPr>
          <w:w w:val="105"/>
          <w:sz w:val="11"/>
        </w:rPr>
        <w:t>12(2):87.</w:t>
      </w:r>
    </w:p>
    <w:p w14:paraId="7211F1E7" w14:textId="77777777" w:rsidR="00EC0BD2" w:rsidRDefault="0043734F">
      <w:pPr>
        <w:pStyle w:val="Listenabsatz"/>
        <w:numPr>
          <w:ilvl w:val="0"/>
          <w:numId w:val="2"/>
        </w:numPr>
        <w:tabs>
          <w:tab w:val="left" w:pos="279"/>
        </w:tabs>
        <w:spacing w:before="33"/>
        <w:ind w:hanging="158"/>
        <w:rPr>
          <w:sz w:val="11"/>
        </w:rPr>
      </w:pPr>
      <w:r>
        <w:rPr>
          <w:noProof/>
          <w:lang w:val="de-DE" w:eastAsia="de-DE"/>
        </w:rPr>
        <mc:AlternateContent>
          <mc:Choice Requires="wps">
            <w:drawing>
              <wp:anchor distT="0" distB="0" distL="114300" distR="114300" simplePos="0" relativeHeight="251626496" behindDoc="0" locked="0" layoutInCell="1" allowOverlap="1" wp14:anchorId="0916ED26" wp14:editId="4F9477FC">
                <wp:simplePos x="0" y="0"/>
                <wp:positionH relativeFrom="page">
                  <wp:posOffset>2156460</wp:posOffset>
                </wp:positionH>
                <wp:positionV relativeFrom="paragraph">
                  <wp:posOffset>563245</wp:posOffset>
                </wp:positionV>
                <wp:extent cx="3448685" cy="1080135"/>
                <wp:effectExtent l="0" t="986155" r="0" b="867410"/>
                <wp:wrapNone/>
                <wp:docPr id="10"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3448685" cy="10801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5FE802C"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916ED26" id="WordArt 2" o:spid="_x0000_s1115" type="#_x0000_t202" style="position:absolute;left:0;text-align:left;margin-left:169.8pt;margin-top:44.35pt;width:271.55pt;height:85.05pt;rotation:-45;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" filled="f" stroked="f">
                <v:stroke joinstyle="round"/>
                <o:lock v:ext="edit" shapetype="t"/>
                <v:textbox style="mso-fit-shape-to-text:t">
                  <w:txbxContent>
                    <w:p w14:paraId="45FE802C" w14:textId="77777777" w:rsidR="00785F08" w:rsidRDefault="00785F08" w:rsidP="0043734F">
                      <w:pPr>
                        <w:pStyle w:val="StandardWeb"/>
                        <w:spacing w:before="0" w:beforeAutospacing="0" w:after="0" w:afterAutospacing="0"/>
                        <w:jc w:val="center"/>
                      </w:pPr>
                      <w:r>
                        <w:rPr>
                          <w:rFonts w:ascii="&amp;quot" w:hAnsi="&amp;quot"/>
                          <w:b/>
                          <w:bCs/>
                          <w:color w:val="E5E5E5"/>
                          <w:sz w:val="170"/>
                          <w:szCs w:val="170"/>
                        </w:rPr>
                        <w:t>DRAFT</w:t>
                      </w:r>
                    </w:p>
                  </w:txbxContent>
                </v:textbox>
                <w10:wrap anchorx="page"/>
              </v:shape>
            </w:pict>
          </mc:Fallback>
        </mc:AlternateContent>
      </w:r>
      <w:r w:rsidR="00753B5A">
        <w:rPr>
          <w:w w:val="105"/>
          <w:sz w:val="11"/>
        </w:rPr>
        <w:t xml:space="preserve">De </w:t>
      </w:r>
      <w:proofErr w:type="spellStart"/>
      <w:r w:rsidR="00753B5A">
        <w:rPr>
          <w:w w:val="105"/>
          <w:sz w:val="11"/>
        </w:rPr>
        <w:t>Valpine</w:t>
      </w:r>
      <w:proofErr w:type="spellEnd"/>
      <w:r w:rsidR="00753B5A">
        <w:rPr>
          <w:w w:val="105"/>
          <w:sz w:val="11"/>
        </w:rPr>
        <w:t xml:space="preserve"> </w:t>
      </w:r>
      <w:r w:rsidR="00753B5A">
        <w:rPr>
          <w:spacing w:val="-11"/>
          <w:w w:val="105"/>
          <w:sz w:val="11"/>
        </w:rPr>
        <w:t xml:space="preserve">P, </w:t>
      </w:r>
      <w:r w:rsidR="00753B5A">
        <w:rPr>
          <w:w w:val="105"/>
          <w:sz w:val="11"/>
        </w:rPr>
        <w:t xml:space="preserve">Hastings A (2002) Fitting population models incorporating process noise and observation error. </w:t>
      </w:r>
      <w:r w:rsidR="00753B5A">
        <w:rPr>
          <w:i/>
          <w:w w:val="105"/>
          <w:sz w:val="11"/>
        </w:rPr>
        <w:t>Ecological Monographs</w:t>
      </w:r>
      <w:r w:rsidR="00753B5A">
        <w:rPr>
          <w:i/>
          <w:spacing w:val="-11"/>
          <w:w w:val="105"/>
          <w:sz w:val="11"/>
        </w:rPr>
        <w:t xml:space="preserve"> </w:t>
      </w:r>
      <w:r w:rsidR="00753B5A">
        <w:rPr>
          <w:w w:val="105"/>
          <w:sz w:val="11"/>
        </w:rPr>
        <w:t>72(1):57–76.</w:t>
      </w:r>
    </w:p>
    <w:sectPr w:rsidR="00EC0BD2">
      <w:pgSz w:w="12240" w:h="15840"/>
      <w:pgMar w:top="1140" w:right="0" w:bottom="840" w:left="560" w:header="0" w:footer="654" w:gutter="0"/>
      <w:cols w:num="2" w:space="720" w:equalWidth="0">
        <w:col w:w="318" w:space="70"/>
        <w:col w:w="11292"/>
      </w:cols>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 w:author="Andreas Voß" w:date="2019-07-09T08:31:00Z" w:initials="AV">
    <w:p w14:paraId="63441C96" w14:textId="77777777" w:rsidR="00785F08" w:rsidRPr="00753B5A" w:rsidRDefault="00785F08">
      <w:pPr>
        <w:pStyle w:val="Kommentartext"/>
        <w:rPr>
          <w:lang w:val="de-DE"/>
        </w:rPr>
      </w:pPr>
      <w:r>
        <w:rPr>
          <w:rStyle w:val="Kommentarzeichen"/>
        </w:rPr>
        <w:annotationRef/>
      </w:r>
      <w:r w:rsidRPr="00753B5A">
        <w:rPr>
          <w:lang w:val="de-DE"/>
        </w:rPr>
        <w:t>“e.g.” sollte man nur in Klammern verwenden</w:t>
      </w:r>
    </w:p>
  </w:comment>
  <w:comment w:id="81" w:author="andreas.voss" w:date="2019-07-09T13:56:00Z" w:initials="a">
    <w:p w14:paraId="0D009740" w14:textId="5D61CCF6" w:rsidR="00785F08" w:rsidRDefault="00785F08">
      <w:pPr>
        <w:pStyle w:val="Kommentartext"/>
      </w:pPr>
      <w:r>
        <w:rPr>
          <w:rStyle w:val="Kommentarzeichen"/>
        </w:rPr>
        <w:annotationRef/>
      </w:r>
      <w:proofErr w:type="spellStart"/>
      <w:r>
        <w:t>Hier</w:t>
      </w:r>
      <w:proofErr w:type="spellEnd"/>
      <w:r>
        <w:t xml:space="preserve"> </w:t>
      </w:r>
      <w:proofErr w:type="spellStart"/>
      <w:r>
        <w:t>wäre</w:t>
      </w:r>
      <w:proofErr w:type="spellEnd"/>
      <w:r>
        <w:t xml:space="preserve"> </w:t>
      </w:r>
      <w:proofErr w:type="spellStart"/>
      <w:r>
        <w:t>eine</w:t>
      </w:r>
      <w:proofErr w:type="spellEnd"/>
      <w:r>
        <w:t xml:space="preserve"> </w:t>
      </w:r>
      <w:proofErr w:type="spellStart"/>
      <w:r>
        <w:t>Zitation</w:t>
      </w:r>
      <w:proofErr w:type="spellEnd"/>
      <w:r>
        <w:t xml:space="preserve"> </w:t>
      </w:r>
      <w:proofErr w:type="spellStart"/>
      <w:r>
        <w:t>schön</w:t>
      </w:r>
      <w:proofErr w:type="spellEnd"/>
    </w:p>
  </w:comment>
  <w:comment w:id="181" w:author="andreas.voss" w:date="2019-07-09T14:24:00Z" w:initials="a">
    <w:p w14:paraId="2E006B8F" w14:textId="050467AA" w:rsidR="0038110B" w:rsidRPr="0038110B" w:rsidRDefault="0038110B">
      <w:pPr>
        <w:pStyle w:val="Kommentartext"/>
        <w:rPr>
          <w:lang w:val="de-DE"/>
        </w:rPr>
      </w:pPr>
      <w:r>
        <w:rPr>
          <w:rStyle w:val="Kommentarzeichen"/>
        </w:rPr>
        <w:annotationRef/>
      </w:r>
      <w:r w:rsidRPr="0038110B">
        <w:rPr>
          <w:lang w:val="de-DE"/>
        </w:rPr>
        <w:t>Sollte das nicht R² sein?</w:t>
      </w:r>
    </w:p>
  </w:comment>
  <w:comment w:id="183" w:author="andreas.voss" w:date="2019-07-09T14:27:00Z" w:initials="a">
    <w:p w14:paraId="4C6291CF" w14:textId="77777777" w:rsidR="0038110B" w:rsidRDefault="0038110B">
      <w:pPr>
        <w:pStyle w:val="Kommentartext"/>
        <w:rPr>
          <w:lang w:val="de-DE"/>
        </w:rPr>
      </w:pPr>
      <w:r>
        <w:rPr>
          <w:rStyle w:val="Kommentarzeichen"/>
        </w:rPr>
        <w:annotationRef/>
      </w:r>
      <w:r w:rsidRPr="0038110B">
        <w:rPr>
          <w:lang w:val="de-DE"/>
        </w:rPr>
        <w:t>Ich würde die Beschreibungen (a) bis (d) jeweils über di</w:t>
      </w:r>
      <w:r>
        <w:rPr>
          <w:lang w:val="de-DE"/>
        </w:rPr>
        <w:t>e</w:t>
      </w:r>
      <w:r w:rsidRPr="0038110B">
        <w:rPr>
          <w:lang w:val="de-DE"/>
        </w:rPr>
        <w:t xml:space="preserve"> Graphiken setzen</w:t>
      </w:r>
      <w:r>
        <w:rPr>
          <w:lang w:val="de-DE"/>
        </w:rPr>
        <w:t>.</w:t>
      </w:r>
    </w:p>
    <w:p w14:paraId="6CD9EED9" w14:textId="205E89D8" w:rsidR="0038110B" w:rsidRPr="0038110B" w:rsidRDefault="0038110B">
      <w:pPr>
        <w:pStyle w:val="Kommentartext"/>
        <w:rPr>
          <w:lang w:val="de-DE"/>
        </w:rPr>
      </w:pPr>
      <w:r>
        <w:rPr>
          <w:lang w:val="de-DE"/>
        </w:rPr>
        <w:t>Bei Panel (a) verstehe ich nicht, was hier abgebildet ist!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441C96" w15:done="0"/>
  <w15:commentEx w15:paraId="0D009740" w15:done="0"/>
  <w15:commentEx w15:paraId="2E006B8F" w15:done="0"/>
  <w15:commentEx w15:paraId="6CD9EED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38B306" w14:textId="77777777" w:rsidR="00D43498" w:rsidRDefault="00D43498">
      <w:r>
        <w:separator/>
      </w:r>
    </w:p>
  </w:endnote>
  <w:endnote w:type="continuationSeparator" w:id="0">
    <w:p w14:paraId="187CADE1" w14:textId="77777777" w:rsidR="00D43498" w:rsidRDefault="00D434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amp;quot">
    <w:altName w:val="Times New Roman"/>
    <w:panose1 w:val="00000000000000000000"/>
    <w:charset w:val="00"/>
    <w:family w:val="roman"/>
    <w:notTrueType/>
    <w:pitch w:val="default"/>
  </w:font>
  <w:font w:name="DejaVu Sans">
    <w:altName w:val="DejaVu Sans"/>
    <w:panose1 w:val="020B0603030804020204"/>
    <w:charset w:val="00"/>
    <w:family w:val="swiss"/>
    <w:pitch w:val="variable"/>
    <w:sig w:usb0="E7002EFF" w:usb1="D200FDFF" w:usb2="0A24602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Verdana">
    <w:altName w:val="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435A8B" w14:textId="77777777" w:rsidR="00785F08" w:rsidRDefault="00785F08">
    <w:pPr>
      <w:pStyle w:val="Textkrper"/>
      <w:spacing w:line="14" w:lineRule="auto"/>
      <w:rPr>
        <w:sz w:val="20"/>
      </w:rPr>
    </w:pPr>
    <w:r>
      <w:rPr>
        <w:noProof/>
        <w:lang w:val="de-DE" w:eastAsia="de-DE"/>
      </w:rPr>
      <mc:AlternateContent>
        <mc:Choice Requires="wps">
          <w:drawing>
            <wp:anchor distT="0" distB="0" distL="114300" distR="114300" simplePos="0" relativeHeight="503269472" behindDoc="1" locked="0" layoutInCell="1" allowOverlap="1" wp14:anchorId="10BB2277" wp14:editId="7625FA4E">
              <wp:simplePos x="0" y="0"/>
              <wp:positionH relativeFrom="page">
                <wp:posOffset>687705</wp:posOffset>
              </wp:positionH>
              <wp:positionV relativeFrom="page">
                <wp:posOffset>9503410</wp:posOffset>
              </wp:positionV>
              <wp:extent cx="2152015" cy="131445"/>
              <wp:effectExtent l="1905" t="0" r="0" b="4445"/>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01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3E58D3" w14:textId="4CB6DAE6" w:rsidR="00785F08" w:rsidRDefault="00785F08">
                          <w:pPr>
                            <w:spacing w:before="24"/>
                            <w:ind w:left="40"/>
                            <w:rPr>
                              <w:rFonts w:ascii="Arial"/>
                              <w:sz w:val="13"/>
                            </w:rPr>
                          </w:pPr>
                          <w:r>
                            <w:fldChar w:fldCharType="begin"/>
                          </w:r>
                          <w:r>
                            <w:rPr>
                              <w:rFonts w:ascii="Arial"/>
                              <w:b/>
                              <w:sz w:val="13"/>
                            </w:rPr>
                            <w:instrText xml:space="preserve"> PAGE </w:instrText>
                          </w:r>
                          <w:r>
                            <w:fldChar w:fldCharType="separate"/>
                          </w:r>
                          <w:r w:rsidR="005D3C05">
                            <w:rPr>
                              <w:rFonts w:ascii="Arial"/>
                              <w:b/>
                              <w:noProof/>
                              <w:sz w:val="13"/>
                            </w:rPr>
                            <w:t>20</w:t>
                          </w:r>
                          <w:r>
                            <w:fldChar w:fldCharType="end"/>
                          </w:r>
                          <w:r>
                            <w:rPr>
                              <w:rFonts w:ascii="Arial"/>
                              <w:b/>
                              <w:sz w:val="13"/>
                            </w:rPr>
                            <w:t xml:space="preserve"> </w:t>
                          </w:r>
                          <w:r>
                            <w:rPr>
                              <w:rFonts w:ascii="Arial"/>
                              <w:sz w:val="13"/>
                            </w:rPr>
                            <w:t>|</w:t>
                          </w:r>
                          <w:hyperlink r:id="rId1">
                            <w:r>
                              <w:rPr>
                                <w:rFonts w:ascii="Arial"/>
                                <w:sz w:val="13"/>
                              </w:rPr>
                              <w:t>www.pnas.org/cgi/doi/10.1073/pnas.XXXXXXXXXX</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BB2277" id="_x0000_t202" coordsize="21600,21600" o:spt="202" path="m,l,21600r21600,l21600,xe">
              <v:stroke joinstyle="miter"/>
              <v:path gradientshapeok="t" o:connecttype="rect"/>
            </v:shapetype>
            <v:shape id="Text Box 4" o:spid="_x0000_s1116" type="#_x0000_t202" style="position:absolute;margin-left:54.15pt;margin-top:748.3pt;width:169.45pt;height:10.35pt;z-index:-4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" filled="f" stroked="f">
              <v:textbox inset="0,0,0,0">
                <w:txbxContent>
                  <w:p w14:paraId="543E58D3" w14:textId="4CB6DAE6" w:rsidR="00785F08" w:rsidRDefault="00785F08">
                    <w:pPr>
                      <w:spacing w:before="24"/>
                      <w:ind w:left="40"/>
                      <w:rPr>
                        <w:rFonts w:ascii="Arial"/>
                        <w:sz w:val="13"/>
                      </w:rPr>
                    </w:pPr>
                    <w:r>
                      <w:fldChar w:fldCharType="begin"/>
                    </w:r>
                    <w:r>
                      <w:rPr>
                        <w:rFonts w:ascii="Arial"/>
                        <w:b/>
                        <w:sz w:val="13"/>
                      </w:rPr>
                      <w:instrText xml:space="preserve"> PAGE </w:instrText>
                    </w:r>
                    <w:r>
                      <w:fldChar w:fldCharType="separate"/>
                    </w:r>
                    <w:r w:rsidR="005D3C05">
                      <w:rPr>
                        <w:rFonts w:ascii="Arial"/>
                        <w:b/>
                        <w:noProof/>
                        <w:sz w:val="13"/>
                      </w:rPr>
                      <w:t>20</w:t>
                    </w:r>
                    <w:r>
                      <w:fldChar w:fldCharType="end"/>
                    </w:r>
                    <w:r>
                      <w:rPr>
                        <w:rFonts w:ascii="Arial"/>
                        <w:b/>
                        <w:sz w:val="13"/>
                      </w:rPr>
                      <w:t xml:space="preserve"> </w:t>
                    </w:r>
                    <w:r>
                      <w:rPr>
                        <w:rFonts w:ascii="Arial"/>
                        <w:sz w:val="13"/>
                      </w:rPr>
                      <w:t>|</w:t>
                    </w:r>
                    <w:hyperlink r:id="rId2">
                      <w:r>
                        <w:rPr>
                          <w:rFonts w:ascii="Arial"/>
                          <w:sz w:val="13"/>
                        </w:rPr>
                        <w:t>www.pnas.org/cgi/doi/10.1073/pnas.XXXXXXXXXX</w:t>
                      </w:r>
                    </w:hyperlink>
                  </w:p>
                </w:txbxContent>
              </v:textbox>
              <w10:wrap anchorx="page" anchory="page"/>
            </v:shape>
          </w:pict>
        </mc:Fallback>
      </mc:AlternateContent>
    </w:r>
    <w:r>
      <w:rPr>
        <w:noProof/>
        <w:lang w:val="de-DE" w:eastAsia="de-DE"/>
      </w:rPr>
      <mc:AlternateContent>
        <mc:Choice Requires="wps">
          <w:drawing>
            <wp:anchor distT="0" distB="0" distL="114300" distR="114300" simplePos="0" relativeHeight="503269496" behindDoc="1" locked="0" layoutInCell="1" allowOverlap="1" wp14:anchorId="2A0082B1" wp14:editId="70A2799E">
              <wp:simplePos x="0" y="0"/>
              <wp:positionH relativeFrom="page">
                <wp:posOffset>6614795</wp:posOffset>
              </wp:positionH>
              <wp:positionV relativeFrom="page">
                <wp:posOffset>9503410</wp:posOffset>
              </wp:positionV>
              <wp:extent cx="511810" cy="130175"/>
              <wp:effectExtent l="4445"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810" cy="130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E5793A" w14:textId="77777777" w:rsidR="00785F08" w:rsidRDefault="00785F08">
                          <w:pPr>
                            <w:spacing w:before="24"/>
                            <w:ind w:left="20"/>
                            <w:rPr>
                              <w:rFonts w:ascii="Arial"/>
                              <w:i/>
                              <w:sz w:val="13"/>
                            </w:rPr>
                          </w:pPr>
                          <w:proofErr w:type="spellStart"/>
                          <w:r>
                            <w:rPr>
                              <w:rFonts w:ascii="Arial"/>
                              <w:sz w:val="13"/>
                            </w:rPr>
                            <w:t>Radev</w:t>
                          </w:r>
                          <w:proofErr w:type="spellEnd"/>
                          <w:r>
                            <w:rPr>
                              <w:rFonts w:ascii="Arial"/>
                              <w:sz w:val="13"/>
                            </w:rPr>
                            <w:t xml:space="preserve"> </w:t>
                          </w:r>
                          <w:r>
                            <w:rPr>
                              <w:rFonts w:ascii="Arial"/>
                              <w:i/>
                              <w:sz w:val="13"/>
                            </w:rPr>
                            <w:t>et 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0082B1" id="Text Box 3" o:spid="_x0000_s1117" type="#_x0000_t202" style="position:absolute;margin-left:520.85pt;margin-top:748.3pt;width:40.3pt;height:10.25pt;z-index:-46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" filled="f" stroked="f">
              <v:textbox inset="0,0,0,0">
                <w:txbxContent>
                  <w:p w14:paraId="68E5793A" w14:textId="77777777" w:rsidR="00785F08" w:rsidRDefault="00785F08">
                    <w:pPr>
                      <w:spacing w:before="24"/>
                      <w:ind w:left="20"/>
                      <w:rPr>
                        <w:rFonts w:ascii="Arial"/>
                        <w:i/>
                        <w:sz w:val="13"/>
                      </w:rPr>
                    </w:pPr>
                    <w:proofErr w:type="spellStart"/>
                    <w:r>
                      <w:rPr>
                        <w:rFonts w:ascii="Arial"/>
                        <w:sz w:val="13"/>
                      </w:rPr>
                      <w:t>Radev</w:t>
                    </w:r>
                    <w:proofErr w:type="spellEnd"/>
                    <w:r>
                      <w:rPr>
                        <w:rFonts w:ascii="Arial"/>
                        <w:sz w:val="13"/>
                      </w:rPr>
                      <w:t xml:space="preserve"> </w:t>
                    </w:r>
                    <w:r>
                      <w:rPr>
                        <w:rFonts w:ascii="Arial"/>
                        <w:i/>
                        <w:sz w:val="13"/>
                      </w:rPr>
                      <w:t>et 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20EB04" w14:textId="77777777" w:rsidR="00785F08" w:rsidRDefault="00785F08">
    <w:pPr>
      <w:pStyle w:val="Textkrper"/>
      <w:spacing w:line="14" w:lineRule="auto"/>
      <w:rPr>
        <w:sz w:val="20"/>
      </w:rPr>
    </w:pPr>
    <w:r>
      <w:rPr>
        <w:noProof/>
        <w:lang w:val="de-DE" w:eastAsia="de-DE"/>
      </w:rPr>
      <mc:AlternateContent>
        <mc:Choice Requires="wps">
          <w:drawing>
            <wp:anchor distT="0" distB="0" distL="114300" distR="114300" simplePos="0" relativeHeight="503269520" behindDoc="1" locked="0" layoutInCell="1" allowOverlap="1" wp14:anchorId="2420A0E1" wp14:editId="12C8A298">
              <wp:simplePos x="0" y="0"/>
              <wp:positionH relativeFrom="page">
                <wp:posOffset>645795</wp:posOffset>
              </wp:positionH>
              <wp:positionV relativeFrom="page">
                <wp:posOffset>9503410</wp:posOffset>
              </wp:positionV>
              <wp:extent cx="511810" cy="130175"/>
              <wp:effectExtent l="0" t="0" r="444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810" cy="130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57DF4" w14:textId="77777777" w:rsidR="00785F08" w:rsidRDefault="00785F08">
                          <w:pPr>
                            <w:spacing w:before="24"/>
                            <w:ind w:left="20"/>
                            <w:rPr>
                              <w:rFonts w:ascii="Arial"/>
                              <w:i/>
                              <w:sz w:val="13"/>
                            </w:rPr>
                          </w:pPr>
                          <w:proofErr w:type="spellStart"/>
                          <w:r>
                            <w:rPr>
                              <w:rFonts w:ascii="Arial"/>
                              <w:sz w:val="13"/>
                            </w:rPr>
                            <w:t>Radev</w:t>
                          </w:r>
                          <w:proofErr w:type="spellEnd"/>
                          <w:r>
                            <w:rPr>
                              <w:rFonts w:ascii="Arial"/>
                              <w:sz w:val="13"/>
                            </w:rPr>
                            <w:t xml:space="preserve"> </w:t>
                          </w:r>
                          <w:r>
                            <w:rPr>
                              <w:rFonts w:ascii="Arial"/>
                              <w:i/>
                              <w:sz w:val="13"/>
                            </w:rPr>
                            <w:t>et 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20A0E1" id="_x0000_t202" coordsize="21600,21600" o:spt="202" path="m,l,21600r21600,l21600,xe">
              <v:stroke joinstyle="miter"/>
              <v:path gradientshapeok="t" o:connecttype="rect"/>
            </v:shapetype>
            <v:shape id="Text Box 2" o:spid="_x0000_s1118" type="#_x0000_t202" style="position:absolute;margin-left:50.85pt;margin-top:748.3pt;width:40.3pt;height:10.25pt;z-index:-4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" filled="f" stroked="f">
              <v:textbox inset="0,0,0,0">
                <w:txbxContent>
                  <w:p w14:paraId="34E57DF4" w14:textId="77777777" w:rsidR="00785F08" w:rsidRDefault="00785F08">
                    <w:pPr>
                      <w:spacing w:before="24"/>
                      <w:ind w:left="20"/>
                      <w:rPr>
                        <w:rFonts w:ascii="Arial"/>
                        <w:i/>
                        <w:sz w:val="13"/>
                      </w:rPr>
                    </w:pPr>
                    <w:proofErr w:type="spellStart"/>
                    <w:r>
                      <w:rPr>
                        <w:rFonts w:ascii="Arial"/>
                        <w:sz w:val="13"/>
                      </w:rPr>
                      <w:t>Radev</w:t>
                    </w:r>
                    <w:proofErr w:type="spellEnd"/>
                    <w:r>
                      <w:rPr>
                        <w:rFonts w:ascii="Arial"/>
                        <w:sz w:val="13"/>
                      </w:rPr>
                      <w:t xml:space="preserve"> </w:t>
                    </w:r>
                    <w:r>
                      <w:rPr>
                        <w:rFonts w:ascii="Arial"/>
                        <w:i/>
                        <w:sz w:val="13"/>
                      </w:rPr>
                      <w:t>et al.</w:t>
                    </w:r>
                  </w:p>
                </w:txbxContent>
              </v:textbox>
              <w10:wrap anchorx="page" anchory="page"/>
            </v:shape>
          </w:pict>
        </mc:Fallback>
      </mc:AlternateContent>
    </w:r>
    <w:r>
      <w:rPr>
        <w:noProof/>
        <w:lang w:val="de-DE" w:eastAsia="de-DE"/>
      </w:rPr>
      <mc:AlternateContent>
        <mc:Choice Requires="wps">
          <w:drawing>
            <wp:anchor distT="0" distB="0" distL="114300" distR="114300" simplePos="0" relativeHeight="503269544" behindDoc="1" locked="0" layoutInCell="1" allowOverlap="1" wp14:anchorId="3612664E" wp14:editId="7AEB83F1">
              <wp:simplePos x="0" y="0"/>
              <wp:positionH relativeFrom="page">
                <wp:posOffset>4874895</wp:posOffset>
              </wp:positionH>
              <wp:positionV relativeFrom="page">
                <wp:posOffset>9503410</wp:posOffset>
              </wp:positionV>
              <wp:extent cx="2207260" cy="131445"/>
              <wp:effectExtent l="0" t="0" r="4445" b="444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26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99778" w14:textId="64426F6D" w:rsidR="00785F08" w:rsidRDefault="00785F08">
                          <w:pPr>
                            <w:spacing w:before="24"/>
                            <w:ind w:left="20"/>
                            <w:rPr>
                              <w:rFonts w:ascii="Arial"/>
                              <w:b/>
                              <w:sz w:val="13"/>
                            </w:rPr>
                          </w:pPr>
                          <w:r>
                            <w:rPr>
                              <w:rFonts w:ascii="Arial"/>
                              <w:sz w:val="13"/>
                            </w:rPr>
                            <w:t xml:space="preserve">PNAS | </w:t>
                          </w:r>
                          <w:r>
                            <w:rPr>
                              <w:rFonts w:ascii="Arial"/>
                              <w:b/>
                              <w:sz w:val="13"/>
                            </w:rPr>
                            <w:t xml:space="preserve">July 8, 2019 </w:t>
                          </w:r>
                          <w:r>
                            <w:rPr>
                              <w:rFonts w:ascii="Arial"/>
                              <w:sz w:val="13"/>
                            </w:rPr>
                            <w:t xml:space="preserve">| vol. XXX | no. XX | </w:t>
                          </w:r>
                          <w:r>
                            <w:fldChar w:fldCharType="begin"/>
                          </w:r>
                          <w:r>
                            <w:rPr>
                              <w:rFonts w:ascii="Arial"/>
                              <w:b/>
                              <w:sz w:val="13"/>
                            </w:rPr>
                            <w:instrText xml:space="preserve"> PAGE </w:instrText>
                          </w:r>
                          <w:r>
                            <w:fldChar w:fldCharType="separate"/>
                          </w:r>
                          <w:r w:rsidR="005D3C05">
                            <w:rPr>
                              <w:rFonts w:ascii="Arial"/>
                              <w:b/>
                              <w:noProof/>
                              <w:sz w:val="13"/>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12664E" id="Text Box 1" o:spid="_x0000_s1119" type="#_x0000_t202" style="position:absolute;margin-left:383.85pt;margin-top:748.3pt;width:173.8pt;height:10.35pt;z-index:-46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" filled="f" stroked="f">
              <v:textbox inset="0,0,0,0">
                <w:txbxContent>
                  <w:p w14:paraId="06199778" w14:textId="64426F6D" w:rsidR="00785F08" w:rsidRDefault="00785F08">
                    <w:pPr>
                      <w:spacing w:before="24"/>
                      <w:ind w:left="20"/>
                      <w:rPr>
                        <w:rFonts w:ascii="Arial"/>
                        <w:b/>
                        <w:sz w:val="13"/>
                      </w:rPr>
                    </w:pPr>
                    <w:r>
                      <w:rPr>
                        <w:rFonts w:ascii="Arial"/>
                        <w:sz w:val="13"/>
                      </w:rPr>
                      <w:t xml:space="preserve">PNAS | </w:t>
                    </w:r>
                    <w:r>
                      <w:rPr>
                        <w:rFonts w:ascii="Arial"/>
                        <w:b/>
                        <w:sz w:val="13"/>
                      </w:rPr>
                      <w:t xml:space="preserve">July 8, 2019 </w:t>
                    </w:r>
                    <w:r>
                      <w:rPr>
                        <w:rFonts w:ascii="Arial"/>
                        <w:sz w:val="13"/>
                      </w:rPr>
                      <w:t xml:space="preserve">| vol. XXX | no. XX | </w:t>
                    </w:r>
                    <w:r>
                      <w:fldChar w:fldCharType="begin"/>
                    </w:r>
                    <w:r>
                      <w:rPr>
                        <w:rFonts w:ascii="Arial"/>
                        <w:b/>
                        <w:sz w:val="13"/>
                      </w:rPr>
                      <w:instrText xml:space="preserve"> PAGE </w:instrText>
                    </w:r>
                    <w:r>
                      <w:fldChar w:fldCharType="separate"/>
                    </w:r>
                    <w:r w:rsidR="005D3C05">
                      <w:rPr>
                        <w:rFonts w:ascii="Arial"/>
                        <w:b/>
                        <w:noProof/>
                        <w:sz w:val="13"/>
                      </w:rPr>
                      <w:t>21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B18346" w14:textId="77777777" w:rsidR="00D43498" w:rsidRDefault="00D43498">
      <w:r>
        <w:separator/>
      </w:r>
    </w:p>
  </w:footnote>
  <w:footnote w:type="continuationSeparator" w:id="0">
    <w:p w14:paraId="569527BD" w14:textId="77777777" w:rsidR="00D43498" w:rsidRDefault="00D4349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6E0F24"/>
    <w:multiLevelType w:val="hybridMultilevel"/>
    <w:tmpl w:val="12F45712"/>
    <w:lvl w:ilvl="0" w:tplc="C11AAF60">
      <w:start w:val="40"/>
      <w:numFmt w:val="decimal"/>
      <w:lvlText w:val="%1."/>
      <w:lvlJc w:val="left"/>
      <w:pPr>
        <w:ind w:left="278" w:hanging="159"/>
        <w:jc w:val="left"/>
      </w:pPr>
      <w:rPr>
        <w:rFonts w:ascii="Arial" w:eastAsia="Arial" w:hAnsi="Arial" w:cs="Arial" w:hint="default"/>
        <w:spacing w:val="-18"/>
        <w:w w:val="100"/>
        <w:sz w:val="9"/>
        <w:szCs w:val="9"/>
      </w:rPr>
    </w:lvl>
    <w:lvl w:ilvl="1" w:tplc="7B584050">
      <w:numFmt w:val="bullet"/>
      <w:lvlText w:val="•"/>
      <w:lvlJc w:val="left"/>
      <w:pPr>
        <w:ind w:left="1381" w:hanging="159"/>
      </w:pPr>
      <w:rPr>
        <w:rFonts w:hint="default"/>
      </w:rPr>
    </w:lvl>
    <w:lvl w:ilvl="2" w:tplc="99CCBBEC">
      <w:numFmt w:val="bullet"/>
      <w:lvlText w:val="•"/>
      <w:lvlJc w:val="left"/>
      <w:pPr>
        <w:ind w:left="2482" w:hanging="159"/>
      </w:pPr>
      <w:rPr>
        <w:rFonts w:hint="default"/>
      </w:rPr>
    </w:lvl>
    <w:lvl w:ilvl="3" w:tplc="F0F21E98">
      <w:numFmt w:val="bullet"/>
      <w:lvlText w:val="•"/>
      <w:lvlJc w:val="left"/>
      <w:pPr>
        <w:ind w:left="3583" w:hanging="159"/>
      </w:pPr>
      <w:rPr>
        <w:rFonts w:hint="default"/>
      </w:rPr>
    </w:lvl>
    <w:lvl w:ilvl="4" w:tplc="0E7631D6">
      <w:numFmt w:val="bullet"/>
      <w:lvlText w:val="•"/>
      <w:lvlJc w:val="left"/>
      <w:pPr>
        <w:ind w:left="4684" w:hanging="159"/>
      </w:pPr>
      <w:rPr>
        <w:rFonts w:hint="default"/>
      </w:rPr>
    </w:lvl>
    <w:lvl w:ilvl="5" w:tplc="5C60288A">
      <w:numFmt w:val="bullet"/>
      <w:lvlText w:val="•"/>
      <w:lvlJc w:val="left"/>
      <w:pPr>
        <w:ind w:left="5785" w:hanging="159"/>
      </w:pPr>
      <w:rPr>
        <w:rFonts w:hint="default"/>
      </w:rPr>
    </w:lvl>
    <w:lvl w:ilvl="6" w:tplc="AD6A54A4">
      <w:numFmt w:val="bullet"/>
      <w:lvlText w:val="•"/>
      <w:lvlJc w:val="left"/>
      <w:pPr>
        <w:ind w:left="6886" w:hanging="159"/>
      </w:pPr>
      <w:rPr>
        <w:rFonts w:hint="default"/>
      </w:rPr>
    </w:lvl>
    <w:lvl w:ilvl="7" w:tplc="6CD6C2C4">
      <w:numFmt w:val="bullet"/>
      <w:lvlText w:val="•"/>
      <w:lvlJc w:val="left"/>
      <w:pPr>
        <w:ind w:left="7987" w:hanging="159"/>
      </w:pPr>
      <w:rPr>
        <w:rFonts w:hint="default"/>
      </w:rPr>
    </w:lvl>
    <w:lvl w:ilvl="8" w:tplc="90080008">
      <w:numFmt w:val="bullet"/>
      <w:lvlText w:val="•"/>
      <w:lvlJc w:val="left"/>
      <w:pPr>
        <w:ind w:left="9089" w:hanging="159"/>
      </w:pPr>
      <w:rPr>
        <w:rFonts w:hint="default"/>
      </w:rPr>
    </w:lvl>
  </w:abstractNum>
  <w:abstractNum w:abstractNumId="1" w15:restartNumberingAfterBreak="0">
    <w:nsid w:val="23897C4E"/>
    <w:multiLevelType w:val="hybridMultilevel"/>
    <w:tmpl w:val="23968FBE"/>
    <w:lvl w:ilvl="0" w:tplc="0BD6747A">
      <w:start w:val="1"/>
      <w:numFmt w:val="lowerLetter"/>
      <w:lvlText w:val="(%1)"/>
      <w:lvlJc w:val="left"/>
      <w:pPr>
        <w:ind w:left="2613" w:hanging="199"/>
        <w:jc w:val="left"/>
      </w:pPr>
      <w:rPr>
        <w:rFonts w:ascii="Arial" w:eastAsia="Arial" w:hAnsi="Arial" w:cs="Arial" w:hint="default"/>
        <w:b/>
        <w:bCs/>
        <w:w w:val="101"/>
        <w:sz w:val="13"/>
        <w:szCs w:val="13"/>
      </w:rPr>
    </w:lvl>
    <w:lvl w:ilvl="1" w:tplc="F0905F66">
      <w:start w:val="1"/>
      <w:numFmt w:val="lowerLetter"/>
      <w:lvlText w:val="(%2)"/>
      <w:lvlJc w:val="left"/>
      <w:pPr>
        <w:ind w:left="2832" w:hanging="199"/>
        <w:jc w:val="right"/>
      </w:pPr>
      <w:rPr>
        <w:rFonts w:ascii="Arial" w:eastAsia="Arial" w:hAnsi="Arial" w:cs="Arial" w:hint="default"/>
        <w:b/>
        <w:bCs/>
        <w:w w:val="101"/>
        <w:sz w:val="13"/>
        <w:szCs w:val="13"/>
      </w:rPr>
    </w:lvl>
    <w:lvl w:ilvl="2" w:tplc="2D321B08">
      <w:numFmt w:val="bullet"/>
      <w:lvlText w:val="•"/>
      <w:lvlJc w:val="left"/>
      <w:pPr>
        <w:ind w:left="3822" w:hanging="199"/>
      </w:pPr>
      <w:rPr>
        <w:rFonts w:hint="default"/>
      </w:rPr>
    </w:lvl>
    <w:lvl w:ilvl="3" w:tplc="882A5AF6">
      <w:numFmt w:val="bullet"/>
      <w:lvlText w:val="•"/>
      <w:lvlJc w:val="left"/>
      <w:pPr>
        <w:ind w:left="4804" w:hanging="199"/>
      </w:pPr>
      <w:rPr>
        <w:rFonts w:hint="default"/>
      </w:rPr>
    </w:lvl>
    <w:lvl w:ilvl="4" w:tplc="2CAE560C">
      <w:numFmt w:val="bullet"/>
      <w:lvlText w:val="•"/>
      <w:lvlJc w:val="left"/>
      <w:pPr>
        <w:ind w:left="5786" w:hanging="199"/>
      </w:pPr>
      <w:rPr>
        <w:rFonts w:hint="default"/>
      </w:rPr>
    </w:lvl>
    <w:lvl w:ilvl="5" w:tplc="829AF0D2">
      <w:numFmt w:val="bullet"/>
      <w:lvlText w:val="•"/>
      <w:lvlJc w:val="left"/>
      <w:pPr>
        <w:ind w:left="6768" w:hanging="199"/>
      </w:pPr>
      <w:rPr>
        <w:rFonts w:hint="default"/>
      </w:rPr>
    </w:lvl>
    <w:lvl w:ilvl="6" w:tplc="48FE85EC">
      <w:numFmt w:val="bullet"/>
      <w:lvlText w:val="•"/>
      <w:lvlJc w:val="left"/>
      <w:pPr>
        <w:ind w:left="7751" w:hanging="199"/>
      </w:pPr>
      <w:rPr>
        <w:rFonts w:hint="default"/>
      </w:rPr>
    </w:lvl>
    <w:lvl w:ilvl="7" w:tplc="3B520368">
      <w:numFmt w:val="bullet"/>
      <w:lvlText w:val="•"/>
      <w:lvlJc w:val="left"/>
      <w:pPr>
        <w:ind w:left="8733" w:hanging="199"/>
      </w:pPr>
      <w:rPr>
        <w:rFonts w:hint="default"/>
      </w:rPr>
    </w:lvl>
    <w:lvl w:ilvl="8" w:tplc="1D0CA598">
      <w:numFmt w:val="bullet"/>
      <w:lvlText w:val="•"/>
      <w:lvlJc w:val="left"/>
      <w:pPr>
        <w:ind w:left="9715" w:hanging="199"/>
      </w:pPr>
      <w:rPr>
        <w:rFonts w:hint="default"/>
      </w:rPr>
    </w:lvl>
  </w:abstractNum>
  <w:abstractNum w:abstractNumId="2" w15:restartNumberingAfterBreak="0">
    <w:nsid w:val="372B2E72"/>
    <w:multiLevelType w:val="hybridMultilevel"/>
    <w:tmpl w:val="1DB86A2E"/>
    <w:lvl w:ilvl="0" w:tplc="E3C6CA7E">
      <w:start w:val="2"/>
      <w:numFmt w:val="lowerLetter"/>
      <w:lvlText w:val="(%1)"/>
      <w:lvlJc w:val="left"/>
      <w:pPr>
        <w:ind w:left="477" w:hanging="207"/>
        <w:jc w:val="right"/>
      </w:pPr>
      <w:rPr>
        <w:rFonts w:ascii="Arial" w:eastAsia="Arial" w:hAnsi="Arial" w:cs="Arial" w:hint="default"/>
        <w:b/>
        <w:bCs/>
        <w:w w:val="101"/>
        <w:sz w:val="13"/>
        <w:szCs w:val="13"/>
      </w:rPr>
    </w:lvl>
    <w:lvl w:ilvl="1" w:tplc="C448ABE0">
      <w:numFmt w:val="bullet"/>
      <w:lvlText w:val="•"/>
      <w:lvlJc w:val="left"/>
      <w:pPr>
        <w:ind w:left="1600" w:hanging="207"/>
      </w:pPr>
      <w:rPr>
        <w:rFonts w:hint="default"/>
      </w:rPr>
    </w:lvl>
    <w:lvl w:ilvl="2" w:tplc="49A251F6">
      <w:numFmt w:val="bullet"/>
      <w:lvlText w:val="•"/>
      <w:lvlJc w:val="left"/>
      <w:pPr>
        <w:ind w:left="2720" w:hanging="207"/>
      </w:pPr>
      <w:rPr>
        <w:rFonts w:hint="default"/>
      </w:rPr>
    </w:lvl>
    <w:lvl w:ilvl="3" w:tplc="CBAE5ED6">
      <w:numFmt w:val="bullet"/>
      <w:lvlText w:val="•"/>
      <w:lvlJc w:val="left"/>
      <w:pPr>
        <w:ind w:left="3840" w:hanging="207"/>
      </w:pPr>
      <w:rPr>
        <w:rFonts w:hint="default"/>
      </w:rPr>
    </w:lvl>
    <w:lvl w:ilvl="4" w:tplc="A81CAC08">
      <w:numFmt w:val="bullet"/>
      <w:lvlText w:val="•"/>
      <w:lvlJc w:val="left"/>
      <w:pPr>
        <w:ind w:left="4960" w:hanging="207"/>
      </w:pPr>
      <w:rPr>
        <w:rFonts w:hint="default"/>
      </w:rPr>
    </w:lvl>
    <w:lvl w:ilvl="5" w:tplc="2208FAC4">
      <w:numFmt w:val="bullet"/>
      <w:lvlText w:val="•"/>
      <w:lvlJc w:val="left"/>
      <w:pPr>
        <w:ind w:left="6080" w:hanging="207"/>
      </w:pPr>
      <w:rPr>
        <w:rFonts w:hint="default"/>
      </w:rPr>
    </w:lvl>
    <w:lvl w:ilvl="6" w:tplc="CF905A8A">
      <w:numFmt w:val="bullet"/>
      <w:lvlText w:val="•"/>
      <w:lvlJc w:val="left"/>
      <w:pPr>
        <w:ind w:left="7200" w:hanging="207"/>
      </w:pPr>
      <w:rPr>
        <w:rFonts w:hint="default"/>
      </w:rPr>
    </w:lvl>
    <w:lvl w:ilvl="7" w:tplc="C5144862">
      <w:numFmt w:val="bullet"/>
      <w:lvlText w:val="•"/>
      <w:lvlJc w:val="left"/>
      <w:pPr>
        <w:ind w:left="8320" w:hanging="207"/>
      </w:pPr>
      <w:rPr>
        <w:rFonts w:hint="default"/>
      </w:rPr>
    </w:lvl>
    <w:lvl w:ilvl="8" w:tplc="6D388F82">
      <w:numFmt w:val="bullet"/>
      <w:lvlText w:val="•"/>
      <w:lvlJc w:val="left"/>
      <w:pPr>
        <w:ind w:left="9440" w:hanging="207"/>
      </w:pPr>
      <w:rPr>
        <w:rFonts w:hint="default"/>
      </w:rPr>
    </w:lvl>
  </w:abstractNum>
  <w:abstractNum w:abstractNumId="3" w15:restartNumberingAfterBreak="0">
    <w:nsid w:val="3FA319D0"/>
    <w:multiLevelType w:val="hybridMultilevel"/>
    <w:tmpl w:val="EB8AAF04"/>
    <w:lvl w:ilvl="0" w:tplc="9FD09058">
      <w:start w:val="37"/>
      <w:numFmt w:val="decimal"/>
      <w:lvlText w:val="%1."/>
      <w:lvlJc w:val="left"/>
      <w:pPr>
        <w:ind w:left="120" w:hanging="159"/>
        <w:jc w:val="left"/>
      </w:pPr>
      <w:rPr>
        <w:rFonts w:ascii="Arial" w:eastAsia="Arial" w:hAnsi="Arial" w:cs="Arial" w:hint="default"/>
        <w:w w:val="103"/>
        <w:sz w:val="9"/>
        <w:szCs w:val="9"/>
      </w:rPr>
    </w:lvl>
    <w:lvl w:ilvl="1" w:tplc="0F28C1BC">
      <w:numFmt w:val="bullet"/>
      <w:lvlText w:val="•"/>
      <w:lvlJc w:val="left"/>
      <w:pPr>
        <w:ind w:left="1237" w:hanging="159"/>
      </w:pPr>
      <w:rPr>
        <w:rFonts w:hint="default"/>
      </w:rPr>
    </w:lvl>
    <w:lvl w:ilvl="2" w:tplc="05BA2CEC">
      <w:numFmt w:val="bullet"/>
      <w:lvlText w:val="•"/>
      <w:lvlJc w:val="left"/>
      <w:pPr>
        <w:ind w:left="2354" w:hanging="159"/>
      </w:pPr>
      <w:rPr>
        <w:rFonts w:hint="default"/>
      </w:rPr>
    </w:lvl>
    <w:lvl w:ilvl="3" w:tplc="A4784244">
      <w:numFmt w:val="bullet"/>
      <w:lvlText w:val="•"/>
      <w:lvlJc w:val="left"/>
      <w:pPr>
        <w:ind w:left="3471" w:hanging="159"/>
      </w:pPr>
      <w:rPr>
        <w:rFonts w:hint="default"/>
      </w:rPr>
    </w:lvl>
    <w:lvl w:ilvl="4" w:tplc="7792A6F0">
      <w:numFmt w:val="bullet"/>
      <w:lvlText w:val="•"/>
      <w:lvlJc w:val="left"/>
      <w:pPr>
        <w:ind w:left="4588" w:hanging="159"/>
      </w:pPr>
      <w:rPr>
        <w:rFonts w:hint="default"/>
      </w:rPr>
    </w:lvl>
    <w:lvl w:ilvl="5" w:tplc="B71E819A">
      <w:numFmt w:val="bullet"/>
      <w:lvlText w:val="•"/>
      <w:lvlJc w:val="left"/>
      <w:pPr>
        <w:ind w:left="5705" w:hanging="159"/>
      </w:pPr>
      <w:rPr>
        <w:rFonts w:hint="default"/>
      </w:rPr>
    </w:lvl>
    <w:lvl w:ilvl="6" w:tplc="989411D6">
      <w:numFmt w:val="bullet"/>
      <w:lvlText w:val="•"/>
      <w:lvlJc w:val="left"/>
      <w:pPr>
        <w:ind w:left="6822" w:hanging="159"/>
      </w:pPr>
      <w:rPr>
        <w:rFonts w:hint="default"/>
      </w:rPr>
    </w:lvl>
    <w:lvl w:ilvl="7" w:tplc="BB6EDA42">
      <w:numFmt w:val="bullet"/>
      <w:lvlText w:val="•"/>
      <w:lvlJc w:val="left"/>
      <w:pPr>
        <w:ind w:left="7939" w:hanging="159"/>
      </w:pPr>
      <w:rPr>
        <w:rFonts w:hint="default"/>
      </w:rPr>
    </w:lvl>
    <w:lvl w:ilvl="8" w:tplc="D8BAFBEA">
      <w:numFmt w:val="bullet"/>
      <w:lvlText w:val="•"/>
      <w:lvlJc w:val="left"/>
      <w:pPr>
        <w:ind w:left="9057" w:hanging="159"/>
      </w:pPr>
      <w:rPr>
        <w:rFonts w:hint="default"/>
      </w:rPr>
    </w:lvl>
  </w:abstractNum>
  <w:abstractNum w:abstractNumId="4" w15:restartNumberingAfterBreak="0">
    <w:nsid w:val="4B540A78"/>
    <w:multiLevelType w:val="hybridMultilevel"/>
    <w:tmpl w:val="C0644962"/>
    <w:lvl w:ilvl="0" w:tplc="8D8C99FE">
      <w:start w:val="1"/>
      <w:numFmt w:val="lowerLetter"/>
      <w:lvlText w:val="(%1)"/>
      <w:lvlJc w:val="left"/>
      <w:pPr>
        <w:ind w:left="1678" w:hanging="199"/>
        <w:jc w:val="right"/>
      </w:pPr>
      <w:rPr>
        <w:rFonts w:ascii="Arial" w:eastAsia="Arial" w:hAnsi="Arial" w:cs="Arial" w:hint="default"/>
        <w:b/>
        <w:bCs/>
        <w:w w:val="101"/>
        <w:sz w:val="13"/>
        <w:szCs w:val="13"/>
      </w:rPr>
    </w:lvl>
    <w:lvl w:ilvl="1" w:tplc="1C10F6F8">
      <w:numFmt w:val="bullet"/>
      <w:lvlText w:val="•"/>
      <w:lvlJc w:val="left"/>
      <w:pPr>
        <w:ind w:left="2280" w:hanging="199"/>
      </w:pPr>
      <w:rPr>
        <w:rFonts w:hint="default"/>
      </w:rPr>
    </w:lvl>
    <w:lvl w:ilvl="2" w:tplc="22EE51BA">
      <w:numFmt w:val="bullet"/>
      <w:lvlText w:val="•"/>
      <w:lvlJc w:val="left"/>
      <w:pPr>
        <w:ind w:left="2631" w:hanging="199"/>
      </w:pPr>
      <w:rPr>
        <w:rFonts w:hint="default"/>
      </w:rPr>
    </w:lvl>
    <w:lvl w:ilvl="3" w:tplc="C486BC8E">
      <w:numFmt w:val="bullet"/>
      <w:lvlText w:val="•"/>
      <w:lvlJc w:val="left"/>
      <w:pPr>
        <w:ind w:left="2983" w:hanging="199"/>
      </w:pPr>
      <w:rPr>
        <w:rFonts w:hint="default"/>
      </w:rPr>
    </w:lvl>
    <w:lvl w:ilvl="4" w:tplc="4AD8D76A">
      <w:numFmt w:val="bullet"/>
      <w:lvlText w:val="•"/>
      <w:lvlJc w:val="left"/>
      <w:pPr>
        <w:ind w:left="3335" w:hanging="199"/>
      </w:pPr>
      <w:rPr>
        <w:rFonts w:hint="default"/>
      </w:rPr>
    </w:lvl>
    <w:lvl w:ilvl="5" w:tplc="7902E070">
      <w:numFmt w:val="bullet"/>
      <w:lvlText w:val="•"/>
      <w:lvlJc w:val="left"/>
      <w:pPr>
        <w:ind w:left="3686" w:hanging="199"/>
      </w:pPr>
      <w:rPr>
        <w:rFonts w:hint="default"/>
      </w:rPr>
    </w:lvl>
    <w:lvl w:ilvl="6" w:tplc="DAEC2534">
      <w:numFmt w:val="bullet"/>
      <w:lvlText w:val="•"/>
      <w:lvlJc w:val="left"/>
      <w:pPr>
        <w:ind w:left="4038" w:hanging="199"/>
      </w:pPr>
      <w:rPr>
        <w:rFonts w:hint="default"/>
      </w:rPr>
    </w:lvl>
    <w:lvl w:ilvl="7" w:tplc="857098BA">
      <w:numFmt w:val="bullet"/>
      <w:lvlText w:val="•"/>
      <w:lvlJc w:val="left"/>
      <w:pPr>
        <w:ind w:left="4390" w:hanging="199"/>
      </w:pPr>
      <w:rPr>
        <w:rFonts w:hint="default"/>
      </w:rPr>
    </w:lvl>
    <w:lvl w:ilvl="8" w:tplc="BE6A830E">
      <w:numFmt w:val="bullet"/>
      <w:lvlText w:val="•"/>
      <w:lvlJc w:val="left"/>
      <w:pPr>
        <w:ind w:left="4742" w:hanging="199"/>
      </w:pPr>
      <w:rPr>
        <w:rFonts w:hint="default"/>
      </w:rPr>
    </w:lvl>
  </w:abstractNum>
  <w:abstractNum w:abstractNumId="5" w15:restartNumberingAfterBreak="0">
    <w:nsid w:val="504D537C"/>
    <w:multiLevelType w:val="hybridMultilevel"/>
    <w:tmpl w:val="17EC18E0"/>
    <w:lvl w:ilvl="0" w:tplc="A78E9C2C">
      <w:start w:val="24"/>
      <w:numFmt w:val="decimal"/>
      <w:lvlText w:val="%1."/>
      <w:lvlJc w:val="left"/>
      <w:pPr>
        <w:ind w:left="120" w:hanging="159"/>
        <w:jc w:val="left"/>
      </w:pPr>
      <w:rPr>
        <w:rFonts w:ascii="Arial" w:eastAsia="Arial" w:hAnsi="Arial" w:cs="Arial" w:hint="default"/>
        <w:spacing w:val="-21"/>
        <w:w w:val="100"/>
        <w:sz w:val="9"/>
        <w:szCs w:val="9"/>
      </w:rPr>
    </w:lvl>
    <w:lvl w:ilvl="1" w:tplc="D2FEE2D8">
      <w:numFmt w:val="bullet"/>
      <w:lvlText w:val="•"/>
      <w:lvlJc w:val="left"/>
      <w:pPr>
        <w:ind w:left="1237" w:hanging="159"/>
      </w:pPr>
      <w:rPr>
        <w:rFonts w:hint="default"/>
      </w:rPr>
    </w:lvl>
    <w:lvl w:ilvl="2" w:tplc="092A070E">
      <w:numFmt w:val="bullet"/>
      <w:lvlText w:val="•"/>
      <w:lvlJc w:val="left"/>
      <w:pPr>
        <w:ind w:left="2354" w:hanging="159"/>
      </w:pPr>
      <w:rPr>
        <w:rFonts w:hint="default"/>
      </w:rPr>
    </w:lvl>
    <w:lvl w:ilvl="3" w:tplc="01C89F50">
      <w:numFmt w:val="bullet"/>
      <w:lvlText w:val="•"/>
      <w:lvlJc w:val="left"/>
      <w:pPr>
        <w:ind w:left="3471" w:hanging="159"/>
      </w:pPr>
      <w:rPr>
        <w:rFonts w:hint="default"/>
      </w:rPr>
    </w:lvl>
    <w:lvl w:ilvl="4" w:tplc="3F52B380">
      <w:numFmt w:val="bullet"/>
      <w:lvlText w:val="•"/>
      <w:lvlJc w:val="left"/>
      <w:pPr>
        <w:ind w:left="4588" w:hanging="159"/>
      </w:pPr>
      <w:rPr>
        <w:rFonts w:hint="default"/>
      </w:rPr>
    </w:lvl>
    <w:lvl w:ilvl="5" w:tplc="DE9A42FC">
      <w:numFmt w:val="bullet"/>
      <w:lvlText w:val="•"/>
      <w:lvlJc w:val="left"/>
      <w:pPr>
        <w:ind w:left="5705" w:hanging="159"/>
      </w:pPr>
      <w:rPr>
        <w:rFonts w:hint="default"/>
      </w:rPr>
    </w:lvl>
    <w:lvl w:ilvl="6" w:tplc="47BA3B40">
      <w:numFmt w:val="bullet"/>
      <w:lvlText w:val="•"/>
      <w:lvlJc w:val="left"/>
      <w:pPr>
        <w:ind w:left="6822" w:hanging="159"/>
      </w:pPr>
      <w:rPr>
        <w:rFonts w:hint="default"/>
      </w:rPr>
    </w:lvl>
    <w:lvl w:ilvl="7" w:tplc="82708350">
      <w:numFmt w:val="bullet"/>
      <w:lvlText w:val="•"/>
      <w:lvlJc w:val="left"/>
      <w:pPr>
        <w:ind w:left="7939" w:hanging="159"/>
      </w:pPr>
      <w:rPr>
        <w:rFonts w:hint="default"/>
      </w:rPr>
    </w:lvl>
    <w:lvl w:ilvl="8" w:tplc="2C8A2D5E">
      <w:numFmt w:val="bullet"/>
      <w:lvlText w:val="•"/>
      <w:lvlJc w:val="left"/>
      <w:pPr>
        <w:ind w:left="9057" w:hanging="159"/>
      </w:pPr>
      <w:rPr>
        <w:rFonts w:hint="default"/>
      </w:rPr>
    </w:lvl>
  </w:abstractNum>
  <w:abstractNum w:abstractNumId="6" w15:restartNumberingAfterBreak="0">
    <w:nsid w:val="585D381A"/>
    <w:multiLevelType w:val="hybridMultilevel"/>
    <w:tmpl w:val="E7DA3272"/>
    <w:lvl w:ilvl="0" w:tplc="CBE0058C">
      <w:start w:val="17"/>
      <w:numFmt w:val="decimal"/>
      <w:lvlText w:val="%1."/>
      <w:lvlJc w:val="left"/>
      <w:pPr>
        <w:ind w:left="120" w:hanging="159"/>
        <w:jc w:val="left"/>
      </w:pPr>
      <w:rPr>
        <w:rFonts w:ascii="Arial" w:eastAsia="Arial" w:hAnsi="Arial" w:cs="Arial" w:hint="default"/>
        <w:spacing w:val="-8"/>
        <w:w w:val="100"/>
        <w:sz w:val="9"/>
        <w:szCs w:val="9"/>
      </w:rPr>
    </w:lvl>
    <w:lvl w:ilvl="1" w:tplc="09CC2038">
      <w:numFmt w:val="bullet"/>
      <w:lvlText w:val="•"/>
      <w:lvlJc w:val="left"/>
      <w:pPr>
        <w:ind w:left="1237" w:hanging="159"/>
      </w:pPr>
      <w:rPr>
        <w:rFonts w:hint="default"/>
      </w:rPr>
    </w:lvl>
    <w:lvl w:ilvl="2" w:tplc="4E8A75FE">
      <w:numFmt w:val="bullet"/>
      <w:lvlText w:val="•"/>
      <w:lvlJc w:val="left"/>
      <w:pPr>
        <w:ind w:left="2354" w:hanging="159"/>
      </w:pPr>
      <w:rPr>
        <w:rFonts w:hint="default"/>
      </w:rPr>
    </w:lvl>
    <w:lvl w:ilvl="3" w:tplc="2920309E">
      <w:numFmt w:val="bullet"/>
      <w:lvlText w:val="•"/>
      <w:lvlJc w:val="left"/>
      <w:pPr>
        <w:ind w:left="3471" w:hanging="159"/>
      </w:pPr>
      <w:rPr>
        <w:rFonts w:hint="default"/>
      </w:rPr>
    </w:lvl>
    <w:lvl w:ilvl="4" w:tplc="957655C6">
      <w:numFmt w:val="bullet"/>
      <w:lvlText w:val="•"/>
      <w:lvlJc w:val="left"/>
      <w:pPr>
        <w:ind w:left="4588" w:hanging="159"/>
      </w:pPr>
      <w:rPr>
        <w:rFonts w:hint="default"/>
      </w:rPr>
    </w:lvl>
    <w:lvl w:ilvl="5" w:tplc="FBBAB1A0">
      <w:numFmt w:val="bullet"/>
      <w:lvlText w:val="•"/>
      <w:lvlJc w:val="left"/>
      <w:pPr>
        <w:ind w:left="5705" w:hanging="159"/>
      </w:pPr>
      <w:rPr>
        <w:rFonts w:hint="default"/>
      </w:rPr>
    </w:lvl>
    <w:lvl w:ilvl="6" w:tplc="BF7EDC06">
      <w:numFmt w:val="bullet"/>
      <w:lvlText w:val="•"/>
      <w:lvlJc w:val="left"/>
      <w:pPr>
        <w:ind w:left="6822" w:hanging="159"/>
      </w:pPr>
      <w:rPr>
        <w:rFonts w:hint="default"/>
      </w:rPr>
    </w:lvl>
    <w:lvl w:ilvl="7" w:tplc="7E0C08AA">
      <w:numFmt w:val="bullet"/>
      <w:lvlText w:val="•"/>
      <w:lvlJc w:val="left"/>
      <w:pPr>
        <w:ind w:left="7939" w:hanging="159"/>
      </w:pPr>
      <w:rPr>
        <w:rFonts w:hint="default"/>
      </w:rPr>
    </w:lvl>
    <w:lvl w:ilvl="8" w:tplc="AC38709C">
      <w:numFmt w:val="bullet"/>
      <w:lvlText w:val="•"/>
      <w:lvlJc w:val="left"/>
      <w:pPr>
        <w:ind w:left="9057" w:hanging="159"/>
      </w:pPr>
      <w:rPr>
        <w:rFonts w:hint="default"/>
      </w:rPr>
    </w:lvl>
  </w:abstractNum>
  <w:abstractNum w:abstractNumId="7" w15:restartNumberingAfterBreak="0">
    <w:nsid w:val="749C56BC"/>
    <w:multiLevelType w:val="hybridMultilevel"/>
    <w:tmpl w:val="78DC2188"/>
    <w:lvl w:ilvl="0" w:tplc="E49E3270">
      <w:start w:val="1"/>
      <w:numFmt w:val="lowerRoman"/>
      <w:lvlText w:val="(%1)"/>
      <w:lvlJc w:val="left"/>
      <w:pPr>
        <w:ind w:left="1073" w:hanging="271"/>
        <w:jc w:val="left"/>
      </w:pPr>
      <w:rPr>
        <w:rFonts w:ascii="Times New Roman" w:eastAsia="Times New Roman" w:hAnsi="Times New Roman" w:cs="Times New Roman" w:hint="default"/>
        <w:spacing w:val="-1"/>
        <w:w w:val="143"/>
        <w:sz w:val="12"/>
        <w:szCs w:val="12"/>
      </w:rPr>
    </w:lvl>
    <w:lvl w:ilvl="1" w:tplc="74D6A68E">
      <w:start w:val="1"/>
      <w:numFmt w:val="lowerLetter"/>
      <w:lvlText w:val="(%2)"/>
      <w:lvlJc w:val="left"/>
      <w:pPr>
        <w:ind w:left="1649" w:hanging="199"/>
        <w:jc w:val="left"/>
      </w:pPr>
      <w:rPr>
        <w:rFonts w:ascii="Arial" w:eastAsia="Arial" w:hAnsi="Arial" w:cs="Arial" w:hint="default"/>
        <w:b/>
        <w:bCs/>
        <w:w w:val="101"/>
        <w:sz w:val="13"/>
        <w:szCs w:val="13"/>
      </w:rPr>
    </w:lvl>
    <w:lvl w:ilvl="2" w:tplc="3B34B312">
      <w:start w:val="1"/>
      <w:numFmt w:val="lowerLetter"/>
      <w:lvlText w:val="(%3)"/>
      <w:lvlJc w:val="left"/>
      <w:pPr>
        <w:ind w:left="1871" w:hanging="199"/>
        <w:jc w:val="left"/>
      </w:pPr>
      <w:rPr>
        <w:rFonts w:ascii="Arial" w:eastAsia="Arial" w:hAnsi="Arial" w:cs="Arial" w:hint="default"/>
        <w:b/>
        <w:bCs/>
        <w:w w:val="101"/>
        <w:position w:val="4"/>
        <w:sz w:val="13"/>
        <w:szCs w:val="13"/>
      </w:rPr>
    </w:lvl>
    <w:lvl w:ilvl="3" w:tplc="3C1A2A72">
      <w:start w:val="3"/>
      <w:numFmt w:val="lowerLetter"/>
      <w:lvlText w:val="(%4)"/>
      <w:lvlJc w:val="left"/>
      <w:pPr>
        <w:ind w:left="2080" w:hanging="199"/>
        <w:jc w:val="left"/>
      </w:pPr>
      <w:rPr>
        <w:rFonts w:ascii="Arial" w:eastAsia="Arial" w:hAnsi="Arial" w:cs="Arial" w:hint="default"/>
        <w:b/>
        <w:bCs/>
        <w:w w:val="101"/>
        <w:position w:val="6"/>
        <w:sz w:val="13"/>
        <w:szCs w:val="13"/>
      </w:rPr>
    </w:lvl>
    <w:lvl w:ilvl="4" w:tplc="A3E40DCE">
      <w:start w:val="1"/>
      <w:numFmt w:val="lowerLetter"/>
      <w:lvlText w:val="(%5)"/>
      <w:lvlJc w:val="left"/>
      <w:pPr>
        <w:ind w:left="2158" w:hanging="199"/>
        <w:jc w:val="left"/>
      </w:pPr>
      <w:rPr>
        <w:rFonts w:ascii="Arial" w:eastAsia="Arial" w:hAnsi="Arial" w:cs="Arial" w:hint="default"/>
        <w:b/>
        <w:bCs/>
        <w:w w:val="101"/>
        <w:sz w:val="13"/>
        <w:szCs w:val="13"/>
      </w:rPr>
    </w:lvl>
    <w:lvl w:ilvl="5" w:tplc="17A0D8EC">
      <w:numFmt w:val="bullet"/>
      <w:lvlText w:val="•"/>
      <w:lvlJc w:val="left"/>
      <w:pPr>
        <w:ind w:left="2300" w:hanging="199"/>
      </w:pPr>
      <w:rPr>
        <w:rFonts w:hint="default"/>
      </w:rPr>
    </w:lvl>
    <w:lvl w:ilvl="6" w:tplc="6DD0482C">
      <w:numFmt w:val="bullet"/>
      <w:lvlText w:val="•"/>
      <w:lvlJc w:val="left"/>
      <w:pPr>
        <w:ind w:left="2915" w:hanging="199"/>
      </w:pPr>
      <w:rPr>
        <w:rFonts w:hint="default"/>
      </w:rPr>
    </w:lvl>
    <w:lvl w:ilvl="7" w:tplc="3C12E97C">
      <w:numFmt w:val="bullet"/>
      <w:lvlText w:val="•"/>
      <w:lvlJc w:val="left"/>
      <w:pPr>
        <w:ind w:left="3531" w:hanging="199"/>
      </w:pPr>
      <w:rPr>
        <w:rFonts w:hint="default"/>
      </w:rPr>
    </w:lvl>
    <w:lvl w:ilvl="8" w:tplc="FCC26000">
      <w:numFmt w:val="bullet"/>
      <w:lvlText w:val="•"/>
      <w:lvlJc w:val="left"/>
      <w:pPr>
        <w:ind w:left="4146" w:hanging="199"/>
      </w:pPr>
      <w:rPr>
        <w:rFonts w:hint="default"/>
      </w:rPr>
    </w:lvl>
  </w:abstractNum>
  <w:abstractNum w:abstractNumId="8" w15:restartNumberingAfterBreak="0">
    <w:nsid w:val="7AE87352"/>
    <w:multiLevelType w:val="hybridMultilevel"/>
    <w:tmpl w:val="CCA691C2"/>
    <w:lvl w:ilvl="0" w:tplc="380801D6">
      <w:start w:val="31"/>
      <w:numFmt w:val="decimal"/>
      <w:lvlText w:val="%1."/>
      <w:lvlJc w:val="left"/>
      <w:pPr>
        <w:ind w:left="370" w:hanging="159"/>
        <w:jc w:val="left"/>
      </w:pPr>
      <w:rPr>
        <w:rFonts w:ascii="Arial" w:eastAsia="Arial" w:hAnsi="Arial" w:cs="Arial" w:hint="default"/>
        <w:w w:val="103"/>
        <w:sz w:val="9"/>
        <w:szCs w:val="9"/>
      </w:rPr>
    </w:lvl>
    <w:lvl w:ilvl="1" w:tplc="EEBC6980">
      <w:numFmt w:val="bullet"/>
      <w:lvlText w:val="•"/>
      <w:lvlJc w:val="left"/>
      <w:pPr>
        <w:ind w:left="1471" w:hanging="159"/>
      </w:pPr>
      <w:rPr>
        <w:rFonts w:hint="default"/>
      </w:rPr>
    </w:lvl>
    <w:lvl w:ilvl="2" w:tplc="C3E6F2CC">
      <w:numFmt w:val="bullet"/>
      <w:lvlText w:val="•"/>
      <w:lvlJc w:val="left"/>
      <w:pPr>
        <w:ind w:left="2562" w:hanging="159"/>
      </w:pPr>
      <w:rPr>
        <w:rFonts w:hint="default"/>
      </w:rPr>
    </w:lvl>
    <w:lvl w:ilvl="3" w:tplc="FF8A0710">
      <w:numFmt w:val="bullet"/>
      <w:lvlText w:val="•"/>
      <w:lvlJc w:val="left"/>
      <w:pPr>
        <w:ind w:left="3653" w:hanging="159"/>
      </w:pPr>
      <w:rPr>
        <w:rFonts w:hint="default"/>
      </w:rPr>
    </w:lvl>
    <w:lvl w:ilvl="4" w:tplc="670A687A">
      <w:numFmt w:val="bullet"/>
      <w:lvlText w:val="•"/>
      <w:lvlJc w:val="left"/>
      <w:pPr>
        <w:ind w:left="4744" w:hanging="159"/>
      </w:pPr>
      <w:rPr>
        <w:rFonts w:hint="default"/>
      </w:rPr>
    </w:lvl>
    <w:lvl w:ilvl="5" w:tplc="95648504">
      <w:numFmt w:val="bullet"/>
      <w:lvlText w:val="•"/>
      <w:lvlJc w:val="left"/>
      <w:pPr>
        <w:ind w:left="5835" w:hanging="159"/>
      </w:pPr>
      <w:rPr>
        <w:rFonts w:hint="default"/>
      </w:rPr>
    </w:lvl>
    <w:lvl w:ilvl="6" w:tplc="6494E33C">
      <w:numFmt w:val="bullet"/>
      <w:lvlText w:val="•"/>
      <w:lvlJc w:val="left"/>
      <w:pPr>
        <w:ind w:left="6926" w:hanging="159"/>
      </w:pPr>
      <w:rPr>
        <w:rFonts w:hint="default"/>
      </w:rPr>
    </w:lvl>
    <w:lvl w:ilvl="7" w:tplc="EFA2AB5C">
      <w:numFmt w:val="bullet"/>
      <w:lvlText w:val="•"/>
      <w:lvlJc w:val="left"/>
      <w:pPr>
        <w:ind w:left="8017" w:hanging="159"/>
      </w:pPr>
      <w:rPr>
        <w:rFonts w:hint="default"/>
      </w:rPr>
    </w:lvl>
    <w:lvl w:ilvl="8" w:tplc="919A2750">
      <w:numFmt w:val="bullet"/>
      <w:lvlText w:val="•"/>
      <w:lvlJc w:val="left"/>
      <w:pPr>
        <w:ind w:left="9109" w:hanging="159"/>
      </w:pPr>
      <w:rPr>
        <w:rFonts w:hint="default"/>
      </w:rPr>
    </w:lvl>
  </w:abstractNum>
  <w:abstractNum w:abstractNumId="9" w15:restartNumberingAfterBreak="0">
    <w:nsid w:val="7E87560B"/>
    <w:multiLevelType w:val="hybridMultilevel"/>
    <w:tmpl w:val="616251CA"/>
    <w:lvl w:ilvl="0" w:tplc="05920F40">
      <w:start w:val="20"/>
      <w:numFmt w:val="decimal"/>
      <w:lvlText w:val="%1."/>
      <w:lvlJc w:val="left"/>
      <w:pPr>
        <w:ind w:left="120" w:hanging="159"/>
        <w:jc w:val="left"/>
      </w:pPr>
      <w:rPr>
        <w:rFonts w:ascii="Arial" w:eastAsia="Arial" w:hAnsi="Arial" w:cs="Arial" w:hint="default"/>
        <w:w w:val="103"/>
        <w:sz w:val="9"/>
        <w:szCs w:val="9"/>
      </w:rPr>
    </w:lvl>
    <w:lvl w:ilvl="1" w:tplc="4836C0C6">
      <w:numFmt w:val="bullet"/>
      <w:lvlText w:val="•"/>
      <w:lvlJc w:val="left"/>
      <w:pPr>
        <w:ind w:left="1237" w:hanging="159"/>
      </w:pPr>
      <w:rPr>
        <w:rFonts w:hint="default"/>
      </w:rPr>
    </w:lvl>
    <w:lvl w:ilvl="2" w:tplc="219A9382">
      <w:numFmt w:val="bullet"/>
      <w:lvlText w:val="•"/>
      <w:lvlJc w:val="left"/>
      <w:pPr>
        <w:ind w:left="2354" w:hanging="159"/>
      </w:pPr>
      <w:rPr>
        <w:rFonts w:hint="default"/>
      </w:rPr>
    </w:lvl>
    <w:lvl w:ilvl="3" w:tplc="5F82999E">
      <w:numFmt w:val="bullet"/>
      <w:lvlText w:val="•"/>
      <w:lvlJc w:val="left"/>
      <w:pPr>
        <w:ind w:left="3471" w:hanging="159"/>
      </w:pPr>
      <w:rPr>
        <w:rFonts w:hint="default"/>
      </w:rPr>
    </w:lvl>
    <w:lvl w:ilvl="4" w:tplc="EEB42F8A">
      <w:numFmt w:val="bullet"/>
      <w:lvlText w:val="•"/>
      <w:lvlJc w:val="left"/>
      <w:pPr>
        <w:ind w:left="4588" w:hanging="159"/>
      </w:pPr>
      <w:rPr>
        <w:rFonts w:hint="default"/>
      </w:rPr>
    </w:lvl>
    <w:lvl w:ilvl="5" w:tplc="2CCE1FFA">
      <w:numFmt w:val="bullet"/>
      <w:lvlText w:val="•"/>
      <w:lvlJc w:val="left"/>
      <w:pPr>
        <w:ind w:left="5705" w:hanging="159"/>
      </w:pPr>
      <w:rPr>
        <w:rFonts w:hint="default"/>
      </w:rPr>
    </w:lvl>
    <w:lvl w:ilvl="6" w:tplc="46325C44">
      <w:numFmt w:val="bullet"/>
      <w:lvlText w:val="•"/>
      <w:lvlJc w:val="left"/>
      <w:pPr>
        <w:ind w:left="6822" w:hanging="159"/>
      </w:pPr>
      <w:rPr>
        <w:rFonts w:hint="default"/>
      </w:rPr>
    </w:lvl>
    <w:lvl w:ilvl="7" w:tplc="1738280C">
      <w:numFmt w:val="bullet"/>
      <w:lvlText w:val="•"/>
      <w:lvlJc w:val="left"/>
      <w:pPr>
        <w:ind w:left="7939" w:hanging="159"/>
      </w:pPr>
      <w:rPr>
        <w:rFonts w:hint="default"/>
      </w:rPr>
    </w:lvl>
    <w:lvl w:ilvl="8" w:tplc="ABB81F06">
      <w:numFmt w:val="bullet"/>
      <w:lvlText w:val="•"/>
      <w:lvlJc w:val="left"/>
      <w:pPr>
        <w:ind w:left="9057" w:hanging="159"/>
      </w:pPr>
      <w:rPr>
        <w:rFonts w:hint="default"/>
      </w:rPr>
    </w:lvl>
  </w:abstractNum>
  <w:num w:numId="1">
    <w:abstractNumId w:val="4"/>
  </w:num>
  <w:num w:numId="2">
    <w:abstractNumId w:val="0"/>
  </w:num>
  <w:num w:numId="3">
    <w:abstractNumId w:val="3"/>
  </w:num>
  <w:num w:numId="4">
    <w:abstractNumId w:val="8"/>
  </w:num>
  <w:num w:numId="5">
    <w:abstractNumId w:val="5"/>
  </w:num>
  <w:num w:numId="6">
    <w:abstractNumId w:val="9"/>
  </w:num>
  <w:num w:numId="7">
    <w:abstractNumId w:val="6"/>
  </w:num>
  <w:num w:numId="8">
    <w:abstractNumId w:val="2"/>
  </w:num>
  <w:num w:numId="9">
    <w:abstractNumId w:val="7"/>
  </w:num>
  <w:num w:numId="10">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as Voß">
    <w15:presenceInfo w15:providerId="None" w15:userId="Andreas Voß"/>
  </w15:person>
  <w15:person w15:author="andreas.voss">
    <w15:presenceInfo w15:providerId="None" w15:userId="andreas.vos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trackRevisions/>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BD2"/>
    <w:rsid w:val="00023A04"/>
    <w:rsid w:val="000D0C83"/>
    <w:rsid w:val="00151CE5"/>
    <w:rsid w:val="00225D83"/>
    <w:rsid w:val="0035581F"/>
    <w:rsid w:val="0038110B"/>
    <w:rsid w:val="00400B6D"/>
    <w:rsid w:val="0043734F"/>
    <w:rsid w:val="005D3C05"/>
    <w:rsid w:val="00702997"/>
    <w:rsid w:val="00753B5A"/>
    <w:rsid w:val="00785F08"/>
    <w:rsid w:val="00906331"/>
    <w:rsid w:val="009A1E69"/>
    <w:rsid w:val="00B24E71"/>
    <w:rsid w:val="00D43498"/>
    <w:rsid w:val="00E84EAA"/>
    <w:rsid w:val="00EC0BD2"/>
    <w:rsid w:val="00F932C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47D8AE"/>
  <w15:docId w15:val="{3F96BD5F-BC64-4113-B0AE-FAEE163EE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uiPriority w:val="1"/>
    <w:qFormat/>
    <w:rPr>
      <w:rFonts w:ascii="Times New Roman" w:eastAsia="Times New Roman" w:hAnsi="Times New Roman" w:cs="Times New Roman"/>
    </w:rPr>
  </w:style>
  <w:style w:type="paragraph" w:styleId="berschrift1">
    <w:name w:val="heading 1"/>
    <w:basedOn w:val="Standard"/>
    <w:uiPriority w:val="1"/>
    <w:qFormat/>
    <w:pPr>
      <w:outlineLvl w:val="0"/>
    </w:pPr>
    <w:rPr>
      <w:rFonts w:ascii="Arial" w:eastAsia="Arial" w:hAnsi="Arial" w:cs="Arial"/>
      <w:sz w:val="20"/>
      <w:szCs w:val="20"/>
    </w:rPr>
  </w:style>
  <w:style w:type="paragraph" w:styleId="berschrift2">
    <w:name w:val="heading 2"/>
    <w:basedOn w:val="Standard"/>
    <w:uiPriority w:val="1"/>
    <w:qFormat/>
    <w:pPr>
      <w:spacing w:before="102"/>
      <w:ind w:left="159"/>
      <w:outlineLvl w:val="1"/>
    </w:pPr>
    <w:rPr>
      <w:rFonts w:ascii="Arial" w:eastAsia="Arial" w:hAnsi="Arial" w:cs="Arial"/>
      <w:b/>
      <w:bCs/>
      <w:sz w:val="19"/>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krper">
    <w:name w:val="Body Text"/>
    <w:basedOn w:val="Standard"/>
    <w:uiPriority w:val="1"/>
    <w:qFormat/>
    <w:rPr>
      <w:sz w:val="18"/>
      <w:szCs w:val="18"/>
    </w:rPr>
  </w:style>
  <w:style w:type="paragraph" w:styleId="Listenabsatz">
    <w:name w:val="List Paragraph"/>
    <w:basedOn w:val="Standard"/>
    <w:uiPriority w:val="1"/>
    <w:qFormat/>
    <w:pPr>
      <w:ind w:left="120"/>
    </w:pPr>
    <w:rPr>
      <w:rFonts w:ascii="Arial" w:eastAsia="Arial" w:hAnsi="Arial" w:cs="Arial"/>
    </w:rPr>
  </w:style>
  <w:style w:type="paragraph" w:customStyle="1" w:styleId="TableParagraph">
    <w:name w:val="Table Paragraph"/>
    <w:basedOn w:val="Standard"/>
    <w:uiPriority w:val="1"/>
    <w:qFormat/>
    <w:pPr>
      <w:spacing w:before="15"/>
      <w:ind w:left="119"/>
    </w:pPr>
    <w:rPr>
      <w:rFonts w:ascii="Arial" w:eastAsia="Arial" w:hAnsi="Arial" w:cs="Arial"/>
    </w:rPr>
  </w:style>
  <w:style w:type="paragraph" w:styleId="StandardWeb">
    <w:name w:val="Normal (Web)"/>
    <w:basedOn w:val="Standard"/>
    <w:uiPriority w:val="99"/>
    <w:semiHidden/>
    <w:unhideWhenUsed/>
    <w:rsid w:val="0043734F"/>
    <w:pPr>
      <w:widowControl/>
      <w:autoSpaceDE/>
      <w:autoSpaceDN/>
      <w:spacing w:before="100" w:beforeAutospacing="1" w:after="100" w:afterAutospacing="1"/>
    </w:pPr>
    <w:rPr>
      <w:rFonts w:eastAsiaTheme="minorEastAsia"/>
      <w:sz w:val="24"/>
      <w:szCs w:val="24"/>
      <w:lang w:val="de-DE" w:eastAsia="de-DE"/>
    </w:rPr>
  </w:style>
  <w:style w:type="paragraph" w:styleId="Sprechblasentext">
    <w:name w:val="Balloon Text"/>
    <w:basedOn w:val="Standard"/>
    <w:link w:val="SprechblasentextZchn"/>
    <w:uiPriority w:val="99"/>
    <w:semiHidden/>
    <w:unhideWhenUsed/>
    <w:rsid w:val="00225D83"/>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25D83"/>
    <w:rPr>
      <w:rFonts w:ascii="Segoe UI" w:eastAsia="Times New Roman" w:hAnsi="Segoe UI" w:cs="Segoe UI"/>
      <w:sz w:val="18"/>
      <w:szCs w:val="18"/>
    </w:rPr>
  </w:style>
  <w:style w:type="character" w:styleId="Kommentarzeichen">
    <w:name w:val="annotation reference"/>
    <w:basedOn w:val="Absatz-Standardschriftart"/>
    <w:uiPriority w:val="99"/>
    <w:semiHidden/>
    <w:unhideWhenUsed/>
    <w:rsid w:val="00225D83"/>
    <w:rPr>
      <w:sz w:val="16"/>
      <w:szCs w:val="16"/>
    </w:rPr>
  </w:style>
  <w:style w:type="paragraph" w:styleId="Kommentartext">
    <w:name w:val="annotation text"/>
    <w:basedOn w:val="Standard"/>
    <w:link w:val="KommentartextZchn"/>
    <w:uiPriority w:val="99"/>
    <w:semiHidden/>
    <w:unhideWhenUsed/>
    <w:rsid w:val="00225D83"/>
    <w:rPr>
      <w:sz w:val="20"/>
      <w:szCs w:val="20"/>
    </w:rPr>
  </w:style>
  <w:style w:type="character" w:customStyle="1" w:styleId="KommentartextZchn">
    <w:name w:val="Kommentartext Zchn"/>
    <w:basedOn w:val="Absatz-Standardschriftart"/>
    <w:link w:val="Kommentartext"/>
    <w:uiPriority w:val="99"/>
    <w:semiHidden/>
    <w:rsid w:val="00225D83"/>
    <w:rPr>
      <w:rFonts w:ascii="Times New Roman" w:eastAsia="Times New Roman" w:hAnsi="Times New Roman" w:cs="Times New Roman"/>
      <w:sz w:val="20"/>
      <w:szCs w:val="20"/>
    </w:rPr>
  </w:style>
  <w:style w:type="paragraph" w:styleId="Kommentarthema">
    <w:name w:val="annotation subject"/>
    <w:basedOn w:val="Kommentartext"/>
    <w:next w:val="Kommentartext"/>
    <w:link w:val="KommentarthemaZchn"/>
    <w:uiPriority w:val="99"/>
    <w:semiHidden/>
    <w:unhideWhenUsed/>
    <w:rsid w:val="00225D83"/>
    <w:rPr>
      <w:b/>
      <w:bCs/>
    </w:rPr>
  </w:style>
  <w:style w:type="character" w:customStyle="1" w:styleId="KommentarthemaZchn">
    <w:name w:val="Kommentarthema Zchn"/>
    <w:basedOn w:val="KommentartextZchn"/>
    <w:link w:val="Kommentarthema"/>
    <w:uiPriority w:val="99"/>
    <w:semiHidden/>
    <w:rsid w:val="00225D83"/>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microsoft.com/office/2011/relationships/people" Target="peop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image" Target="media/image7.jpeg"/><Relationship Id="rId29" Type="http://schemas.openxmlformats.org/officeDocument/2006/relationships/image" Target="media/image16.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hyperlink" Target="https://github.com/stefanradev93/cINN"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8.jpeg"/><Relationship Id="rId4" Type="http://schemas.openxmlformats.org/officeDocument/2006/relationships/webSettings" Target="webSettings.xml"/><Relationship Id="rId9" Type="http://schemas.openxmlformats.org/officeDocument/2006/relationships/hyperlink" Target="http://www.pnas.org/cgi/doi/10.1073/pnas.XXXXXXXXXX" TargetMode="External"/><Relationship Id="rId14" Type="http://schemas.openxmlformats.org/officeDocument/2006/relationships/hyperlink" Target="https://github.com/stefanradev93/cINN"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theme" Target="theme/theme1.xm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1.jpeg"/><Relationship Id="rId17" Type="http://schemas.openxmlformats.org/officeDocument/2006/relationships/hyperlink" Target="https://github.com/stefanradev93/cINN" TargetMode="Externa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s>
</file>

<file path=word/_rels/footer1.xml.rels><?xml version="1.0" encoding="UTF-8" standalone="yes"?>
<Relationships xmlns="http://schemas.openxmlformats.org/package/2006/relationships"><Relationship Id="rId2" Type="http://schemas.openxmlformats.org/officeDocument/2006/relationships/hyperlink" Target="http://www.pnas.org/cgi/doi/10.1073/pnas.XXXXXXXXXX" TargetMode="External"/><Relationship Id="rId1" Type="http://schemas.openxmlformats.org/officeDocument/2006/relationships/hyperlink" Target="http://www.pnas.org/cgi/doi/10.1073/pnas.XXXXXXXXX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9159</Words>
  <Characters>57704</Characters>
  <Application>Microsoft Office Word</Application>
  <DocSecurity>0</DocSecurity>
  <Lines>480</Lines>
  <Paragraphs>133</Paragraphs>
  <ScaleCrop>false</ScaleCrop>
  <HeadingPairs>
    <vt:vector size="2" baseType="variant">
      <vt:variant>
        <vt:lpstr>Titel</vt:lpstr>
      </vt:variant>
      <vt:variant>
        <vt:i4>1</vt:i4>
      </vt:variant>
    </vt:vector>
  </HeadingPairs>
  <TitlesOfParts>
    <vt:vector size="1" baseType="lpstr">
      <vt:lpstr/>
    </vt:vector>
  </TitlesOfParts>
  <Company>Universität Heidelberg</Company>
  <LinksUpToDate>false</LinksUpToDate>
  <CharactersWithSpaces>66730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andreas.voss</dc:creator>
  <cp:lastModifiedBy>andreas.voss</cp:lastModifiedBy>
  <cp:revision>10</cp:revision>
  <dcterms:created xsi:type="dcterms:W3CDTF">2019-07-09T06:24:00Z</dcterms:created>
  <dcterms:modified xsi:type="dcterms:W3CDTF">2019-07-09T13:03:00Z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2019-07-08T00:00:00Z</vt:filetime>
  </property>
  <property fmtid="{D5CDD505-2E9C-101B-9397-08002B2CF9AE}" pid="3" name="Creator">
    <vt:lpwstr>LaTeX with hyperref</vt:lpwstr>
  </property>
  <property fmtid="{D5CDD505-2E9C-101B-9397-08002B2CF9AE}" pid="4" name="LastSaved">
    <vt:filetime>2019-07-09T00:00:00Z</vt:filetime>
  </property>
</Properties>
</file>